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B2C" w:rsidRDefault="00D33836" w:rsidP="00EC4B2C">
      <w:pPr>
        <w:pStyle w:val="Title"/>
      </w:pPr>
      <w:r>
        <w:rPr>
          <w:rStyle w:val="CommentReference"/>
          <w:rFonts w:eastAsiaTheme="minorHAnsi"/>
          <w:b w:val="0"/>
          <w:spacing w:val="0"/>
          <w:kern w:val="0"/>
        </w:rPr>
        <w:commentReference w:id="0"/>
      </w:r>
    </w:p>
    <w:p w:rsidR="00EC4B2C" w:rsidRDefault="00EC4B2C" w:rsidP="00EC4B2C">
      <w:pPr>
        <w:pStyle w:val="Title"/>
      </w:pPr>
    </w:p>
    <w:p w:rsidR="00EC4B2C" w:rsidRDefault="00EC4B2C" w:rsidP="00EC4B2C">
      <w:pPr>
        <w:pStyle w:val="Title"/>
      </w:pPr>
    </w:p>
    <w:p w:rsidR="00EC4B2C" w:rsidRDefault="00EC4B2C" w:rsidP="00EC4B2C">
      <w:pPr>
        <w:pStyle w:val="Title"/>
      </w:pPr>
    </w:p>
    <w:p w:rsidR="00EC4B2C" w:rsidRDefault="00EC4B2C" w:rsidP="00EC4B2C">
      <w:pPr>
        <w:pStyle w:val="Title"/>
      </w:pPr>
    </w:p>
    <w:p w:rsidR="00EC4B2C" w:rsidRDefault="00EC4B2C" w:rsidP="00EC4B2C">
      <w:pPr>
        <w:pStyle w:val="Title"/>
      </w:pPr>
    </w:p>
    <w:p w:rsidR="00EC4B2C" w:rsidRDefault="00EC4B2C" w:rsidP="00EC4B2C">
      <w:pPr>
        <w:pStyle w:val="Title"/>
      </w:pPr>
      <w:commentRangeStart w:id="1"/>
    </w:p>
    <w:p w:rsidR="00EC4B2C" w:rsidRPr="00EC4B2C" w:rsidRDefault="00EC4B2C" w:rsidP="00EC4B2C">
      <w:pPr>
        <w:pStyle w:val="Title"/>
      </w:pPr>
      <w:commentRangeStart w:id="2"/>
      <w:commentRangeStart w:id="3"/>
      <w:commentRangeStart w:id="4"/>
      <w:commentRangeStart w:id="5"/>
      <w:r w:rsidRPr="00EC4B2C">
        <w:t xml:space="preserve">RSSB Information Model </w:t>
      </w:r>
      <w:commentRangeStart w:id="6"/>
      <w:r w:rsidRPr="00EC4B2C">
        <w:t>and</w:t>
      </w:r>
      <w:commentRangeEnd w:id="6"/>
      <w:r w:rsidR="00C51BA0">
        <w:rPr>
          <w:rStyle w:val="CommentReference"/>
          <w:rFonts w:eastAsiaTheme="minorHAnsi"/>
          <w:b w:val="0"/>
          <w:spacing w:val="0"/>
          <w:kern w:val="0"/>
        </w:rPr>
        <w:commentReference w:id="6"/>
      </w:r>
      <w:r w:rsidRPr="00EC4B2C">
        <w:t xml:space="preserve"> Authoring Guidelines</w:t>
      </w:r>
      <w:commentRangeEnd w:id="2"/>
      <w:r w:rsidR="00D25BE4">
        <w:rPr>
          <w:rStyle w:val="CommentReference"/>
          <w:rFonts w:eastAsiaTheme="minorHAnsi"/>
          <w:b w:val="0"/>
          <w:spacing w:val="0"/>
          <w:kern w:val="0"/>
        </w:rPr>
        <w:commentReference w:id="2"/>
      </w:r>
      <w:commentRangeEnd w:id="1"/>
      <w:r w:rsidR="00B67B60">
        <w:rPr>
          <w:rStyle w:val="CommentReference"/>
          <w:rFonts w:eastAsiaTheme="minorHAnsi"/>
          <w:b w:val="0"/>
          <w:spacing w:val="0"/>
          <w:kern w:val="0"/>
        </w:rPr>
        <w:commentReference w:id="1"/>
      </w:r>
      <w:commentRangeEnd w:id="3"/>
      <w:r w:rsidR="008F74B1">
        <w:rPr>
          <w:rStyle w:val="CommentReference"/>
          <w:rFonts w:eastAsiaTheme="minorHAnsi"/>
          <w:b w:val="0"/>
          <w:spacing w:val="0"/>
          <w:kern w:val="0"/>
        </w:rPr>
        <w:commentReference w:id="3"/>
      </w:r>
    </w:p>
    <w:p w:rsidR="00EC4B2C" w:rsidRDefault="00EC4B2C" w:rsidP="00EC4B2C">
      <w:pPr>
        <w:spacing w:after="160" w:line="259" w:lineRule="auto"/>
        <w:jc w:val="center"/>
        <w:rPr>
          <w:b/>
          <w:sz w:val="32"/>
        </w:rPr>
      </w:pPr>
      <w:r w:rsidRPr="00EC4B2C">
        <w:rPr>
          <w:b/>
          <w:sz w:val="32"/>
        </w:rPr>
        <w:t>Draft 4</w:t>
      </w:r>
      <w:r w:rsidR="00504057">
        <w:rPr>
          <w:b/>
          <w:sz w:val="32"/>
        </w:rPr>
        <w:t>.</w:t>
      </w:r>
      <w:ins w:id="7" w:author="Alan Cropley" w:date="2017-01-20T09:10:00Z">
        <w:r w:rsidR="00A421C9">
          <w:rPr>
            <w:b/>
            <w:sz w:val="32"/>
          </w:rPr>
          <w:t>6</w:t>
        </w:r>
      </w:ins>
      <w:del w:id="8" w:author="Alan Cropley" w:date="2017-01-20T09:10:00Z">
        <w:r w:rsidR="008A4590" w:rsidDel="00A421C9">
          <w:rPr>
            <w:b/>
            <w:sz w:val="32"/>
          </w:rPr>
          <w:delText>5</w:delText>
        </w:r>
      </w:del>
      <w:r w:rsidRPr="00EC4B2C">
        <w:rPr>
          <w:b/>
          <w:sz w:val="32"/>
        </w:rPr>
        <w:t xml:space="preserve"> from Rule Book project</w:t>
      </w:r>
    </w:p>
    <w:p w:rsidR="00EF21A3" w:rsidRDefault="00A421C9" w:rsidP="00EC4B2C">
      <w:pPr>
        <w:spacing w:after="160" w:line="259" w:lineRule="auto"/>
        <w:jc w:val="center"/>
        <w:rPr>
          <w:b/>
        </w:rPr>
      </w:pPr>
      <w:ins w:id="9" w:author="Alan Cropley" w:date="2017-01-20T09:10:00Z">
        <w:r>
          <w:rPr>
            <w:sz w:val="28"/>
          </w:rPr>
          <w:t xml:space="preserve">4.5 </w:t>
        </w:r>
      </w:ins>
      <w:r w:rsidR="00EF21A3">
        <w:rPr>
          <w:sz w:val="28"/>
        </w:rPr>
        <w:t xml:space="preserve">Signed off 15 December 2016 by </w:t>
      </w:r>
      <w:commentRangeStart w:id="10"/>
      <w:r w:rsidR="00EF21A3">
        <w:rPr>
          <w:sz w:val="28"/>
        </w:rPr>
        <w:t>Alan Cropley</w:t>
      </w:r>
      <w:commentRangeEnd w:id="10"/>
      <w:r w:rsidR="00770D40">
        <w:rPr>
          <w:rStyle w:val="CommentReference"/>
        </w:rPr>
        <w:commentReference w:id="10"/>
      </w:r>
      <w:commentRangeEnd w:id="4"/>
      <w:commentRangeEnd w:id="5"/>
      <w:r w:rsidR="00287252">
        <w:rPr>
          <w:rStyle w:val="CommentReference"/>
        </w:rPr>
        <w:commentReference w:id="4"/>
      </w:r>
      <w:r w:rsidR="00861E5B">
        <w:rPr>
          <w:rStyle w:val="CommentReference"/>
        </w:rPr>
        <w:commentReference w:id="5"/>
      </w:r>
    </w:p>
    <w:p w:rsidR="00EF21A3" w:rsidRPr="00EF21A3" w:rsidRDefault="00EF21A3" w:rsidP="00EF21A3">
      <w:pPr>
        <w:spacing w:after="160" w:line="259" w:lineRule="auto"/>
        <w:rPr>
          <w:b/>
        </w:rPr>
      </w:pPr>
      <w:r w:rsidRPr="00EF21A3">
        <w:rPr>
          <w:b/>
        </w:rPr>
        <w:t xml:space="preserve"> </w:t>
      </w:r>
    </w:p>
    <w:p w:rsidR="00EF21A3" w:rsidRDefault="00EF21A3">
      <w:pPr>
        <w:spacing w:after="160" w:line="259" w:lineRule="auto"/>
        <w:rPr>
          <w:b/>
        </w:rPr>
      </w:pPr>
    </w:p>
    <w:p w:rsidR="000E0120" w:rsidRDefault="009D5074">
      <w:pPr>
        <w:spacing w:after="160" w:line="259" w:lineRule="auto"/>
        <w:rPr>
          <w:b/>
        </w:rPr>
      </w:pPr>
      <w:r w:rsidRPr="00EC4B2C">
        <w:rPr>
          <w:b/>
        </w:rPr>
        <w:br w:type="page"/>
      </w:r>
      <w:r w:rsidR="000E0120">
        <w:rPr>
          <w:b/>
        </w:rPr>
        <w:t>Version history</w:t>
      </w:r>
    </w:p>
    <w:tbl>
      <w:tblPr>
        <w:tblStyle w:val="TableGrid"/>
        <w:tblW w:w="0" w:type="auto"/>
        <w:tblLook w:val="04A0" w:firstRow="1" w:lastRow="0" w:firstColumn="1" w:lastColumn="0" w:noHBand="0" w:noVBand="1"/>
      </w:tblPr>
      <w:tblGrid>
        <w:gridCol w:w="1776"/>
        <w:gridCol w:w="950"/>
        <w:gridCol w:w="1238"/>
        <w:gridCol w:w="2977"/>
        <w:gridCol w:w="2075"/>
      </w:tblGrid>
      <w:tr w:rsidR="000E0120" w:rsidTr="00504057">
        <w:tc>
          <w:tcPr>
            <w:tcW w:w="1776" w:type="dxa"/>
          </w:tcPr>
          <w:p w:rsidR="000E0120" w:rsidRDefault="000E0120">
            <w:pPr>
              <w:spacing w:after="160" w:line="259" w:lineRule="auto"/>
              <w:rPr>
                <w:b/>
              </w:rPr>
            </w:pPr>
            <w:r>
              <w:rPr>
                <w:b/>
              </w:rPr>
              <w:t>Date</w:t>
            </w:r>
          </w:p>
        </w:tc>
        <w:tc>
          <w:tcPr>
            <w:tcW w:w="950" w:type="dxa"/>
          </w:tcPr>
          <w:p w:rsidR="000E0120" w:rsidRDefault="000E0120">
            <w:pPr>
              <w:spacing w:after="160" w:line="259" w:lineRule="auto"/>
              <w:rPr>
                <w:b/>
              </w:rPr>
            </w:pPr>
            <w:r>
              <w:rPr>
                <w:b/>
              </w:rPr>
              <w:t>Version</w:t>
            </w:r>
          </w:p>
        </w:tc>
        <w:tc>
          <w:tcPr>
            <w:tcW w:w="1238" w:type="dxa"/>
          </w:tcPr>
          <w:p w:rsidR="000E0120" w:rsidRDefault="000E0120">
            <w:pPr>
              <w:spacing w:after="160" w:line="259" w:lineRule="auto"/>
              <w:rPr>
                <w:b/>
              </w:rPr>
            </w:pPr>
            <w:r>
              <w:rPr>
                <w:b/>
              </w:rPr>
              <w:t>Author</w:t>
            </w:r>
          </w:p>
        </w:tc>
        <w:tc>
          <w:tcPr>
            <w:tcW w:w="2977" w:type="dxa"/>
          </w:tcPr>
          <w:p w:rsidR="000E0120" w:rsidRDefault="000E0120">
            <w:pPr>
              <w:spacing w:after="160" w:line="259" w:lineRule="auto"/>
              <w:rPr>
                <w:b/>
              </w:rPr>
            </w:pPr>
            <w:r>
              <w:rPr>
                <w:b/>
              </w:rPr>
              <w:t>Section</w:t>
            </w:r>
          </w:p>
        </w:tc>
        <w:tc>
          <w:tcPr>
            <w:tcW w:w="2075" w:type="dxa"/>
          </w:tcPr>
          <w:p w:rsidR="000E0120" w:rsidRDefault="000E0120">
            <w:pPr>
              <w:spacing w:after="160" w:line="259" w:lineRule="auto"/>
              <w:rPr>
                <w:b/>
              </w:rPr>
            </w:pPr>
            <w:r>
              <w:rPr>
                <w:b/>
              </w:rPr>
              <w:t>Amendment</w:t>
            </w:r>
          </w:p>
        </w:tc>
      </w:tr>
      <w:tr w:rsidR="00504057" w:rsidTr="00504057">
        <w:tc>
          <w:tcPr>
            <w:tcW w:w="1776" w:type="dxa"/>
          </w:tcPr>
          <w:p w:rsidR="00504057" w:rsidRPr="008C6BC1" w:rsidRDefault="00504057" w:rsidP="00504057">
            <w:pPr>
              <w:pStyle w:val="TableBullet"/>
              <w:numPr>
                <w:ilvl w:val="0"/>
                <w:numId w:val="0"/>
              </w:numPr>
              <w:ind w:left="170" w:hanging="170"/>
              <w:rPr>
                <w:rFonts w:ascii="Times New Roman" w:hAnsi="Times New Roman" w:cs="Times New Roman"/>
              </w:rPr>
            </w:pPr>
            <w:r w:rsidRPr="008C6BC1">
              <w:rPr>
                <w:rFonts w:ascii="Times New Roman" w:hAnsi="Times New Roman" w:cs="Times New Roman"/>
              </w:rPr>
              <w:t>31/10/2016</w:t>
            </w:r>
          </w:p>
        </w:tc>
        <w:tc>
          <w:tcPr>
            <w:tcW w:w="950"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4</w:t>
            </w:r>
          </w:p>
        </w:tc>
        <w:tc>
          <w:tcPr>
            <w:tcW w:w="1238"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 xml:space="preserve">Mekon </w:t>
            </w:r>
          </w:p>
        </w:tc>
        <w:tc>
          <w:tcPr>
            <w:tcW w:w="2977" w:type="dxa"/>
          </w:tcPr>
          <w:p w:rsidR="00504057" w:rsidRPr="008C6BC1" w:rsidRDefault="008C6BC1" w:rsidP="00504057">
            <w:pPr>
              <w:pStyle w:val="Body"/>
              <w:rPr>
                <w:rFonts w:ascii="Times New Roman" w:hAnsi="Times New Roman" w:cs="Times New Roman"/>
              </w:rPr>
            </w:pPr>
            <w:r w:rsidRPr="008C6BC1">
              <w:rPr>
                <w:rFonts w:ascii="Times New Roman" w:hAnsi="Times New Roman" w:cs="Times New Roman"/>
              </w:rPr>
              <w:t>For review.</w:t>
            </w:r>
          </w:p>
        </w:tc>
        <w:tc>
          <w:tcPr>
            <w:tcW w:w="2075" w:type="dxa"/>
          </w:tcPr>
          <w:p w:rsidR="00504057" w:rsidRPr="008C6BC1" w:rsidRDefault="008C6BC1" w:rsidP="00504057">
            <w:pPr>
              <w:pStyle w:val="Body"/>
              <w:rPr>
                <w:rFonts w:ascii="Times New Roman" w:hAnsi="Times New Roman" w:cs="Times New Roman"/>
              </w:rPr>
            </w:pPr>
            <w:r w:rsidRPr="008C6BC1">
              <w:rPr>
                <w:rFonts w:ascii="Times New Roman" w:hAnsi="Times New Roman" w:cs="Times New Roman"/>
              </w:rPr>
              <w:t>Laura Katajisto</w:t>
            </w:r>
          </w:p>
        </w:tc>
      </w:tr>
      <w:tr w:rsidR="00504057" w:rsidTr="00504057">
        <w:tc>
          <w:tcPr>
            <w:tcW w:w="1776" w:type="dxa"/>
          </w:tcPr>
          <w:p w:rsidR="00504057" w:rsidRPr="008C6BC1" w:rsidRDefault="00504057" w:rsidP="00504057">
            <w:pPr>
              <w:pStyle w:val="TableBullet"/>
              <w:numPr>
                <w:ilvl w:val="0"/>
                <w:numId w:val="0"/>
              </w:numPr>
              <w:ind w:left="170" w:hanging="170"/>
              <w:rPr>
                <w:rFonts w:ascii="Times New Roman" w:hAnsi="Times New Roman" w:cs="Times New Roman"/>
              </w:rPr>
            </w:pPr>
            <w:r w:rsidRPr="008C6BC1">
              <w:rPr>
                <w:rFonts w:ascii="Times New Roman" w:hAnsi="Times New Roman" w:cs="Times New Roman"/>
              </w:rPr>
              <w:t>31/10/2016</w:t>
            </w:r>
          </w:p>
        </w:tc>
        <w:tc>
          <w:tcPr>
            <w:tcW w:w="950"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4.1</w:t>
            </w:r>
          </w:p>
        </w:tc>
        <w:tc>
          <w:tcPr>
            <w:tcW w:w="1238"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 xml:space="preserve">Mekon </w:t>
            </w:r>
          </w:p>
        </w:tc>
        <w:tc>
          <w:tcPr>
            <w:tcW w:w="2977"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Pages 18, 55, 57, 62, 74-106</w:t>
            </w:r>
          </w:p>
        </w:tc>
        <w:tc>
          <w:tcPr>
            <w:tcW w:w="2075"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Alan Cropley</w:t>
            </w:r>
          </w:p>
        </w:tc>
      </w:tr>
      <w:tr w:rsidR="00504057" w:rsidTr="00504057">
        <w:tc>
          <w:tcPr>
            <w:tcW w:w="1776" w:type="dxa"/>
          </w:tcPr>
          <w:p w:rsidR="00504057" w:rsidRPr="008C6BC1" w:rsidRDefault="00504057" w:rsidP="00504057">
            <w:pPr>
              <w:pStyle w:val="TableNumber1"/>
              <w:numPr>
                <w:ilvl w:val="0"/>
                <w:numId w:val="0"/>
              </w:numPr>
              <w:ind w:left="170" w:hanging="170"/>
              <w:rPr>
                <w:rFonts w:ascii="Times New Roman" w:hAnsi="Times New Roman" w:cs="Times New Roman"/>
              </w:rPr>
            </w:pPr>
            <w:r w:rsidRPr="008C6BC1">
              <w:rPr>
                <w:rFonts w:ascii="Times New Roman" w:hAnsi="Times New Roman" w:cs="Times New Roman"/>
              </w:rPr>
              <w:t>31/10/2016</w:t>
            </w:r>
          </w:p>
        </w:tc>
        <w:tc>
          <w:tcPr>
            <w:tcW w:w="950"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4.1</w:t>
            </w:r>
          </w:p>
        </w:tc>
        <w:tc>
          <w:tcPr>
            <w:tcW w:w="1238"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 xml:space="preserve">Mekon </w:t>
            </w:r>
          </w:p>
        </w:tc>
        <w:tc>
          <w:tcPr>
            <w:tcW w:w="2977"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Pages 18, 55, 57, 62, 74-106</w:t>
            </w:r>
          </w:p>
        </w:tc>
        <w:tc>
          <w:tcPr>
            <w:tcW w:w="2075"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Alan Jones</w:t>
            </w:r>
          </w:p>
        </w:tc>
      </w:tr>
      <w:tr w:rsidR="00504057" w:rsidTr="00504057">
        <w:tc>
          <w:tcPr>
            <w:tcW w:w="1776" w:type="dxa"/>
          </w:tcPr>
          <w:p w:rsidR="00504057" w:rsidRPr="008C6BC1" w:rsidRDefault="00504057" w:rsidP="00504057">
            <w:pPr>
              <w:pStyle w:val="TableNumber1"/>
              <w:numPr>
                <w:ilvl w:val="0"/>
                <w:numId w:val="0"/>
              </w:numPr>
              <w:ind w:left="170" w:hanging="170"/>
              <w:rPr>
                <w:rFonts w:ascii="Times New Roman" w:hAnsi="Times New Roman" w:cs="Times New Roman"/>
              </w:rPr>
            </w:pPr>
            <w:r w:rsidRPr="008C6BC1">
              <w:rPr>
                <w:rFonts w:ascii="Times New Roman" w:hAnsi="Times New Roman" w:cs="Times New Roman"/>
              </w:rPr>
              <w:t>1</w:t>
            </w:r>
            <w:r w:rsidR="00604DB5">
              <w:rPr>
                <w:rFonts w:ascii="Times New Roman" w:hAnsi="Times New Roman" w:cs="Times New Roman"/>
              </w:rPr>
              <w:t>5</w:t>
            </w:r>
            <w:r w:rsidRPr="008C6BC1">
              <w:rPr>
                <w:rFonts w:ascii="Times New Roman" w:hAnsi="Times New Roman" w:cs="Times New Roman"/>
              </w:rPr>
              <w:t>/11/2016</w:t>
            </w:r>
          </w:p>
        </w:tc>
        <w:tc>
          <w:tcPr>
            <w:tcW w:w="950"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4.2</w:t>
            </w:r>
          </w:p>
        </w:tc>
        <w:tc>
          <w:tcPr>
            <w:tcW w:w="1238"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Mekon</w:t>
            </w:r>
          </w:p>
        </w:tc>
        <w:tc>
          <w:tcPr>
            <w:tcW w:w="2977"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 xml:space="preserve">Entire document: </w:t>
            </w:r>
            <w:r w:rsidR="007C4CBA">
              <w:rPr>
                <w:rFonts w:ascii="Times New Roman" w:hAnsi="Times New Roman" w:cs="Times New Roman"/>
              </w:rPr>
              <w:t xml:space="preserve">edits based on review comments </w:t>
            </w:r>
            <w:r w:rsidRPr="008C6BC1">
              <w:rPr>
                <w:rFonts w:ascii="Times New Roman" w:hAnsi="Times New Roman" w:cs="Times New Roman"/>
              </w:rPr>
              <w:t xml:space="preserve">marked </w:t>
            </w:r>
            <w:r w:rsidR="00FA4312">
              <w:rPr>
                <w:rFonts w:ascii="Times New Roman" w:hAnsi="Times New Roman" w:cs="Times New Roman"/>
              </w:rPr>
              <w:t>with</w:t>
            </w:r>
            <w:r w:rsidRPr="008C6BC1">
              <w:rPr>
                <w:rFonts w:ascii="Times New Roman" w:hAnsi="Times New Roman" w:cs="Times New Roman"/>
              </w:rPr>
              <w:t xml:space="preserve"> turq</w:t>
            </w:r>
            <w:r w:rsidR="008C6BC1">
              <w:rPr>
                <w:rFonts w:ascii="Times New Roman" w:hAnsi="Times New Roman" w:cs="Times New Roman"/>
              </w:rPr>
              <w:t>u</w:t>
            </w:r>
            <w:r w:rsidRPr="008C6BC1">
              <w:rPr>
                <w:rFonts w:ascii="Times New Roman" w:hAnsi="Times New Roman" w:cs="Times New Roman"/>
              </w:rPr>
              <w:t>oise</w:t>
            </w:r>
          </w:p>
        </w:tc>
        <w:tc>
          <w:tcPr>
            <w:tcW w:w="2075" w:type="dxa"/>
          </w:tcPr>
          <w:p w:rsidR="00504057" w:rsidRPr="008C6BC1" w:rsidRDefault="00504057" w:rsidP="00504057">
            <w:pPr>
              <w:pStyle w:val="Body"/>
              <w:rPr>
                <w:rFonts w:ascii="Times New Roman" w:hAnsi="Times New Roman" w:cs="Times New Roman"/>
              </w:rPr>
            </w:pPr>
            <w:r w:rsidRPr="008C6BC1">
              <w:rPr>
                <w:rFonts w:ascii="Times New Roman" w:hAnsi="Times New Roman" w:cs="Times New Roman"/>
              </w:rPr>
              <w:t>Laura Katajisto</w:t>
            </w:r>
          </w:p>
        </w:tc>
      </w:tr>
      <w:tr w:rsidR="001A5EED" w:rsidTr="00504057">
        <w:tc>
          <w:tcPr>
            <w:tcW w:w="1776" w:type="dxa"/>
          </w:tcPr>
          <w:p w:rsidR="001A5EED" w:rsidRPr="008C6BC1" w:rsidRDefault="001A5EED" w:rsidP="00504057">
            <w:pPr>
              <w:pStyle w:val="TableNumber1"/>
              <w:numPr>
                <w:ilvl w:val="0"/>
                <w:numId w:val="0"/>
              </w:numPr>
              <w:ind w:left="170" w:hanging="170"/>
              <w:rPr>
                <w:rFonts w:ascii="Times New Roman" w:hAnsi="Times New Roman" w:cs="Times New Roman"/>
              </w:rPr>
            </w:pPr>
            <w:r>
              <w:rPr>
                <w:rFonts w:ascii="Times New Roman" w:hAnsi="Times New Roman" w:cs="Times New Roman"/>
              </w:rPr>
              <w:t>23/11/2016</w:t>
            </w:r>
          </w:p>
        </w:tc>
        <w:tc>
          <w:tcPr>
            <w:tcW w:w="950" w:type="dxa"/>
          </w:tcPr>
          <w:p w:rsidR="001A5EED" w:rsidRPr="008C6BC1" w:rsidRDefault="00A76FBE" w:rsidP="00504057">
            <w:pPr>
              <w:pStyle w:val="Body"/>
              <w:rPr>
                <w:rFonts w:ascii="Times New Roman" w:hAnsi="Times New Roman" w:cs="Times New Roman"/>
              </w:rPr>
            </w:pPr>
            <w:r>
              <w:rPr>
                <w:rFonts w:ascii="Times New Roman" w:hAnsi="Times New Roman" w:cs="Times New Roman"/>
              </w:rPr>
              <w:t>4.3</w:t>
            </w:r>
          </w:p>
        </w:tc>
        <w:tc>
          <w:tcPr>
            <w:tcW w:w="1238" w:type="dxa"/>
          </w:tcPr>
          <w:p w:rsidR="001A5EED" w:rsidRPr="008C6BC1" w:rsidRDefault="001A5EED" w:rsidP="00504057">
            <w:pPr>
              <w:pStyle w:val="Body"/>
              <w:rPr>
                <w:rFonts w:ascii="Times New Roman" w:hAnsi="Times New Roman" w:cs="Times New Roman"/>
              </w:rPr>
            </w:pPr>
            <w:r>
              <w:rPr>
                <w:rFonts w:ascii="Times New Roman" w:hAnsi="Times New Roman" w:cs="Times New Roman"/>
              </w:rPr>
              <w:t>Mekon</w:t>
            </w:r>
          </w:p>
        </w:tc>
        <w:tc>
          <w:tcPr>
            <w:tcW w:w="2977" w:type="dxa"/>
          </w:tcPr>
          <w:p w:rsidR="001A5EED" w:rsidRPr="008C6BC1" w:rsidRDefault="001A5EED" w:rsidP="00504057">
            <w:pPr>
              <w:pStyle w:val="Body"/>
              <w:rPr>
                <w:rFonts w:ascii="Times New Roman" w:hAnsi="Times New Roman" w:cs="Times New Roman"/>
              </w:rPr>
            </w:pPr>
            <w:r>
              <w:rPr>
                <w:rFonts w:ascii="Times New Roman" w:hAnsi="Times New Roman" w:cs="Times New Roman"/>
              </w:rPr>
              <w:t>Edits based on review comments marked in grey. Previous changes are now marked with [RB].</w:t>
            </w:r>
          </w:p>
        </w:tc>
        <w:tc>
          <w:tcPr>
            <w:tcW w:w="2075" w:type="dxa"/>
          </w:tcPr>
          <w:p w:rsidR="001A5EED" w:rsidRPr="008C6BC1" w:rsidRDefault="001A5EED" w:rsidP="00504057">
            <w:pPr>
              <w:pStyle w:val="Body"/>
              <w:rPr>
                <w:rFonts w:ascii="Times New Roman" w:hAnsi="Times New Roman" w:cs="Times New Roman"/>
              </w:rPr>
            </w:pPr>
            <w:r>
              <w:rPr>
                <w:rFonts w:ascii="Times New Roman" w:hAnsi="Times New Roman" w:cs="Times New Roman"/>
              </w:rPr>
              <w:t>Laura Katajisto</w:t>
            </w:r>
          </w:p>
        </w:tc>
      </w:tr>
      <w:tr w:rsidR="007A5A4F" w:rsidTr="00504057">
        <w:tc>
          <w:tcPr>
            <w:tcW w:w="1776" w:type="dxa"/>
          </w:tcPr>
          <w:p w:rsidR="007A5A4F" w:rsidRDefault="007A5A4F" w:rsidP="00504057">
            <w:pPr>
              <w:pStyle w:val="TableNumber1"/>
              <w:numPr>
                <w:ilvl w:val="0"/>
                <w:numId w:val="0"/>
              </w:numPr>
              <w:ind w:left="170" w:hanging="170"/>
              <w:rPr>
                <w:rFonts w:ascii="Times New Roman" w:hAnsi="Times New Roman" w:cs="Times New Roman"/>
              </w:rPr>
            </w:pPr>
            <w:r>
              <w:rPr>
                <w:rFonts w:ascii="Times New Roman" w:hAnsi="Times New Roman" w:cs="Times New Roman"/>
              </w:rPr>
              <w:t>2</w:t>
            </w:r>
            <w:r w:rsidR="00ED6027">
              <w:rPr>
                <w:rFonts w:ascii="Times New Roman" w:hAnsi="Times New Roman" w:cs="Times New Roman"/>
              </w:rPr>
              <w:t>9</w:t>
            </w:r>
            <w:r>
              <w:rPr>
                <w:rFonts w:ascii="Times New Roman" w:hAnsi="Times New Roman" w:cs="Times New Roman"/>
              </w:rPr>
              <w:t>/11/2016</w:t>
            </w:r>
          </w:p>
        </w:tc>
        <w:tc>
          <w:tcPr>
            <w:tcW w:w="950" w:type="dxa"/>
          </w:tcPr>
          <w:p w:rsidR="007A5A4F" w:rsidRDefault="007A5A4F" w:rsidP="00504057">
            <w:pPr>
              <w:pStyle w:val="Body"/>
              <w:rPr>
                <w:rFonts w:ascii="Times New Roman" w:hAnsi="Times New Roman" w:cs="Times New Roman"/>
              </w:rPr>
            </w:pPr>
            <w:r>
              <w:rPr>
                <w:rFonts w:ascii="Times New Roman" w:hAnsi="Times New Roman" w:cs="Times New Roman"/>
              </w:rPr>
              <w:t>4.4.</w:t>
            </w:r>
          </w:p>
        </w:tc>
        <w:tc>
          <w:tcPr>
            <w:tcW w:w="1238" w:type="dxa"/>
          </w:tcPr>
          <w:p w:rsidR="007A5A4F" w:rsidRDefault="007A5A4F" w:rsidP="00504057">
            <w:pPr>
              <w:pStyle w:val="Body"/>
              <w:rPr>
                <w:rFonts w:ascii="Times New Roman" w:hAnsi="Times New Roman" w:cs="Times New Roman"/>
              </w:rPr>
            </w:pPr>
            <w:r>
              <w:rPr>
                <w:rFonts w:ascii="Times New Roman" w:hAnsi="Times New Roman" w:cs="Times New Roman"/>
              </w:rPr>
              <w:t>Mekon</w:t>
            </w:r>
          </w:p>
        </w:tc>
        <w:tc>
          <w:tcPr>
            <w:tcW w:w="2977" w:type="dxa"/>
          </w:tcPr>
          <w:p w:rsidR="007A5A4F" w:rsidRDefault="007A5A4F" w:rsidP="00504057">
            <w:pPr>
              <w:pStyle w:val="Body"/>
              <w:rPr>
                <w:rFonts w:ascii="Times New Roman" w:hAnsi="Times New Roman" w:cs="Times New Roman"/>
              </w:rPr>
            </w:pPr>
            <w:r>
              <w:rPr>
                <w:rFonts w:ascii="Times New Roman" w:hAnsi="Times New Roman" w:cs="Times New Roman"/>
              </w:rPr>
              <w:t>Fixed two typos. Added &lt;metadata&gt; to Briefing Leaflet &lt;bookmeta&gt;</w:t>
            </w:r>
            <w:r w:rsidR="00FE0D61">
              <w:rPr>
                <w:rFonts w:ascii="Times New Roman" w:hAnsi="Times New Roman" w:cs="Times New Roman"/>
              </w:rPr>
              <w:t>, and &lt;started&gt; into &lt;bookmeta&gt;</w:t>
            </w:r>
            <w:r w:rsidR="00504A6A">
              <w:rPr>
                <w:rFonts w:ascii="Times New Roman" w:hAnsi="Times New Roman" w:cs="Times New Roman"/>
              </w:rPr>
              <w:t xml:space="preserve"> for Briefing Leaflet and Rule Book bookmap</w:t>
            </w:r>
            <w:r>
              <w:rPr>
                <w:rFonts w:ascii="Times New Roman" w:hAnsi="Times New Roman" w:cs="Times New Roman"/>
              </w:rPr>
              <w:t>. Added section</w:t>
            </w:r>
            <w:r w:rsidR="00ED6027">
              <w:rPr>
                <w:rFonts w:ascii="Times New Roman" w:hAnsi="Times New Roman" w:cs="Times New Roman"/>
              </w:rPr>
              <w:t>s “Adding a disclaimer text to the front cover”</w:t>
            </w:r>
            <w:r w:rsidR="00A16A29">
              <w:rPr>
                <w:rFonts w:ascii="Times New Roman" w:hAnsi="Times New Roman" w:cs="Times New Roman"/>
              </w:rPr>
              <w:t>,</w:t>
            </w:r>
            <w:r w:rsidR="00ED6027">
              <w:rPr>
                <w:rFonts w:ascii="Times New Roman" w:hAnsi="Times New Roman" w:cs="Times New Roman"/>
              </w:rPr>
              <w:t xml:space="preserve"> </w:t>
            </w:r>
            <w:r>
              <w:rPr>
                <w:rFonts w:ascii="Times New Roman" w:hAnsi="Times New Roman" w:cs="Times New Roman"/>
              </w:rPr>
              <w:t>“Producing a copyrights page for a Rule Book”</w:t>
            </w:r>
            <w:r w:rsidR="00A16A29">
              <w:rPr>
                <w:rFonts w:ascii="Times New Roman" w:hAnsi="Times New Roman" w:cs="Times New Roman"/>
              </w:rPr>
              <w:t>, and improved “Creating change bars in Rule Book”</w:t>
            </w:r>
            <w:r>
              <w:rPr>
                <w:rFonts w:ascii="Times New Roman" w:hAnsi="Times New Roman" w:cs="Times New Roman"/>
              </w:rPr>
              <w:t xml:space="preserve">. </w:t>
            </w:r>
            <w:r w:rsidR="00FE0D61">
              <w:rPr>
                <w:rFonts w:ascii="Times New Roman" w:hAnsi="Times New Roman" w:cs="Times New Roman"/>
              </w:rPr>
              <w:t>Changed the structure for Briefing Leaflet topic and bookmap.</w:t>
            </w:r>
            <w:r w:rsidR="00ED6027">
              <w:rPr>
                <w:rFonts w:ascii="Times New Roman" w:hAnsi="Times New Roman" w:cs="Times New Roman"/>
              </w:rPr>
              <w:t xml:space="preserve"> </w:t>
            </w:r>
          </w:p>
        </w:tc>
        <w:tc>
          <w:tcPr>
            <w:tcW w:w="2075" w:type="dxa"/>
          </w:tcPr>
          <w:p w:rsidR="007A5A4F" w:rsidRDefault="007A5A4F" w:rsidP="00504057">
            <w:pPr>
              <w:pStyle w:val="Body"/>
              <w:rPr>
                <w:rFonts w:ascii="Times New Roman" w:hAnsi="Times New Roman" w:cs="Times New Roman"/>
              </w:rPr>
            </w:pPr>
            <w:r>
              <w:rPr>
                <w:rFonts w:ascii="Times New Roman" w:hAnsi="Times New Roman" w:cs="Times New Roman"/>
              </w:rPr>
              <w:t>Laura Katajisto</w:t>
            </w:r>
          </w:p>
        </w:tc>
      </w:tr>
      <w:tr w:rsidR="008A4590" w:rsidTr="00504057">
        <w:tc>
          <w:tcPr>
            <w:tcW w:w="1776" w:type="dxa"/>
          </w:tcPr>
          <w:p w:rsidR="008A4590" w:rsidRDefault="003E2D98" w:rsidP="00504057">
            <w:pPr>
              <w:pStyle w:val="TableNumber1"/>
              <w:numPr>
                <w:ilvl w:val="0"/>
                <w:numId w:val="0"/>
              </w:numPr>
              <w:ind w:left="170" w:hanging="170"/>
              <w:rPr>
                <w:rFonts w:ascii="Times New Roman" w:hAnsi="Times New Roman" w:cs="Times New Roman"/>
              </w:rPr>
            </w:pPr>
            <w:r>
              <w:rPr>
                <w:rFonts w:ascii="Times New Roman" w:hAnsi="Times New Roman" w:cs="Times New Roman"/>
              </w:rPr>
              <w:t>1</w:t>
            </w:r>
            <w:r w:rsidR="002277BF">
              <w:rPr>
                <w:rFonts w:ascii="Times New Roman" w:hAnsi="Times New Roman" w:cs="Times New Roman"/>
              </w:rPr>
              <w:t>4</w:t>
            </w:r>
            <w:r w:rsidR="008A4590">
              <w:rPr>
                <w:rFonts w:ascii="Times New Roman" w:hAnsi="Times New Roman" w:cs="Times New Roman"/>
              </w:rPr>
              <w:t>/12/2016</w:t>
            </w:r>
          </w:p>
        </w:tc>
        <w:tc>
          <w:tcPr>
            <w:tcW w:w="950" w:type="dxa"/>
          </w:tcPr>
          <w:p w:rsidR="008A4590" w:rsidRDefault="008A4590" w:rsidP="00504057">
            <w:pPr>
              <w:pStyle w:val="Body"/>
              <w:rPr>
                <w:rFonts w:ascii="Times New Roman" w:hAnsi="Times New Roman" w:cs="Times New Roman"/>
              </w:rPr>
            </w:pPr>
            <w:r>
              <w:rPr>
                <w:rFonts w:ascii="Times New Roman" w:hAnsi="Times New Roman" w:cs="Times New Roman"/>
              </w:rPr>
              <w:t>4.5</w:t>
            </w:r>
          </w:p>
        </w:tc>
        <w:tc>
          <w:tcPr>
            <w:tcW w:w="1238" w:type="dxa"/>
          </w:tcPr>
          <w:p w:rsidR="008A4590" w:rsidRDefault="008A4590" w:rsidP="00504057">
            <w:pPr>
              <w:pStyle w:val="Body"/>
              <w:rPr>
                <w:rFonts w:ascii="Times New Roman" w:hAnsi="Times New Roman" w:cs="Times New Roman"/>
              </w:rPr>
            </w:pPr>
            <w:r>
              <w:rPr>
                <w:rFonts w:ascii="Times New Roman" w:hAnsi="Times New Roman" w:cs="Times New Roman"/>
              </w:rPr>
              <w:t>Mekon</w:t>
            </w:r>
          </w:p>
        </w:tc>
        <w:tc>
          <w:tcPr>
            <w:tcW w:w="2977" w:type="dxa"/>
          </w:tcPr>
          <w:p w:rsidR="00EB7C0C" w:rsidRDefault="00EB7C0C" w:rsidP="00504057">
            <w:pPr>
              <w:pStyle w:val="Body"/>
              <w:rPr>
                <w:rFonts w:ascii="Times New Roman" w:hAnsi="Times New Roman" w:cs="Times New Roman"/>
              </w:rPr>
            </w:pPr>
            <w:r>
              <w:rPr>
                <w:rFonts w:ascii="Times New Roman" w:hAnsi="Times New Roman" w:cs="Times New Roman"/>
              </w:rPr>
              <w:t>New and rewritten content:</w:t>
            </w:r>
          </w:p>
          <w:p w:rsidR="00EB7C0C" w:rsidRDefault="00EB7C0C" w:rsidP="00504057">
            <w:pPr>
              <w:pStyle w:val="Body"/>
              <w:rPr>
                <w:rFonts w:ascii="Times New Roman" w:hAnsi="Times New Roman" w:cs="Times New Roman"/>
              </w:rPr>
            </w:pPr>
            <w:r>
              <w:rPr>
                <w:rFonts w:ascii="Times New Roman" w:hAnsi="Times New Roman" w:cs="Times New Roman"/>
              </w:rPr>
              <w:t>Changed term “Briefing Leaflet topic” to “Explanation of Change topic”. A</w:t>
            </w:r>
            <w:r w:rsidR="003E2D98">
              <w:rPr>
                <w:rFonts w:ascii="Times New Roman" w:hAnsi="Times New Roman" w:cs="Times New Roman"/>
              </w:rPr>
              <w:t xml:space="preserve">dded </w:t>
            </w:r>
            <w:r>
              <w:rPr>
                <w:rFonts w:ascii="Times New Roman" w:hAnsi="Times New Roman" w:cs="Times New Roman"/>
              </w:rPr>
              <w:t xml:space="preserve">how to </w:t>
            </w:r>
            <w:r w:rsidR="003E2D98">
              <w:rPr>
                <w:rFonts w:ascii="Times New Roman" w:hAnsi="Times New Roman" w:cs="Times New Roman"/>
              </w:rPr>
              <w:t xml:space="preserve">link </w:t>
            </w:r>
            <w:r>
              <w:rPr>
                <w:rFonts w:ascii="Times New Roman" w:hAnsi="Times New Roman" w:cs="Times New Roman"/>
              </w:rPr>
              <w:t xml:space="preserve">to </w:t>
            </w:r>
            <w:r w:rsidR="003E2D98">
              <w:rPr>
                <w:rFonts w:ascii="Times New Roman" w:hAnsi="Times New Roman" w:cs="Times New Roman"/>
              </w:rPr>
              <w:t>the Key Changes topic to Rule Book bookmaps</w:t>
            </w:r>
            <w:r>
              <w:rPr>
                <w:rFonts w:ascii="Times New Roman" w:hAnsi="Times New Roman" w:cs="Times New Roman"/>
              </w:rPr>
              <w:t xml:space="preserve"> and how to handle cases where there are no Explanation of Change topics. C</w:t>
            </w:r>
            <w:r w:rsidR="003E2D98">
              <w:rPr>
                <w:rFonts w:ascii="Times New Roman" w:hAnsi="Times New Roman" w:cs="Times New Roman"/>
              </w:rPr>
              <w:t>hanged the way briefing leaflet &lt;xref&gt; is added to entire topics that change</w:t>
            </w:r>
            <w:r w:rsidR="00260EBA">
              <w:rPr>
                <w:rFonts w:ascii="Times New Roman" w:hAnsi="Times New Roman" w:cs="Times New Roman"/>
              </w:rPr>
              <w:t>.</w:t>
            </w:r>
            <w:r w:rsidR="003E2D98">
              <w:rPr>
                <w:rFonts w:ascii="Times New Roman" w:hAnsi="Times New Roman" w:cs="Times New Roman"/>
              </w:rPr>
              <w:t xml:space="preserve"> </w:t>
            </w:r>
            <w:r w:rsidR="005B716B">
              <w:rPr>
                <w:rFonts w:ascii="Times New Roman" w:hAnsi="Times New Roman" w:cs="Times New Roman"/>
              </w:rPr>
              <w:t>Changed the instruction on nesting introductory paragraphs and following lists.</w:t>
            </w:r>
          </w:p>
          <w:p w:rsidR="00EB7C0C" w:rsidRDefault="00EB7C0C" w:rsidP="00504057">
            <w:pPr>
              <w:pStyle w:val="Body"/>
              <w:rPr>
                <w:rFonts w:ascii="Times New Roman" w:hAnsi="Times New Roman" w:cs="Times New Roman"/>
              </w:rPr>
            </w:pPr>
          </w:p>
          <w:p w:rsidR="00EB7C0C" w:rsidRDefault="00EB7C0C" w:rsidP="00504057">
            <w:pPr>
              <w:pStyle w:val="Body"/>
              <w:rPr>
                <w:rFonts w:ascii="Times New Roman" w:hAnsi="Times New Roman" w:cs="Times New Roman"/>
              </w:rPr>
            </w:pPr>
            <w:r>
              <w:rPr>
                <w:rFonts w:ascii="Times New Roman" w:hAnsi="Times New Roman" w:cs="Times New Roman"/>
              </w:rPr>
              <w:t xml:space="preserve">Rewrote </w:t>
            </w:r>
            <w:r w:rsidR="00B7601C">
              <w:rPr>
                <w:rFonts w:ascii="Times New Roman" w:hAnsi="Times New Roman" w:cs="Times New Roman"/>
              </w:rPr>
              <w:t xml:space="preserve">sections </w:t>
            </w:r>
            <w:r>
              <w:rPr>
                <w:rFonts w:ascii="Times New Roman" w:hAnsi="Times New Roman" w:cs="Times New Roman"/>
              </w:rPr>
              <w:t xml:space="preserve">front cover and back cover, as </w:t>
            </w:r>
            <w:r w:rsidR="00B7601C">
              <w:rPr>
                <w:rFonts w:ascii="Times New Roman" w:hAnsi="Times New Roman" w:cs="Times New Roman"/>
              </w:rPr>
              <w:t xml:space="preserve">image linking </w:t>
            </w:r>
            <w:r>
              <w:rPr>
                <w:rFonts w:ascii="Times New Roman" w:hAnsi="Times New Roman" w:cs="Times New Roman"/>
              </w:rPr>
              <w:t>was simpli</w:t>
            </w:r>
            <w:r w:rsidR="00B7601C">
              <w:rPr>
                <w:rFonts w:ascii="Times New Roman" w:hAnsi="Times New Roman" w:cs="Times New Roman"/>
              </w:rPr>
              <w:t>fied</w:t>
            </w:r>
            <w:r>
              <w:rPr>
                <w:rFonts w:ascii="Times New Roman" w:hAnsi="Times New Roman" w:cs="Times New Roman"/>
              </w:rPr>
              <w:t>.</w:t>
            </w:r>
          </w:p>
          <w:p w:rsidR="00EB7C0C" w:rsidRDefault="00EB7C0C" w:rsidP="00504057">
            <w:pPr>
              <w:pStyle w:val="Body"/>
              <w:rPr>
                <w:rFonts w:ascii="Times New Roman" w:hAnsi="Times New Roman" w:cs="Times New Roman"/>
              </w:rPr>
            </w:pPr>
            <w:r>
              <w:rPr>
                <w:rFonts w:ascii="Times New Roman" w:hAnsi="Times New Roman" w:cs="Times New Roman"/>
              </w:rPr>
              <w:t>Error corrections:</w:t>
            </w:r>
          </w:p>
          <w:p w:rsidR="00A421C9" w:rsidRDefault="003E2D98" w:rsidP="00504057">
            <w:pPr>
              <w:pStyle w:val="Body"/>
              <w:rPr>
                <w:rFonts w:ascii="Times New Roman" w:hAnsi="Times New Roman" w:cs="Times New Roman"/>
              </w:rPr>
            </w:pPr>
            <w:r>
              <w:rPr>
                <w:rFonts w:ascii="Times New Roman" w:hAnsi="Times New Roman" w:cs="Times New Roman"/>
              </w:rPr>
              <w:t xml:space="preserve">Added &lt;contactnumbers&gt;,  &lt;emailaddresses&gt;, and &lt;keywords&gt; to the bookmeta tables from other parts of the IM. </w:t>
            </w:r>
            <w:r w:rsidR="00EB7C0C">
              <w:rPr>
                <w:rFonts w:ascii="Times New Roman" w:hAnsi="Times New Roman" w:cs="Times New Roman"/>
              </w:rPr>
              <w:t>Fixed examples in Creating change bars in Rule Book.</w:t>
            </w:r>
          </w:p>
        </w:tc>
        <w:tc>
          <w:tcPr>
            <w:tcW w:w="2075" w:type="dxa"/>
          </w:tcPr>
          <w:p w:rsidR="008A4590" w:rsidRDefault="008A4590" w:rsidP="00504057">
            <w:pPr>
              <w:pStyle w:val="Body"/>
              <w:rPr>
                <w:rFonts w:ascii="Times New Roman" w:hAnsi="Times New Roman" w:cs="Times New Roman"/>
              </w:rPr>
            </w:pPr>
            <w:r>
              <w:rPr>
                <w:rFonts w:ascii="Times New Roman" w:hAnsi="Times New Roman" w:cs="Times New Roman"/>
              </w:rPr>
              <w:t>Laura Katajisto</w:t>
            </w:r>
          </w:p>
        </w:tc>
      </w:tr>
      <w:tr w:rsidR="00A421C9" w:rsidTr="00504057">
        <w:trPr>
          <w:ins w:id="11" w:author="Alan Cropley" w:date="2017-01-20T09:10:00Z"/>
        </w:trPr>
        <w:tc>
          <w:tcPr>
            <w:tcW w:w="1776" w:type="dxa"/>
          </w:tcPr>
          <w:p w:rsidR="00A421C9" w:rsidRDefault="00A421C9" w:rsidP="00504057">
            <w:pPr>
              <w:pStyle w:val="TableNumber1"/>
              <w:numPr>
                <w:ilvl w:val="0"/>
                <w:numId w:val="0"/>
              </w:numPr>
              <w:ind w:left="170" w:hanging="170"/>
              <w:rPr>
                <w:ins w:id="12" w:author="Alan Cropley" w:date="2017-01-20T09:10:00Z"/>
                <w:rFonts w:ascii="Times New Roman" w:hAnsi="Times New Roman" w:cs="Times New Roman"/>
              </w:rPr>
            </w:pPr>
            <w:ins w:id="13" w:author="Alan Cropley" w:date="2017-01-20T09:10:00Z">
              <w:r>
                <w:rPr>
                  <w:rFonts w:ascii="Times New Roman" w:hAnsi="Times New Roman" w:cs="Times New Roman"/>
                </w:rPr>
                <w:t>20/01/2017</w:t>
              </w:r>
            </w:ins>
          </w:p>
        </w:tc>
        <w:tc>
          <w:tcPr>
            <w:tcW w:w="950" w:type="dxa"/>
          </w:tcPr>
          <w:p w:rsidR="00A421C9" w:rsidRDefault="00A421C9" w:rsidP="00504057">
            <w:pPr>
              <w:pStyle w:val="Body"/>
              <w:rPr>
                <w:ins w:id="14" w:author="Alan Cropley" w:date="2017-01-20T09:10:00Z"/>
                <w:rFonts w:ascii="Times New Roman" w:hAnsi="Times New Roman" w:cs="Times New Roman"/>
              </w:rPr>
            </w:pPr>
            <w:ins w:id="15" w:author="Alan Cropley" w:date="2017-01-20T09:11:00Z">
              <w:r>
                <w:rPr>
                  <w:rFonts w:ascii="Times New Roman" w:hAnsi="Times New Roman" w:cs="Times New Roman"/>
                </w:rPr>
                <w:t>4.6</w:t>
              </w:r>
            </w:ins>
          </w:p>
        </w:tc>
        <w:tc>
          <w:tcPr>
            <w:tcW w:w="1238" w:type="dxa"/>
          </w:tcPr>
          <w:p w:rsidR="00A421C9" w:rsidRDefault="00A421C9" w:rsidP="00504057">
            <w:pPr>
              <w:pStyle w:val="Body"/>
              <w:rPr>
                <w:ins w:id="16" w:author="Alan Cropley" w:date="2017-01-20T09:10:00Z"/>
                <w:rFonts w:ascii="Times New Roman" w:hAnsi="Times New Roman" w:cs="Times New Roman"/>
              </w:rPr>
            </w:pPr>
            <w:ins w:id="17" w:author="Alan Cropley" w:date="2017-01-20T09:11:00Z">
              <w:r>
                <w:rPr>
                  <w:rFonts w:ascii="Times New Roman" w:hAnsi="Times New Roman" w:cs="Times New Roman"/>
                </w:rPr>
                <w:t>RSSB</w:t>
              </w:r>
            </w:ins>
          </w:p>
        </w:tc>
        <w:tc>
          <w:tcPr>
            <w:tcW w:w="2977" w:type="dxa"/>
          </w:tcPr>
          <w:p w:rsidR="00A421C9" w:rsidRDefault="00A421C9" w:rsidP="00504057">
            <w:pPr>
              <w:pStyle w:val="Body"/>
              <w:rPr>
                <w:ins w:id="18" w:author="Alan Cropley" w:date="2017-01-20T09:10:00Z"/>
                <w:rFonts w:ascii="Times New Roman" w:hAnsi="Times New Roman" w:cs="Times New Roman"/>
              </w:rPr>
            </w:pPr>
            <w:ins w:id="19" w:author="Alan Cropley" w:date="2017-01-20T09:11:00Z">
              <w:r>
                <w:rPr>
                  <w:rFonts w:ascii="Times New Roman" w:hAnsi="Times New Roman" w:cs="Times New Roman"/>
                </w:rPr>
                <w:t>Additional guidance to authors regarding elements to</w:t>
              </w:r>
            </w:ins>
            <w:ins w:id="20" w:author="Alan Cropley" w:date="2018-08-28T16:02:00Z">
              <w:r w:rsidR="003624F2">
                <w:rPr>
                  <w:rFonts w:ascii="Times New Roman" w:hAnsi="Times New Roman" w:cs="Times New Roman"/>
                </w:rPr>
                <w:t xml:space="preserve"> be</w:t>
              </w:r>
            </w:ins>
            <w:ins w:id="21" w:author="Alan Cropley" w:date="2017-01-20T09:11:00Z">
              <w:r>
                <w:rPr>
                  <w:rFonts w:ascii="Times New Roman" w:hAnsi="Times New Roman" w:cs="Times New Roman"/>
                </w:rPr>
                <w:t xml:space="preserve"> deleted within the bookmap </w:t>
              </w:r>
            </w:ins>
            <w:ins w:id="22" w:author="Alan Cropley" w:date="2018-08-28T16:03:00Z">
              <w:r w:rsidR="00532406">
                <w:rPr>
                  <w:rFonts w:ascii="Times New Roman" w:hAnsi="Times New Roman" w:cs="Times New Roman"/>
                </w:rPr>
                <w:t>if</w:t>
              </w:r>
            </w:ins>
            <w:ins w:id="23" w:author="Alan Cropley" w:date="2017-01-20T09:11:00Z">
              <w:r>
                <w:rPr>
                  <w:rFonts w:ascii="Times New Roman" w:hAnsi="Times New Roman" w:cs="Times New Roman"/>
                </w:rPr>
                <w:t xml:space="preserve"> not required.</w:t>
              </w:r>
            </w:ins>
          </w:p>
        </w:tc>
        <w:tc>
          <w:tcPr>
            <w:tcW w:w="2075" w:type="dxa"/>
          </w:tcPr>
          <w:p w:rsidR="00A421C9" w:rsidRDefault="00A421C9" w:rsidP="00504057">
            <w:pPr>
              <w:pStyle w:val="Body"/>
              <w:rPr>
                <w:ins w:id="24" w:author="Alan Cropley" w:date="2017-01-20T09:10:00Z"/>
                <w:rFonts w:ascii="Times New Roman" w:hAnsi="Times New Roman" w:cs="Times New Roman"/>
              </w:rPr>
            </w:pPr>
            <w:ins w:id="25" w:author="Alan Cropley" w:date="2017-01-20T09:12:00Z">
              <w:r>
                <w:rPr>
                  <w:rFonts w:ascii="Times New Roman" w:hAnsi="Times New Roman" w:cs="Times New Roman"/>
                </w:rPr>
                <w:t>Alan Cropley</w:t>
              </w:r>
            </w:ins>
          </w:p>
        </w:tc>
      </w:tr>
    </w:tbl>
    <w:p w:rsidR="000E0120" w:rsidRDefault="000E0120">
      <w:pPr>
        <w:spacing w:after="160" w:line="259" w:lineRule="auto"/>
        <w:rPr>
          <w:b/>
        </w:rPr>
      </w:pPr>
      <w:r>
        <w:rPr>
          <w:b/>
        </w:rPr>
        <w:br w:type="page"/>
      </w:r>
    </w:p>
    <w:sdt>
      <w:sdtPr>
        <w:rPr>
          <w:rFonts w:ascii="Times New Roman" w:eastAsiaTheme="minorHAnsi" w:hAnsi="Times New Roman" w:cs="Times New Roman"/>
          <w:color w:val="auto"/>
          <w:sz w:val="22"/>
          <w:szCs w:val="22"/>
          <w:lang w:val="en-GB"/>
        </w:rPr>
        <w:id w:val="-1117143886"/>
        <w:docPartObj>
          <w:docPartGallery w:val="Table of Contents"/>
          <w:docPartUnique/>
        </w:docPartObj>
      </w:sdtPr>
      <w:sdtEndPr>
        <w:rPr>
          <w:b/>
          <w:bCs/>
          <w:noProof/>
        </w:rPr>
      </w:sdtEndPr>
      <w:sdtContent>
        <w:p w:rsidR="00EC4B2C" w:rsidRPr="00EC4B2C" w:rsidRDefault="00EC4B2C">
          <w:pPr>
            <w:pStyle w:val="TOCHeading"/>
            <w:rPr>
              <w:rFonts w:ascii="Times New Roman" w:hAnsi="Times New Roman" w:cs="Times New Roman"/>
              <w:b/>
              <w:color w:val="auto"/>
              <w:sz w:val="40"/>
            </w:rPr>
          </w:pPr>
          <w:r>
            <w:rPr>
              <w:rFonts w:ascii="Times New Roman" w:hAnsi="Times New Roman" w:cs="Times New Roman"/>
              <w:b/>
              <w:color w:val="auto"/>
              <w:sz w:val="40"/>
            </w:rPr>
            <w:t>Table of C</w:t>
          </w:r>
          <w:r w:rsidRPr="00EC4B2C">
            <w:rPr>
              <w:rFonts w:ascii="Times New Roman" w:hAnsi="Times New Roman" w:cs="Times New Roman"/>
              <w:b/>
              <w:color w:val="auto"/>
              <w:sz w:val="40"/>
            </w:rPr>
            <w:t>ontents</w:t>
          </w:r>
        </w:p>
        <w:p w:rsidR="00D0331A" w:rsidRDefault="00EC4B2C">
          <w:pPr>
            <w:pStyle w:val="TOC1"/>
            <w:rPr>
              <w:rFonts w:asciiTheme="minorHAnsi" w:eastAsiaTheme="minorEastAsia" w:hAnsiTheme="minorHAnsi" w:cstheme="minorBidi"/>
              <w:b w:val="0"/>
              <w:lang w:eastAsia="en-GB"/>
            </w:rPr>
          </w:pPr>
          <w:r>
            <w:fldChar w:fldCharType="begin"/>
          </w:r>
          <w:r>
            <w:instrText xml:space="preserve"> TOC \o "1-3" \h \z \u </w:instrText>
          </w:r>
          <w:r>
            <w:fldChar w:fldCharType="separate"/>
          </w:r>
          <w:hyperlink w:anchor="_Toc469647058" w:history="1">
            <w:r w:rsidR="00D0331A" w:rsidRPr="005639CF">
              <w:rPr>
                <w:rStyle w:val="Hyperlink"/>
              </w:rPr>
              <w:t>Chapter 1: Overview of the RSSB Information Model and Authoring Guidelines</w:t>
            </w:r>
            <w:r w:rsidR="00D0331A">
              <w:rPr>
                <w:webHidden/>
              </w:rPr>
              <w:tab/>
            </w:r>
            <w:r w:rsidR="00D0331A">
              <w:rPr>
                <w:webHidden/>
              </w:rPr>
              <w:fldChar w:fldCharType="begin"/>
            </w:r>
            <w:r w:rsidR="00D0331A">
              <w:rPr>
                <w:webHidden/>
              </w:rPr>
              <w:instrText xml:space="preserve"> PAGEREF _Toc469647058 \h </w:instrText>
            </w:r>
            <w:r w:rsidR="00D0331A">
              <w:rPr>
                <w:webHidden/>
              </w:rPr>
            </w:r>
            <w:r w:rsidR="00D0331A">
              <w:rPr>
                <w:webHidden/>
              </w:rPr>
              <w:fldChar w:fldCharType="separate"/>
            </w:r>
            <w:r w:rsidR="00D0331A">
              <w:rPr>
                <w:webHidden/>
              </w:rPr>
              <w:t>8</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59" w:history="1">
            <w:r w:rsidR="00D0331A" w:rsidRPr="005639CF">
              <w:rPr>
                <w:rStyle w:val="Hyperlink"/>
                <w:noProof/>
              </w:rPr>
              <w:t>Using this document</w:t>
            </w:r>
            <w:r w:rsidR="00D0331A">
              <w:rPr>
                <w:noProof/>
                <w:webHidden/>
              </w:rPr>
              <w:tab/>
            </w:r>
            <w:r w:rsidR="00D0331A">
              <w:rPr>
                <w:noProof/>
                <w:webHidden/>
              </w:rPr>
              <w:fldChar w:fldCharType="begin"/>
            </w:r>
            <w:r w:rsidR="00D0331A">
              <w:rPr>
                <w:noProof/>
                <w:webHidden/>
              </w:rPr>
              <w:instrText xml:space="preserve"> PAGEREF _Toc469647059 \h </w:instrText>
            </w:r>
            <w:r w:rsidR="00D0331A">
              <w:rPr>
                <w:noProof/>
                <w:webHidden/>
              </w:rPr>
            </w:r>
            <w:r w:rsidR="00D0331A">
              <w:rPr>
                <w:noProof/>
                <w:webHidden/>
              </w:rPr>
              <w:fldChar w:fldCharType="separate"/>
            </w:r>
            <w:r w:rsidR="00D0331A">
              <w:rPr>
                <w:noProof/>
                <w:webHidden/>
              </w:rPr>
              <w:t>9</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60" w:history="1">
            <w:r w:rsidR="00D0331A" w:rsidRPr="005639CF">
              <w:rPr>
                <w:rStyle w:val="Hyperlink"/>
                <w:noProof/>
              </w:rPr>
              <w:t>What this document contains?</w:t>
            </w:r>
            <w:r w:rsidR="00D0331A">
              <w:rPr>
                <w:noProof/>
                <w:webHidden/>
              </w:rPr>
              <w:tab/>
            </w:r>
            <w:r w:rsidR="00D0331A">
              <w:rPr>
                <w:noProof/>
                <w:webHidden/>
              </w:rPr>
              <w:fldChar w:fldCharType="begin"/>
            </w:r>
            <w:r w:rsidR="00D0331A">
              <w:rPr>
                <w:noProof/>
                <w:webHidden/>
              </w:rPr>
              <w:instrText xml:space="preserve"> PAGEREF _Toc469647060 \h </w:instrText>
            </w:r>
            <w:r w:rsidR="00D0331A">
              <w:rPr>
                <w:noProof/>
                <w:webHidden/>
              </w:rPr>
            </w:r>
            <w:r w:rsidR="00D0331A">
              <w:rPr>
                <w:noProof/>
                <w:webHidden/>
              </w:rPr>
              <w:fldChar w:fldCharType="separate"/>
            </w:r>
            <w:r w:rsidR="00D0331A">
              <w:rPr>
                <w:noProof/>
                <w:webHidden/>
              </w:rPr>
              <w:t>10</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61" w:history="1">
            <w:r w:rsidR="00D0331A" w:rsidRPr="005639CF">
              <w:rPr>
                <w:rStyle w:val="Hyperlink"/>
                <w:noProof/>
              </w:rPr>
              <w:t>Terms</w:t>
            </w:r>
            <w:r w:rsidR="00D0331A">
              <w:rPr>
                <w:noProof/>
                <w:webHidden/>
              </w:rPr>
              <w:tab/>
            </w:r>
            <w:r w:rsidR="00D0331A">
              <w:rPr>
                <w:noProof/>
                <w:webHidden/>
              </w:rPr>
              <w:fldChar w:fldCharType="begin"/>
            </w:r>
            <w:r w:rsidR="00D0331A">
              <w:rPr>
                <w:noProof/>
                <w:webHidden/>
              </w:rPr>
              <w:instrText xml:space="preserve"> PAGEREF _Toc469647061 \h </w:instrText>
            </w:r>
            <w:r w:rsidR="00D0331A">
              <w:rPr>
                <w:noProof/>
                <w:webHidden/>
              </w:rPr>
            </w:r>
            <w:r w:rsidR="00D0331A">
              <w:rPr>
                <w:noProof/>
                <w:webHidden/>
              </w:rPr>
              <w:fldChar w:fldCharType="separate"/>
            </w:r>
            <w:r w:rsidR="00D0331A">
              <w:rPr>
                <w:noProof/>
                <w:webHidden/>
              </w:rPr>
              <w:t>10</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062" w:history="1">
            <w:r w:rsidR="00D0331A" w:rsidRPr="005639CF">
              <w:rPr>
                <w:rStyle w:val="Hyperlink"/>
              </w:rPr>
              <w:t>Chapter 2: Planning a DITA project</w:t>
            </w:r>
            <w:r w:rsidR="00D0331A">
              <w:rPr>
                <w:webHidden/>
              </w:rPr>
              <w:tab/>
            </w:r>
            <w:r w:rsidR="00D0331A">
              <w:rPr>
                <w:webHidden/>
              </w:rPr>
              <w:fldChar w:fldCharType="begin"/>
            </w:r>
            <w:r w:rsidR="00D0331A">
              <w:rPr>
                <w:webHidden/>
              </w:rPr>
              <w:instrText xml:space="preserve"> PAGEREF _Toc469647062 \h </w:instrText>
            </w:r>
            <w:r w:rsidR="00D0331A">
              <w:rPr>
                <w:webHidden/>
              </w:rPr>
            </w:r>
            <w:r w:rsidR="00D0331A">
              <w:rPr>
                <w:webHidden/>
              </w:rPr>
              <w:fldChar w:fldCharType="separate"/>
            </w:r>
            <w:r w:rsidR="00D0331A">
              <w:rPr>
                <w:webHidden/>
              </w:rPr>
              <w:t>13</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63" w:history="1">
            <w:r w:rsidR="00D0331A" w:rsidRPr="005639CF">
              <w:rPr>
                <w:rStyle w:val="Hyperlink"/>
                <w:noProof/>
              </w:rPr>
              <w:t>Example annotated topic list (ATL) or work list</w:t>
            </w:r>
            <w:r w:rsidR="00D0331A">
              <w:rPr>
                <w:noProof/>
                <w:webHidden/>
              </w:rPr>
              <w:tab/>
            </w:r>
            <w:r w:rsidR="00D0331A">
              <w:rPr>
                <w:noProof/>
                <w:webHidden/>
              </w:rPr>
              <w:fldChar w:fldCharType="begin"/>
            </w:r>
            <w:r w:rsidR="00D0331A">
              <w:rPr>
                <w:noProof/>
                <w:webHidden/>
              </w:rPr>
              <w:instrText xml:space="preserve"> PAGEREF _Toc469647063 \h </w:instrText>
            </w:r>
            <w:r w:rsidR="00D0331A">
              <w:rPr>
                <w:noProof/>
                <w:webHidden/>
              </w:rPr>
            </w:r>
            <w:r w:rsidR="00D0331A">
              <w:rPr>
                <w:noProof/>
                <w:webHidden/>
              </w:rPr>
              <w:fldChar w:fldCharType="separate"/>
            </w:r>
            <w:r w:rsidR="00D0331A">
              <w:rPr>
                <w:noProof/>
                <w:webHidden/>
              </w:rPr>
              <w:t>13</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64" w:history="1">
            <w:r w:rsidR="00D0331A" w:rsidRPr="005639CF">
              <w:rPr>
                <w:rStyle w:val="Hyperlink"/>
                <w:noProof/>
              </w:rPr>
              <w:t>How the pieces of a DITA document fit together</w:t>
            </w:r>
            <w:r w:rsidR="00D0331A">
              <w:rPr>
                <w:noProof/>
                <w:webHidden/>
              </w:rPr>
              <w:tab/>
            </w:r>
            <w:r w:rsidR="00D0331A">
              <w:rPr>
                <w:noProof/>
                <w:webHidden/>
              </w:rPr>
              <w:fldChar w:fldCharType="begin"/>
            </w:r>
            <w:r w:rsidR="00D0331A">
              <w:rPr>
                <w:noProof/>
                <w:webHidden/>
              </w:rPr>
              <w:instrText xml:space="preserve"> PAGEREF _Toc469647064 \h </w:instrText>
            </w:r>
            <w:r w:rsidR="00D0331A">
              <w:rPr>
                <w:noProof/>
                <w:webHidden/>
              </w:rPr>
            </w:r>
            <w:r w:rsidR="00D0331A">
              <w:rPr>
                <w:noProof/>
                <w:webHidden/>
              </w:rPr>
              <w:fldChar w:fldCharType="separate"/>
            </w:r>
            <w:r w:rsidR="00D0331A">
              <w:rPr>
                <w:noProof/>
                <w:webHidden/>
              </w:rPr>
              <w:t>14</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065" w:history="1">
            <w:r w:rsidR="00D0331A" w:rsidRPr="005639CF">
              <w:rPr>
                <w:rStyle w:val="Hyperlink"/>
              </w:rPr>
              <w:t>Chapter 3: Information types</w:t>
            </w:r>
            <w:r w:rsidR="00D0331A">
              <w:rPr>
                <w:webHidden/>
              </w:rPr>
              <w:tab/>
            </w:r>
            <w:r w:rsidR="00D0331A">
              <w:rPr>
                <w:webHidden/>
              </w:rPr>
              <w:fldChar w:fldCharType="begin"/>
            </w:r>
            <w:r w:rsidR="00D0331A">
              <w:rPr>
                <w:webHidden/>
              </w:rPr>
              <w:instrText xml:space="preserve"> PAGEREF _Toc469647065 \h </w:instrText>
            </w:r>
            <w:r w:rsidR="00D0331A">
              <w:rPr>
                <w:webHidden/>
              </w:rPr>
            </w:r>
            <w:r w:rsidR="00D0331A">
              <w:rPr>
                <w:webHidden/>
              </w:rPr>
              <w:fldChar w:fldCharType="separate"/>
            </w:r>
            <w:r w:rsidR="00D0331A">
              <w:rPr>
                <w:webHidden/>
              </w:rPr>
              <w:t>16</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66" w:history="1">
            <w:r w:rsidR="00D0331A" w:rsidRPr="005639CF">
              <w:rPr>
                <w:rStyle w:val="Hyperlink"/>
                <w:rFonts w:eastAsia="Times-Roman"/>
                <w:noProof/>
              </w:rPr>
              <w:t>Beginning a topic</w:t>
            </w:r>
            <w:r w:rsidR="00D0331A">
              <w:rPr>
                <w:noProof/>
                <w:webHidden/>
              </w:rPr>
              <w:tab/>
            </w:r>
            <w:r w:rsidR="00D0331A">
              <w:rPr>
                <w:noProof/>
                <w:webHidden/>
              </w:rPr>
              <w:fldChar w:fldCharType="begin"/>
            </w:r>
            <w:r w:rsidR="00D0331A">
              <w:rPr>
                <w:noProof/>
                <w:webHidden/>
              </w:rPr>
              <w:instrText xml:space="preserve"> PAGEREF _Toc469647066 \h </w:instrText>
            </w:r>
            <w:r w:rsidR="00D0331A">
              <w:rPr>
                <w:noProof/>
                <w:webHidden/>
              </w:rPr>
            </w:r>
            <w:r w:rsidR="00D0331A">
              <w:rPr>
                <w:noProof/>
                <w:webHidden/>
              </w:rPr>
              <w:fldChar w:fldCharType="separate"/>
            </w:r>
            <w:r w:rsidR="00D0331A">
              <w:rPr>
                <w:noProof/>
                <w:webHidden/>
              </w:rPr>
              <w:t>18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67" w:history="1">
            <w:r w:rsidR="00D0331A" w:rsidRPr="005639CF">
              <w:rPr>
                <w:rStyle w:val="Hyperlink"/>
                <w:noProof/>
              </w:rPr>
              <w:t>Titling topics</w:t>
            </w:r>
            <w:r w:rsidR="00D0331A">
              <w:rPr>
                <w:noProof/>
                <w:webHidden/>
              </w:rPr>
              <w:tab/>
            </w:r>
            <w:r w:rsidR="00D0331A">
              <w:rPr>
                <w:noProof/>
                <w:webHidden/>
              </w:rPr>
              <w:fldChar w:fldCharType="begin"/>
            </w:r>
            <w:r w:rsidR="00D0331A">
              <w:rPr>
                <w:noProof/>
                <w:webHidden/>
              </w:rPr>
              <w:instrText xml:space="preserve"> PAGEREF _Toc469647067 \h </w:instrText>
            </w:r>
            <w:r w:rsidR="00D0331A">
              <w:rPr>
                <w:noProof/>
                <w:webHidden/>
              </w:rPr>
            </w:r>
            <w:r w:rsidR="00D0331A">
              <w:rPr>
                <w:noProof/>
                <w:webHidden/>
              </w:rPr>
              <w:fldChar w:fldCharType="separate"/>
            </w:r>
            <w:r w:rsidR="00D0331A">
              <w:rPr>
                <w:noProof/>
                <w:webHidden/>
              </w:rPr>
              <w:t>18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68" w:history="1">
            <w:r w:rsidR="00D0331A" w:rsidRPr="005639CF">
              <w:rPr>
                <w:rStyle w:val="Hyperlink"/>
                <w:noProof/>
              </w:rPr>
              <w:t>Adding rule numbers to headings in Rule Book topics</w:t>
            </w:r>
            <w:r w:rsidR="00D0331A">
              <w:rPr>
                <w:noProof/>
                <w:webHidden/>
              </w:rPr>
              <w:tab/>
            </w:r>
            <w:r w:rsidR="00D0331A">
              <w:rPr>
                <w:noProof/>
                <w:webHidden/>
              </w:rPr>
              <w:fldChar w:fldCharType="begin"/>
            </w:r>
            <w:r w:rsidR="00D0331A">
              <w:rPr>
                <w:noProof/>
                <w:webHidden/>
              </w:rPr>
              <w:instrText xml:space="preserve"> PAGEREF _Toc469647068 \h </w:instrText>
            </w:r>
            <w:r w:rsidR="00D0331A">
              <w:rPr>
                <w:noProof/>
                <w:webHidden/>
              </w:rPr>
            </w:r>
            <w:r w:rsidR="00D0331A">
              <w:rPr>
                <w:noProof/>
                <w:webHidden/>
              </w:rPr>
              <w:fldChar w:fldCharType="separate"/>
            </w:r>
            <w:r w:rsidR="00D0331A">
              <w:rPr>
                <w:noProof/>
                <w:webHidden/>
              </w:rPr>
              <w:t>20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69" w:history="1">
            <w:r w:rsidR="00D0331A" w:rsidRPr="005639CF">
              <w:rPr>
                <w:rStyle w:val="Hyperlink"/>
                <w:noProof/>
              </w:rPr>
              <w:t>Adding metadata to A4 topics</w:t>
            </w:r>
            <w:r w:rsidR="00D0331A">
              <w:rPr>
                <w:noProof/>
                <w:webHidden/>
              </w:rPr>
              <w:tab/>
            </w:r>
            <w:r w:rsidR="00D0331A">
              <w:rPr>
                <w:noProof/>
                <w:webHidden/>
              </w:rPr>
              <w:fldChar w:fldCharType="begin"/>
            </w:r>
            <w:r w:rsidR="00D0331A">
              <w:rPr>
                <w:noProof/>
                <w:webHidden/>
              </w:rPr>
              <w:instrText xml:space="preserve"> PAGEREF _Toc469647069 \h </w:instrText>
            </w:r>
            <w:r w:rsidR="00D0331A">
              <w:rPr>
                <w:noProof/>
                <w:webHidden/>
              </w:rPr>
            </w:r>
            <w:r w:rsidR="00D0331A">
              <w:rPr>
                <w:noProof/>
                <w:webHidden/>
              </w:rPr>
              <w:fldChar w:fldCharType="separate"/>
            </w:r>
            <w:r w:rsidR="00D0331A">
              <w:rPr>
                <w:noProof/>
                <w:webHidden/>
              </w:rPr>
              <w:t>20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0" w:history="1">
            <w:r w:rsidR="00D0331A" w:rsidRPr="005639CF">
              <w:rPr>
                <w:rStyle w:val="Hyperlink"/>
                <w:noProof/>
              </w:rPr>
              <w:t>DITA examples of &lt;prolog&gt; in A4 topics</w:t>
            </w:r>
            <w:r w:rsidR="00D0331A">
              <w:rPr>
                <w:noProof/>
                <w:webHidden/>
              </w:rPr>
              <w:tab/>
            </w:r>
            <w:r w:rsidR="00D0331A">
              <w:rPr>
                <w:noProof/>
                <w:webHidden/>
              </w:rPr>
              <w:fldChar w:fldCharType="begin"/>
            </w:r>
            <w:r w:rsidR="00D0331A">
              <w:rPr>
                <w:noProof/>
                <w:webHidden/>
              </w:rPr>
              <w:instrText xml:space="preserve"> PAGEREF _Toc469647070 \h </w:instrText>
            </w:r>
            <w:r w:rsidR="00D0331A">
              <w:rPr>
                <w:noProof/>
                <w:webHidden/>
              </w:rPr>
            </w:r>
            <w:r w:rsidR="00D0331A">
              <w:rPr>
                <w:noProof/>
                <w:webHidden/>
              </w:rPr>
              <w:fldChar w:fldCharType="separate"/>
            </w:r>
            <w:r w:rsidR="00D0331A">
              <w:rPr>
                <w:noProof/>
                <w:webHidden/>
              </w:rPr>
              <w:t>22</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71" w:history="1">
            <w:r w:rsidR="00D0331A" w:rsidRPr="005639CF">
              <w:rPr>
                <w:rStyle w:val="Hyperlink"/>
                <w:noProof/>
              </w:rPr>
              <w:t>Concepts</w:t>
            </w:r>
            <w:r w:rsidR="00D0331A">
              <w:rPr>
                <w:noProof/>
                <w:webHidden/>
              </w:rPr>
              <w:tab/>
            </w:r>
            <w:r w:rsidR="00D0331A">
              <w:rPr>
                <w:noProof/>
                <w:webHidden/>
              </w:rPr>
              <w:fldChar w:fldCharType="begin"/>
            </w:r>
            <w:r w:rsidR="00D0331A">
              <w:rPr>
                <w:noProof/>
                <w:webHidden/>
              </w:rPr>
              <w:instrText xml:space="preserve"> PAGEREF _Toc469647071 \h </w:instrText>
            </w:r>
            <w:r w:rsidR="00D0331A">
              <w:rPr>
                <w:noProof/>
                <w:webHidden/>
              </w:rPr>
            </w:r>
            <w:r w:rsidR="00D0331A">
              <w:rPr>
                <w:noProof/>
                <w:webHidden/>
              </w:rPr>
              <w:fldChar w:fldCharType="separate"/>
            </w:r>
            <w:r w:rsidR="00D0331A">
              <w:rPr>
                <w:noProof/>
                <w:webHidden/>
              </w:rPr>
              <w:t>22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2" w:history="1">
            <w:r w:rsidR="00D0331A" w:rsidRPr="005639CF">
              <w:rPr>
                <w:rStyle w:val="Hyperlink"/>
                <w:noProof/>
              </w:rPr>
              <w:t>Concept structure</w:t>
            </w:r>
            <w:r w:rsidR="00D0331A">
              <w:rPr>
                <w:noProof/>
                <w:webHidden/>
              </w:rPr>
              <w:tab/>
            </w:r>
            <w:r w:rsidR="00D0331A">
              <w:rPr>
                <w:noProof/>
                <w:webHidden/>
              </w:rPr>
              <w:fldChar w:fldCharType="begin"/>
            </w:r>
            <w:r w:rsidR="00D0331A">
              <w:rPr>
                <w:noProof/>
                <w:webHidden/>
              </w:rPr>
              <w:instrText xml:space="preserve"> PAGEREF _Toc469647072 \h </w:instrText>
            </w:r>
            <w:r w:rsidR="00D0331A">
              <w:rPr>
                <w:noProof/>
                <w:webHidden/>
              </w:rPr>
            </w:r>
            <w:r w:rsidR="00D0331A">
              <w:rPr>
                <w:noProof/>
                <w:webHidden/>
              </w:rPr>
              <w:fldChar w:fldCharType="separate"/>
            </w:r>
            <w:r w:rsidR="00D0331A">
              <w:rPr>
                <w:noProof/>
                <w:webHidden/>
              </w:rPr>
              <w:t>23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3" w:history="1">
            <w:r w:rsidR="00D0331A" w:rsidRPr="005639CF">
              <w:rPr>
                <w:rStyle w:val="Hyperlink"/>
                <w:noProof/>
              </w:rPr>
              <w:t>Concept elements</w:t>
            </w:r>
            <w:r w:rsidR="00D0331A">
              <w:rPr>
                <w:noProof/>
                <w:webHidden/>
              </w:rPr>
              <w:tab/>
            </w:r>
            <w:r w:rsidR="00D0331A">
              <w:rPr>
                <w:noProof/>
                <w:webHidden/>
              </w:rPr>
              <w:fldChar w:fldCharType="begin"/>
            </w:r>
            <w:r w:rsidR="00D0331A">
              <w:rPr>
                <w:noProof/>
                <w:webHidden/>
              </w:rPr>
              <w:instrText xml:space="preserve"> PAGEREF _Toc469647073 \h </w:instrText>
            </w:r>
            <w:r w:rsidR="00D0331A">
              <w:rPr>
                <w:noProof/>
                <w:webHidden/>
              </w:rPr>
            </w:r>
            <w:r w:rsidR="00D0331A">
              <w:rPr>
                <w:noProof/>
                <w:webHidden/>
              </w:rPr>
              <w:fldChar w:fldCharType="separate"/>
            </w:r>
            <w:r w:rsidR="00D0331A">
              <w:rPr>
                <w:noProof/>
                <w:webHidden/>
              </w:rPr>
              <w:t>24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4" w:history="1">
            <w:r w:rsidR="00D0331A" w:rsidRPr="005639CF">
              <w:rPr>
                <w:rStyle w:val="Hyperlink"/>
                <w:noProof/>
              </w:rPr>
              <w:t>Writing concept topics</w:t>
            </w:r>
            <w:r w:rsidR="00D0331A">
              <w:rPr>
                <w:noProof/>
                <w:webHidden/>
              </w:rPr>
              <w:tab/>
            </w:r>
            <w:r w:rsidR="00D0331A">
              <w:rPr>
                <w:noProof/>
                <w:webHidden/>
              </w:rPr>
              <w:fldChar w:fldCharType="begin"/>
            </w:r>
            <w:r w:rsidR="00D0331A">
              <w:rPr>
                <w:noProof/>
                <w:webHidden/>
              </w:rPr>
              <w:instrText xml:space="preserve"> PAGEREF _Toc469647074 \h </w:instrText>
            </w:r>
            <w:r w:rsidR="00D0331A">
              <w:rPr>
                <w:noProof/>
                <w:webHidden/>
              </w:rPr>
            </w:r>
            <w:r w:rsidR="00D0331A">
              <w:rPr>
                <w:noProof/>
                <w:webHidden/>
              </w:rPr>
              <w:fldChar w:fldCharType="separate"/>
            </w:r>
            <w:r w:rsidR="00D0331A">
              <w:rPr>
                <w:noProof/>
                <w:webHidden/>
              </w:rPr>
              <w:t>25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5" w:history="1">
            <w:r w:rsidR="00D0331A" w:rsidRPr="005639CF">
              <w:rPr>
                <w:rStyle w:val="Hyperlink"/>
                <w:noProof/>
              </w:rPr>
              <w:t>Sample concept topics</w:t>
            </w:r>
            <w:r w:rsidR="00D0331A">
              <w:rPr>
                <w:noProof/>
                <w:webHidden/>
              </w:rPr>
              <w:tab/>
            </w:r>
            <w:r w:rsidR="00D0331A">
              <w:rPr>
                <w:noProof/>
                <w:webHidden/>
              </w:rPr>
              <w:fldChar w:fldCharType="begin"/>
            </w:r>
            <w:r w:rsidR="00D0331A">
              <w:rPr>
                <w:noProof/>
                <w:webHidden/>
              </w:rPr>
              <w:instrText xml:space="preserve"> PAGEREF _Toc469647075 \h </w:instrText>
            </w:r>
            <w:r w:rsidR="00D0331A">
              <w:rPr>
                <w:noProof/>
                <w:webHidden/>
              </w:rPr>
            </w:r>
            <w:r w:rsidR="00D0331A">
              <w:rPr>
                <w:noProof/>
                <w:webHidden/>
              </w:rPr>
              <w:fldChar w:fldCharType="separate"/>
            </w:r>
            <w:r w:rsidR="00D0331A">
              <w:rPr>
                <w:noProof/>
                <w:webHidden/>
              </w:rPr>
              <w:t>26</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76" w:history="1">
            <w:r w:rsidR="00D0331A" w:rsidRPr="005639CF">
              <w:rPr>
                <w:rStyle w:val="Hyperlink"/>
                <w:noProof/>
              </w:rPr>
              <w:t>References</w:t>
            </w:r>
            <w:r w:rsidR="00D0331A">
              <w:rPr>
                <w:noProof/>
                <w:webHidden/>
              </w:rPr>
              <w:tab/>
            </w:r>
            <w:r w:rsidR="00D0331A">
              <w:rPr>
                <w:noProof/>
                <w:webHidden/>
              </w:rPr>
              <w:fldChar w:fldCharType="begin"/>
            </w:r>
            <w:r w:rsidR="00D0331A">
              <w:rPr>
                <w:noProof/>
                <w:webHidden/>
              </w:rPr>
              <w:instrText xml:space="preserve"> PAGEREF _Toc469647076 \h </w:instrText>
            </w:r>
            <w:r w:rsidR="00D0331A">
              <w:rPr>
                <w:noProof/>
                <w:webHidden/>
              </w:rPr>
            </w:r>
            <w:r w:rsidR="00D0331A">
              <w:rPr>
                <w:noProof/>
                <w:webHidden/>
              </w:rPr>
              <w:fldChar w:fldCharType="separate"/>
            </w:r>
            <w:r w:rsidR="00D0331A">
              <w:rPr>
                <w:noProof/>
                <w:webHidden/>
              </w:rPr>
              <w:t>26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7" w:history="1">
            <w:r w:rsidR="00D0331A" w:rsidRPr="005639CF">
              <w:rPr>
                <w:rStyle w:val="Hyperlink"/>
                <w:noProof/>
              </w:rPr>
              <w:t>Reference structure</w:t>
            </w:r>
            <w:r w:rsidR="00D0331A">
              <w:rPr>
                <w:noProof/>
                <w:webHidden/>
              </w:rPr>
              <w:tab/>
            </w:r>
            <w:r w:rsidR="00D0331A">
              <w:rPr>
                <w:noProof/>
                <w:webHidden/>
              </w:rPr>
              <w:fldChar w:fldCharType="begin"/>
            </w:r>
            <w:r w:rsidR="00D0331A">
              <w:rPr>
                <w:noProof/>
                <w:webHidden/>
              </w:rPr>
              <w:instrText xml:space="preserve"> PAGEREF _Toc469647077 \h </w:instrText>
            </w:r>
            <w:r w:rsidR="00D0331A">
              <w:rPr>
                <w:noProof/>
                <w:webHidden/>
              </w:rPr>
            </w:r>
            <w:r w:rsidR="00D0331A">
              <w:rPr>
                <w:noProof/>
                <w:webHidden/>
              </w:rPr>
              <w:fldChar w:fldCharType="separate"/>
            </w:r>
            <w:r w:rsidR="00D0331A">
              <w:rPr>
                <w:noProof/>
                <w:webHidden/>
              </w:rPr>
              <w:t>26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8" w:history="1">
            <w:r w:rsidR="00D0331A" w:rsidRPr="005639CF">
              <w:rPr>
                <w:rStyle w:val="Hyperlink"/>
                <w:noProof/>
              </w:rPr>
              <w:t>Reference elements</w:t>
            </w:r>
            <w:r w:rsidR="00D0331A">
              <w:rPr>
                <w:noProof/>
                <w:webHidden/>
              </w:rPr>
              <w:tab/>
            </w:r>
            <w:r w:rsidR="00D0331A">
              <w:rPr>
                <w:noProof/>
                <w:webHidden/>
              </w:rPr>
              <w:fldChar w:fldCharType="begin"/>
            </w:r>
            <w:r w:rsidR="00D0331A">
              <w:rPr>
                <w:noProof/>
                <w:webHidden/>
              </w:rPr>
              <w:instrText xml:space="preserve"> PAGEREF _Toc469647078 \h </w:instrText>
            </w:r>
            <w:r w:rsidR="00D0331A">
              <w:rPr>
                <w:noProof/>
                <w:webHidden/>
              </w:rPr>
            </w:r>
            <w:r w:rsidR="00D0331A">
              <w:rPr>
                <w:noProof/>
                <w:webHidden/>
              </w:rPr>
              <w:fldChar w:fldCharType="separate"/>
            </w:r>
            <w:r w:rsidR="00D0331A">
              <w:rPr>
                <w:noProof/>
                <w:webHidden/>
              </w:rPr>
              <w:t>27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79" w:history="1">
            <w:r w:rsidR="00D0331A" w:rsidRPr="005639CF">
              <w:rPr>
                <w:rStyle w:val="Hyperlink"/>
                <w:noProof/>
              </w:rPr>
              <w:t>Writing reference topics</w:t>
            </w:r>
            <w:r w:rsidR="00D0331A">
              <w:rPr>
                <w:noProof/>
                <w:webHidden/>
              </w:rPr>
              <w:tab/>
            </w:r>
            <w:r w:rsidR="00D0331A">
              <w:rPr>
                <w:noProof/>
                <w:webHidden/>
              </w:rPr>
              <w:fldChar w:fldCharType="begin"/>
            </w:r>
            <w:r w:rsidR="00D0331A">
              <w:rPr>
                <w:noProof/>
                <w:webHidden/>
              </w:rPr>
              <w:instrText xml:space="preserve"> PAGEREF _Toc469647079 \h </w:instrText>
            </w:r>
            <w:r w:rsidR="00D0331A">
              <w:rPr>
                <w:noProof/>
                <w:webHidden/>
              </w:rPr>
            </w:r>
            <w:r w:rsidR="00D0331A">
              <w:rPr>
                <w:noProof/>
                <w:webHidden/>
              </w:rPr>
              <w:fldChar w:fldCharType="separate"/>
            </w:r>
            <w:r w:rsidR="00D0331A">
              <w:rPr>
                <w:noProof/>
                <w:webHidden/>
              </w:rPr>
              <w:t>27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0" w:history="1">
            <w:r w:rsidR="00D0331A" w:rsidRPr="005639CF">
              <w:rPr>
                <w:rStyle w:val="Hyperlink"/>
                <w:noProof/>
              </w:rPr>
              <w:t>Sample reference topics</w:t>
            </w:r>
            <w:r w:rsidR="00D0331A">
              <w:rPr>
                <w:noProof/>
                <w:webHidden/>
              </w:rPr>
              <w:tab/>
            </w:r>
            <w:r w:rsidR="00D0331A">
              <w:rPr>
                <w:noProof/>
                <w:webHidden/>
              </w:rPr>
              <w:fldChar w:fldCharType="begin"/>
            </w:r>
            <w:r w:rsidR="00D0331A">
              <w:rPr>
                <w:noProof/>
                <w:webHidden/>
              </w:rPr>
              <w:instrText xml:space="preserve"> PAGEREF _Toc469647080 \h </w:instrText>
            </w:r>
            <w:r w:rsidR="00D0331A">
              <w:rPr>
                <w:noProof/>
                <w:webHidden/>
              </w:rPr>
            </w:r>
            <w:r w:rsidR="00D0331A">
              <w:rPr>
                <w:noProof/>
                <w:webHidden/>
              </w:rPr>
              <w:fldChar w:fldCharType="separate"/>
            </w:r>
            <w:r w:rsidR="00D0331A">
              <w:rPr>
                <w:noProof/>
                <w:webHidden/>
              </w:rPr>
              <w:t>27</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081" w:history="1">
            <w:r w:rsidR="00D0331A" w:rsidRPr="005639CF">
              <w:rPr>
                <w:rStyle w:val="Hyperlink"/>
              </w:rPr>
              <w:t>Chapter 4: Block elements</w:t>
            </w:r>
            <w:r w:rsidR="00D0331A">
              <w:rPr>
                <w:webHidden/>
              </w:rPr>
              <w:tab/>
            </w:r>
            <w:r w:rsidR="00D0331A">
              <w:rPr>
                <w:webHidden/>
              </w:rPr>
              <w:fldChar w:fldCharType="begin"/>
            </w:r>
            <w:r w:rsidR="00D0331A">
              <w:rPr>
                <w:webHidden/>
              </w:rPr>
              <w:instrText xml:space="preserve"> PAGEREF _Toc469647081 \h </w:instrText>
            </w:r>
            <w:r w:rsidR="00D0331A">
              <w:rPr>
                <w:webHidden/>
              </w:rPr>
            </w:r>
            <w:r w:rsidR="00D0331A">
              <w:rPr>
                <w:webHidden/>
              </w:rPr>
              <w:fldChar w:fldCharType="separate"/>
            </w:r>
            <w:r w:rsidR="00D0331A">
              <w:rPr>
                <w:webHidden/>
              </w:rPr>
              <w:t>28</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82" w:history="1">
            <w:r w:rsidR="00D0331A" w:rsidRPr="005639CF">
              <w:rPr>
                <w:rStyle w:val="Hyperlink"/>
                <w:noProof/>
              </w:rPr>
              <w:t>Writing paragraphs</w:t>
            </w:r>
            <w:r w:rsidR="00D0331A">
              <w:rPr>
                <w:noProof/>
                <w:webHidden/>
              </w:rPr>
              <w:tab/>
            </w:r>
            <w:r w:rsidR="00D0331A">
              <w:rPr>
                <w:noProof/>
                <w:webHidden/>
              </w:rPr>
              <w:fldChar w:fldCharType="begin"/>
            </w:r>
            <w:r w:rsidR="00D0331A">
              <w:rPr>
                <w:noProof/>
                <w:webHidden/>
              </w:rPr>
              <w:instrText xml:space="preserve"> PAGEREF _Toc469647082 \h </w:instrText>
            </w:r>
            <w:r w:rsidR="00D0331A">
              <w:rPr>
                <w:noProof/>
                <w:webHidden/>
              </w:rPr>
            </w:r>
            <w:r w:rsidR="00D0331A">
              <w:rPr>
                <w:noProof/>
                <w:webHidden/>
              </w:rPr>
              <w:fldChar w:fldCharType="separate"/>
            </w:r>
            <w:r w:rsidR="00D0331A">
              <w:rPr>
                <w:noProof/>
                <w:webHidden/>
              </w:rPr>
              <w:t>28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3" w:history="1">
            <w:r w:rsidR="00D0331A" w:rsidRPr="005639CF">
              <w:rPr>
                <w:rStyle w:val="Hyperlink"/>
                <w:noProof/>
              </w:rPr>
              <w:t>Writing introductory paragraphs</w:t>
            </w:r>
            <w:r w:rsidR="00D0331A">
              <w:rPr>
                <w:noProof/>
                <w:webHidden/>
              </w:rPr>
              <w:tab/>
            </w:r>
            <w:r w:rsidR="00D0331A">
              <w:rPr>
                <w:noProof/>
                <w:webHidden/>
              </w:rPr>
              <w:fldChar w:fldCharType="begin"/>
            </w:r>
            <w:r w:rsidR="00D0331A">
              <w:rPr>
                <w:noProof/>
                <w:webHidden/>
              </w:rPr>
              <w:instrText xml:space="preserve"> PAGEREF _Toc469647083 \h </w:instrText>
            </w:r>
            <w:r w:rsidR="00D0331A">
              <w:rPr>
                <w:noProof/>
                <w:webHidden/>
              </w:rPr>
            </w:r>
            <w:r w:rsidR="00D0331A">
              <w:rPr>
                <w:noProof/>
                <w:webHidden/>
              </w:rPr>
              <w:fldChar w:fldCharType="separate"/>
            </w:r>
            <w:r w:rsidR="00D0331A">
              <w:rPr>
                <w:noProof/>
                <w:webHidden/>
              </w:rPr>
              <w:t>28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4" w:history="1">
            <w:r w:rsidR="00D0331A" w:rsidRPr="005639CF">
              <w:rPr>
                <w:rStyle w:val="Hyperlink"/>
                <w:noProof/>
              </w:rPr>
              <w:t>Including &lt;p&gt; elements in other DITA elements</w:t>
            </w:r>
            <w:r w:rsidR="00D0331A">
              <w:rPr>
                <w:noProof/>
                <w:webHidden/>
              </w:rPr>
              <w:tab/>
            </w:r>
            <w:r w:rsidR="00D0331A">
              <w:rPr>
                <w:noProof/>
                <w:webHidden/>
              </w:rPr>
              <w:fldChar w:fldCharType="begin"/>
            </w:r>
            <w:r w:rsidR="00D0331A">
              <w:rPr>
                <w:noProof/>
                <w:webHidden/>
              </w:rPr>
              <w:instrText xml:space="preserve"> PAGEREF _Toc469647084 \h </w:instrText>
            </w:r>
            <w:r w:rsidR="00D0331A">
              <w:rPr>
                <w:noProof/>
                <w:webHidden/>
              </w:rPr>
            </w:r>
            <w:r w:rsidR="00D0331A">
              <w:rPr>
                <w:noProof/>
                <w:webHidden/>
              </w:rPr>
              <w:fldChar w:fldCharType="separate"/>
            </w:r>
            <w:r w:rsidR="00D0331A">
              <w:rPr>
                <w:noProof/>
                <w:webHidden/>
              </w:rPr>
              <w:t>29</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85" w:history="1">
            <w:r w:rsidR="00D0331A" w:rsidRPr="005639CF">
              <w:rPr>
                <w:rStyle w:val="Hyperlink"/>
                <w:noProof/>
              </w:rPr>
              <w:t>Creating lists</w:t>
            </w:r>
            <w:r w:rsidR="00D0331A">
              <w:rPr>
                <w:noProof/>
                <w:webHidden/>
              </w:rPr>
              <w:tab/>
            </w:r>
            <w:r w:rsidR="00D0331A">
              <w:rPr>
                <w:noProof/>
                <w:webHidden/>
              </w:rPr>
              <w:fldChar w:fldCharType="begin"/>
            </w:r>
            <w:r w:rsidR="00D0331A">
              <w:rPr>
                <w:noProof/>
                <w:webHidden/>
              </w:rPr>
              <w:instrText xml:space="preserve"> PAGEREF _Toc469647085 \h </w:instrText>
            </w:r>
            <w:r w:rsidR="00D0331A">
              <w:rPr>
                <w:noProof/>
                <w:webHidden/>
              </w:rPr>
            </w:r>
            <w:r w:rsidR="00D0331A">
              <w:rPr>
                <w:noProof/>
                <w:webHidden/>
              </w:rPr>
              <w:fldChar w:fldCharType="separate"/>
            </w:r>
            <w:r w:rsidR="00D0331A">
              <w:rPr>
                <w:noProof/>
                <w:webHidden/>
              </w:rPr>
              <w:t>29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6" w:history="1">
            <w:r w:rsidR="00D0331A" w:rsidRPr="005639CF">
              <w:rPr>
                <w:rStyle w:val="Hyperlink"/>
                <w:noProof/>
              </w:rPr>
              <w:t>Choosing the appropriate list type</w:t>
            </w:r>
            <w:r w:rsidR="00D0331A">
              <w:rPr>
                <w:noProof/>
                <w:webHidden/>
              </w:rPr>
              <w:tab/>
            </w:r>
            <w:r w:rsidR="00D0331A">
              <w:rPr>
                <w:noProof/>
                <w:webHidden/>
              </w:rPr>
              <w:fldChar w:fldCharType="begin"/>
            </w:r>
            <w:r w:rsidR="00D0331A">
              <w:rPr>
                <w:noProof/>
                <w:webHidden/>
              </w:rPr>
              <w:instrText xml:space="preserve"> PAGEREF _Toc469647086 \h </w:instrText>
            </w:r>
            <w:r w:rsidR="00D0331A">
              <w:rPr>
                <w:noProof/>
                <w:webHidden/>
              </w:rPr>
            </w:r>
            <w:r w:rsidR="00D0331A">
              <w:rPr>
                <w:noProof/>
                <w:webHidden/>
              </w:rPr>
              <w:fldChar w:fldCharType="separate"/>
            </w:r>
            <w:r w:rsidR="00D0331A">
              <w:rPr>
                <w:noProof/>
                <w:webHidden/>
              </w:rPr>
              <w:t>30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7" w:history="1">
            <w:r w:rsidR="00D0331A" w:rsidRPr="005639CF">
              <w:rPr>
                <w:rStyle w:val="Hyperlink"/>
                <w:noProof/>
              </w:rPr>
              <w:t>Writing unordered lists</w:t>
            </w:r>
            <w:r w:rsidR="00D0331A">
              <w:rPr>
                <w:noProof/>
                <w:webHidden/>
              </w:rPr>
              <w:tab/>
            </w:r>
            <w:r w:rsidR="00D0331A">
              <w:rPr>
                <w:noProof/>
                <w:webHidden/>
              </w:rPr>
              <w:fldChar w:fldCharType="begin"/>
            </w:r>
            <w:r w:rsidR="00D0331A">
              <w:rPr>
                <w:noProof/>
                <w:webHidden/>
              </w:rPr>
              <w:instrText xml:space="preserve"> PAGEREF _Toc469647087 \h </w:instrText>
            </w:r>
            <w:r w:rsidR="00D0331A">
              <w:rPr>
                <w:noProof/>
                <w:webHidden/>
              </w:rPr>
            </w:r>
            <w:r w:rsidR="00D0331A">
              <w:rPr>
                <w:noProof/>
                <w:webHidden/>
              </w:rPr>
              <w:fldChar w:fldCharType="separate"/>
            </w:r>
            <w:r w:rsidR="00D0331A">
              <w:rPr>
                <w:noProof/>
                <w:webHidden/>
              </w:rPr>
              <w:t>30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8" w:history="1">
            <w:r w:rsidR="00D0331A" w:rsidRPr="005639CF">
              <w:rPr>
                <w:rStyle w:val="Hyperlink"/>
                <w:noProof/>
              </w:rPr>
              <w:t>Writing ordered lists</w:t>
            </w:r>
            <w:r w:rsidR="00D0331A">
              <w:rPr>
                <w:noProof/>
                <w:webHidden/>
              </w:rPr>
              <w:tab/>
            </w:r>
            <w:r w:rsidR="00D0331A">
              <w:rPr>
                <w:noProof/>
                <w:webHidden/>
              </w:rPr>
              <w:fldChar w:fldCharType="begin"/>
            </w:r>
            <w:r w:rsidR="00D0331A">
              <w:rPr>
                <w:noProof/>
                <w:webHidden/>
              </w:rPr>
              <w:instrText xml:space="preserve"> PAGEREF _Toc469647088 \h </w:instrText>
            </w:r>
            <w:r w:rsidR="00D0331A">
              <w:rPr>
                <w:noProof/>
                <w:webHidden/>
              </w:rPr>
            </w:r>
            <w:r w:rsidR="00D0331A">
              <w:rPr>
                <w:noProof/>
                <w:webHidden/>
              </w:rPr>
              <w:fldChar w:fldCharType="separate"/>
            </w:r>
            <w:r w:rsidR="00D0331A">
              <w:rPr>
                <w:noProof/>
                <w:webHidden/>
              </w:rPr>
              <w:t>31</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89" w:history="1">
            <w:r w:rsidR="00D0331A" w:rsidRPr="005639CF">
              <w:rPr>
                <w:rStyle w:val="Hyperlink"/>
                <w:noProof/>
              </w:rPr>
              <w:t>Writing definition lists</w:t>
            </w:r>
            <w:r w:rsidR="00D0331A">
              <w:rPr>
                <w:noProof/>
                <w:webHidden/>
              </w:rPr>
              <w:tab/>
            </w:r>
            <w:r w:rsidR="00D0331A">
              <w:rPr>
                <w:noProof/>
                <w:webHidden/>
              </w:rPr>
              <w:fldChar w:fldCharType="begin"/>
            </w:r>
            <w:r w:rsidR="00D0331A">
              <w:rPr>
                <w:noProof/>
                <w:webHidden/>
              </w:rPr>
              <w:instrText xml:space="preserve"> PAGEREF _Toc469647089 \h </w:instrText>
            </w:r>
            <w:r w:rsidR="00D0331A">
              <w:rPr>
                <w:noProof/>
                <w:webHidden/>
              </w:rPr>
            </w:r>
            <w:r w:rsidR="00D0331A">
              <w:rPr>
                <w:noProof/>
                <w:webHidden/>
              </w:rPr>
              <w:fldChar w:fldCharType="separate"/>
            </w:r>
            <w:r w:rsidR="00D0331A">
              <w:rPr>
                <w:noProof/>
                <w:webHidden/>
              </w:rPr>
              <w:t>31</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0" w:history="1">
            <w:r w:rsidR="00D0331A" w:rsidRPr="005639CF">
              <w:rPr>
                <w:rStyle w:val="Hyperlink"/>
                <w:noProof/>
              </w:rPr>
              <w:t>Nesting lists</w:t>
            </w:r>
            <w:r w:rsidR="00D0331A">
              <w:rPr>
                <w:noProof/>
                <w:webHidden/>
              </w:rPr>
              <w:tab/>
            </w:r>
            <w:r w:rsidR="00D0331A">
              <w:rPr>
                <w:noProof/>
                <w:webHidden/>
              </w:rPr>
              <w:fldChar w:fldCharType="begin"/>
            </w:r>
            <w:r w:rsidR="00D0331A">
              <w:rPr>
                <w:noProof/>
                <w:webHidden/>
              </w:rPr>
              <w:instrText xml:space="preserve"> PAGEREF _Toc469647090 \h </w:instrText>
            </w:r>
            <w:r w:rsidR="00D0331A">
              <w:rPr>
                <w:noProof/>
                <w:webHidden/>
              </w:rPr>
            </w:r>
            <w:r w:rsidR="00D0331A">
              <w:rPr>
                <w:noProof/>
                <w:webHidden/>
              </w:rPr>
              <w:fldChar w:fldCharType="separate"/>
            </w:r>
            <w:r w:rsidR="00D0331A">
              <w:rPr>
                <w:noProof/>
                <w:webHidden/>
              </w:rPr>
              <w:t>32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1" w:history="1">
            <w:r w:rsidR="00D0331A" w:rsidRPr="005639CF">
              <w:rPr>
                <w:rStyle w:val="Hyperlink"/>
                <w:noProof/>
              </w:rPr>
              <w:t>Reusing list items</w:t>
            </w:r>
            <w:r w:rsidR="00D0331A">
              <w:rPr>
                <w:noProof/>
                <w:webHidden/>
              </w:rPr>
              <w:tab/>
            </w:r>
            <w:r w:rsidR="00D0331A">
              <w:rPr>
                <w:noProof/>
                <w:webHidden/>
              </w:rPr>
              <w:fldChar w:fldCharType="begin"/>
            </w:r>
            <w:r w:rsidR="00D0331A">
              <w:rPr>
                <w:noProof/>
                <w:webHidden/>
              </w:rPr>
              <w:instrText xml:space="preserve"> PAGEREF _Toc469647091 \h </w:instrText>
            </w:r>
            <w:r w:rsidR="00D0331A">
              <w:rPr>
                <w:noProof/>
                <w:webHidden/>
              </w:rPr>
            </w:r>
            <w:r w:rsidR="00D0331A">
              <w:rPr>
                <w:noProof/>
                <w:webHidden/>
              </w:rPr>
              <w:fldChar w:fldCharType="separate"/>
            </w:r>
            <w:r w:rsidR="00D0331A">
              <w:rPr>
                <w:noProof/>
                <w:webHidden/>
              </w:rPr>
              <w:t>32</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92" w:history="1">
            <w:r w:rsidR="00D0331A" w:rsidRPr="005639CF">
              <w:rPr>
                <w:rStyle w:val="Hyperlink"/>
                <w:noProof/>
              </w:rPr>
              <w:t>Building tables</w:t>
            </w:r>
            <w:r w:rsidR="00D0331A">
              <w:rPr>
                <w:noProof/>
                <w:webHidden/>
              </w:rPr>
              <w:tab/>
            </w:r>
            <w:r w:rsidR="00D0331A">
              <w:rPr>
                <w:noProof/>
                <w:webHidden/>
              </w:rPr>
              <w:fldChar w:fldCharType="begin"/>
            </w:r>
            <w:r w:rsidR="00D0331A">
              <w:rPr>
                <w:noProof/>
                <w:webHidden/>
              </w:rPr>
              <w:instrText xml:space="preserve"> PAGEREF _Toc469647092 \h </w:instrText>
            </w:r>
            <w:r w:rsidR="00D0331A">
              <w:rPr>
                <w:noProof/>
                <w:webHidden/>
              </w:rPr>
            </w:r>
            <w:r w:rsidR="00D0331A">
              <w:rPr>
                <w:noProof/>
                <w:webHidden/>
              </w:rPr>
              <w:fldChar w:fldCharType="separate"/>
            </w:r>
            <w:r w:rsidR="00D0331A">
              <w:rPr>
                <w:noProof/>
                <w:webHidden/>
              </w:rPr>
              <w:t>32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3" w:history="1">
            <w:r w:rsidR="00D0331A" w:rsidRPr="005639CF">
              <w:rPr>
                <w:rStyle w:val="Hyperlink"/>
                <w:noProof/>
              </w:rPr>
              <w:t>Writing table text</w:t>
            </w:r>
            <w:r w:rsidR="00D0331A">
              <w:rPr>
                <w:noProof/>
                <w:webHidden/>
              </w:rPr>
              <w:tab/>
            </w:r>
            <w:r w:rsidR="00D0331A">
              <w:rPr>
                <w:noProof/>
                <w:webHidden/>
              </w:rPr>
              <w:fldChar w:fldCharType="begin"/>
            </w:r>
            <w:r w:rsidR="00D0331A">
              <w:rPr>
                <w:noProof/>
                <w:webHidden/>
              </w:rPr>
              <w:instrText xml:space="preserve"> PAGEREF _Toc469647093 \h </w:instrText>
            </w:r>
            <w:r w:rsidR="00D0331A">
              <w:rPr>
                <w:noProof/>
                <w:webHidden/>
              </w:rPr>
            </w:r>
            <w:r w:rsidR="00D0331A">
              <w:rPr>
                <w:noProof/>
                <w:webHidden/>
              </w:rPr>
              <w:fldChar w:fldCharType="separate"/>
            </w:r>
            <w:r w:rsidR="00D0331A">
              <w:rPr>
                <w:noProof/>
                <w:webHidden/>
              </w:rPr>
              <w:t>33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4" w:history="1">
            <w:r w:rsidR="00D0331A" w:rsidRPr="005639CF">
              <w:rPr>
                <w:rStyle w:val="Hyperlink"/>
                <w:noProof/>
              </w:rPr>
              <w:t>Formatting table cells</w:t>
            </w:r>
            <w:r w:rsidR="00D0331A">
              <w:rPr>
                <w:noProof/>
                <w:webHidden/>
              </w:rPr>
              <w:tab/>
            </w:r>
            <w:r w:rsidR="00D0331A">
              <w:rPr>
                <w:noProof/>
                <w:webHidden/>
              </w:rPr>
              <w:fldChar w:fldCharType="begin"/>
            </w:r>
            <w:r w:rsidR="00D0331A">
              <w:rPr>
                <w:noProof/>
                <w:webHidden/>
              </w:rPr>
              <w:instrText xml:space="preserve"> PAGEREF _Toc469647094 \h </w:instrText>
            </w:r>
            <w:r w:rsidR="00D0331A">
              <w:rPr>
                <w:noProof/>
                <w:webHidden/>
              </w:rPr>
            </w:r>
            <w:r w:rsidR="00D0331A">
              <w:rPr>
                <w:noProof/>
                <w:webHidden/>
              </w:rPr>
              <w:fldChar w:fldCharType="separate"/>
            </w:r>
            <w:r w:rsidR="00D0331A">
              <w:rPr>
                <w:noProof/>
                <w:webHidden/>
              </w:rPr>
              <w:t>33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5" w:history="1">
            <w:r w:rsidR="00D0331A" w:rsidRPr="005639CF">
              <w:rPr>
                <w:rStyle w:val="Hyperlink"/>
                <w:noProof/>
              </w:rPr>
              <w:t>Spanning rows or columns</w:t>
            </w:r>
            <w:r w:rsidR="00D0331A">
              <w:rPr>
                <w:noProof/>
                <w:webHidden/>
              </w:rPr>
              <w:tab/>
            </w:r>
            <w:r w:rsidR="00D0331A">
              <w:rPr>
                <w:noProof/>
                <w:webHidden/>
              </w:rPr>
              <w:fldChar w:fldCharType="begin"/>
            </w:r>
            <w:r w:rsidR="00D0331A">
              <w:rPr>
                <w:noProof/>
                <w:webHidden/>
              </w:rPr>
              <w:instrText xml:space="preserve"> PAGEREF _Toc469647095 \h </w:instrText>
            </w:r>
            <w:r w:rsidR="00D0331A">
              <w:rPr>
                <w:noProof/>
                <w:webHidden/>
              </w:rPr>
            </w:r>
            <w:r w:rsidR="00D0331A">
              <w:rPr>
                <w:noProof/>
                <w:webHidden/>
              </w:rPr>
              <w:fldChar w:fldCharType="separate"/>
            </w:r>
            <w:r w:rsidR="00D0331A">
              <w:rPr>
                <w:noProof/>
                <w:webHidden/>
              </w:rPr>
              <w:t>34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6" w:history="1">
            <w:r w:rsidR="00D0331A" w:rsidRPr="005639CF">
              <w:rPr>
                <w:rStyle w:val="Hyperlink"/>
                <w:noProof/>
              </w:rPr>
              <w:t>Table elements</w:t>
            </w:r>
            <w:r w:rsidR="00D0331A">
              <w:rPr>
                <w:noProof/>
                <w:webHidden/>
              </w:rPr>
              <w:tab/>
            </w:r>
            <w:r w:rsidR="00D0331A">
              <w:rPr>
                <w:noProof/>
                <w:webHidden/>
              </w:rPr>
              <w:fldChar w:fldCharType="begin"/>
            </w:r>
            <w:r w:rsidR="00D0331A">
              <w:rPr>
                <w:noProof/>
                <w:webHidden/>
              </w:rPr>
              <w:instrText xml:space="preserve"> PAGEREF _Toc469647096 \h </w:instrText>
            </w:r>
            <w:r w:rsidR="00D0331A">
              <w:rPr>
                <w:noProof/>
                <w:webHidden/>
              </w:rPr>
            </w:r>
            <w:r w:rsidR="00D0331A">
              <w:rPr>
                <w:noProof/>
                <w:webHidden/>
              </w:rPr>
              <w:fldChar w:fldCharType="separate"/>
            </w:r>
            <w:r w:rsidR="00D0331A">
              <w:rPr>
                <w:noProof/>
                <w:webHidden/>
              </w:rPr>
              <w:t>36</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097" w:history="1">
            <w:r w:rsidR="00D0331A" w:rsidRPr="005639CF">
              <w:rPr>
                <w:rStyle w:val="Hyperlink"/>
                <w:noProof/>
              </w:rPr>
              <w:t>Figures and media content</w:t>
            </w:r>
            <w:r w:rsidR="00D0331A">
              <w:rPr>
                <w:noProof/>
                <w:webHidden/>
              </w:rPr>
              <w:tab/>
            </w:r>
            <w:r w:rsidR="00D0331A">
              <w:rPr>
                <w:noProof/>
                <w:webHidden/>
              </w:rPr>
              <w:fldChar w:fldCharType="begin"/>
            </w:r>
            <w:r w:rsidR="00D0331A">
              <w:rPr>
                <w:noProof/>
                <w:webHidden/>
              </w:rPr>
              <w:instrText xml:space="preserve"> PAGEREF _Toc469647097 \h </w:instrText>
            </w:r>
            <w:r w:rsidR="00D0331A">
              <w:rPr>
                <w:noProof/>
                <w:webHidden/>
              </w:rPr>
            </w:r>
            <w:r w:rsidR="00D0331A">
              <w:rPr>
                <w:noProof/>
                <w:webHidden/>
              </w:rPr>
              <w:fldChar w:fldCharType="separate"/>
            </w:r>
            <w:r w:rsidR="00D0331A">
              <w:rPr>
                <w:noProof/>
                <w:webHidden/>
              </w:rPr>
              <w:t>37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8" w:history="1">
            <w:r w:rsidR="00D0331A" w:rsidRPr="005639CF">
              <w:rPr>
                <w:rStyle w:val="Hyperlink"/>
                <w:noProof/>
              </w:rPr>
              <w:t>Adding static graphics</w:t>
            </w:r>
            <w:r w:rsidR="00D0331A">
              <w:rPr>
                <w:noProof/>
                <w:webHidden/>
              </w:rPr>
              <w:tab/>
            </w:r>
            <w:r w:rsidR="00D0331A">
              <w:rPr>
                <w:noProof/>
                <w:webHidden/>
              </w:rPr>
              <w:fldChar w:fldCharType="begin"/>
            </w:r>
            <w:r w:rsidR="00D0331A">
              <w:rPr>
                <w:noProof/>
                <w:webHidden/>
              </w:rPr>
              <w:instrText xml:space="preserve"> PAGEREF _Toc469647098 \h </w:instrText>
            </w:r>
            <w:r w:rsidR="00D0331A">
              <w:rPr>
                <w:noProof/>
                <w:webHidden/>
              </w:rPr>
            </w:r>
            <w:r w:rsidR="00D0331A">
              <w:rPr>
                <w:noProof/>
                <w:webHidden/>
              </w:rPr>
              <w:fldChar w:fldCharType="separate"/>
            </w:r>
            <w:r w:rsidR="00D0331A">
              <w:rPr>
                <w:noProof/>
                <w:webHidden/>
              </w:rPr>
              <w:t>37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099" w:history="1">
            <w:r w:rsidR="00D0331A" w:rsidRPr="005639CF">
              <w:rPr>
                <w:rStyle w:val="Hyperlink"/>
                <w:noProof/>
              </w:rPr>
              <w:t>Placing and formatting graphics</w:t>
            </w:r>
            <w:r w:rsidR="00D0331A">
              <w:rPr>
                <w:noProof/>
                <w:webHidden/>
              </w:rPr>
              <w:tab/>
            </w:r>
            <w:r w:rsidR="00D0331A">
              <w:rPr>
                <w:noProof/>
                <w:webHidden/>
              </w:rPr>
              <w:fldChar w:fldCharType="begin"/>
            </w:r>
            <w:r w:rsidR="00D0331A">
              <w:rPr>
                <w:noProof/>
                <w:webHidden/>
              </w:rPr>
              <w:instrText xml:space="preserve"> PAGEREF _Toc469647099 \h </w:instrText>
            </w:r>
            <w:r w:rsidR="00D0331A">
              <w:rPr>
                <w:noProof/>
                <w:webHidden/>
              </w:rPr>
            </w:r>
            <w:r w:rsidR="00D0331A">
              <w:rPr>
                <w:noProof/>
                <w:webHidden/>
              </w:rPr>
              <w:fldChar w:fldCharType="separate"/>
            </w:r>
            <w:r w:rsidR="00D0331A">
              <w:rPr>
                <w:noProof/>
                <w:webHidden/>
              </w:rPr>
              <w:t>38</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00" w:history="1">
            <w:r w:rsidR="00D0331A" w:rsidRPr="005639CF">
              <w:rPr>
                <w:rStyle w:val="Hyperlink"/>
                <w:noProof/>
              </w:rPr>
              <w:t>Writing notes</w:t>
            </w:r>
            <w:r w:rsidR="00D0331A">
              <w:rPr>
                <w:noProof/>
                <w:webHidden/>
              </w:rPr>
              <w:tab/>
            </w:r>
            <w:r w:rsidR="00D0331A">
              <w:rPr>
                <w:noProof/>
                <w:webHidden/>
              </w:rPr>
              <w:fldChar w:fldCharType="begin"/>
            </w:r>
            <w:r w:rsidR="00D0331A">
              <w:rPr>
                <w:noProof/>
                <w:webHidden/>
              </w:rPr>
              <w:instrText xml:space="preserve"> PAGEREF _Toc469647100 \h </w:instrText>
            </w:r>
            <w:r w:rsidR="00D0331A">
              <w:rPr>
                <w:noProof/>
                <w:webHidden/>
              </w:rPr>
            </w:r>
            <w:r w:rsidR="00D0331A">
              <w:rPr>
                <w:noProof/>
                <w:webHidden/>
              </w:rPr>
              <w:fldChar w:fldCharType="separate"/>
            </w:r>
            <w:r w:rsidR="00D0331A">
              <w:rPr>
                <w:noProof/>
                <w:webHidden/>
              </w:rPr>
              <w:t>38</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01" w:history="1">
            <w:r w:rsidR="00D0331A" w:rsidRPr="005639CF">
              <w:rPr>
                <w:rStyle w:val="Hyperlink"/>
              </w:rPr>
              <w:t>Chapter 5: Inline elements</w:t>
            </w:r>
            <w:r w:rsidR="00D0331A">
              <w:rPr>
                <w:webHidden/>
              </w:rPr>
              <w:tab/>
            </w:r>
            <w:r w:rsidR="00D0331A">
              <w:rPr>
                <w:webHidden/>
              </w:rPr>
              <w:fldChar w:fldCharType="begin"/>
            </w:r>
            <w:r w:rsidR="00D0331A">
              <w:rPr>
                <w:webHidden/>
              </w:rPr>
              <w:instrText xml:space="preserve"> PAGEREF _Toc469647101 \h </w:instrText>
            </w:r>
            <w:r w:rsidR="00D0331A">
              <w:rPr>
                <w:webHidden/>
              </w:rPr>
            </w:r>
            <w:r w:rsidR="00D0331A">
              <w:rPr>
                <w:webHidden/>
              </w:rPr>
              <w:fldChar w:fldCharType="separate"/>
            </w:r>
            <w:r w:rsidR="00D0331A">
              <w:rPr>
                <w:webHidden/>
              </w:rPr>
              <w:t>40</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02" w:history="1">
            <w:r w:rsidR="00D0331A" w:rsidRPr="005639CF">
              <w:rPr>
                <w:rStyle w:val="Hyperlink"/>
                <w:noProof/>
              </w:rPr>
              <w:t>Highlighting elements</w:t>
            </w:r>
            <w:r w:rsidR="00D0331A">
              <w:rPr>
                <w:noProof/>
                <w:webHidden/>
              </w:rPr>
              <w:tab/>
            </w:r>
            <w:r w:rsidR="00D0331A">
              <w:rPr>
                <w:noProof/>
                <w:webHidden/>
              </w:rPr>
              <w:fldChar w:fldCharType="begin"/>
            </w:r>
            <w:r w:rsidR="00D0331A">
              <w:rPr>
                <w:noProof/>
                <w:webHidden/>
              </w:rPr>
              <w:instrText xml:space="preserve"> PAGEREF _Toc469647102 \h </w:instrText>
            </w:r>
            <w:r w:rsidR="00D0331A">
              <w:rPr>
                <w:noProof/>
                <w:webHidden/>
              </w:rPr>
            </w:r>
            <w:r w:rsidR="00D0331A">
              <w:rPr>
                <w:noProof/>
                <w:webHidden/>
              </w:rPr>
              <w:fldChar w:fldCharType="separate"/>
            </w:r>
            <w:r w:rsidR="00D0331A">
              <w:rPr>
                <w:noProof/>
                <w:webHidden/>
              </w:rPr>
              <w:t>40</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03" w:history="1">
            <w:r w:rsidR="00D0331A" w:rsidRPr="005639CF">
              <w:rPr>
                <w:rStyle w:val="Hyperlink"/>
                <w:noProof/>
              </w:rPr>
              <w:t>Miscellaneous inline elements</w:t>
            </w:r>
            <w:r w:rsidR="00D0331A">
              <w:rPr>
                <w:noProof/>
                <w:webHidden/>
              </w:rPr>
              <w:tab/>
            </w:r>
            <w:r w:rsidR="00D0331A">
              <w:rPr>
                <w:noProof/>
                <w:webHidden/>
              </w:rPr>
              <w:fldChar w:fldCharType="begin"/>
            </w:r>
            <w:r w:rsidR="00D0331A">
              <w:rPr>
                <w:noProof/>
                <w:webHidden/>
              </w:rPr>
              <w:instrText xml:space="preserve"> PAGEREF _Toc469647103 \h </w:instrText>
            </w:r>
            <w:r w:rsidR="00D0331A">
              <w:rPr>
                <w:noProof/>
                <w:webHidden/>
              </w:rPr>
            </w:r>
            <w:r w:rsidR="00D0331A">
              <w:rPr>
                <w:noProof/>
                <w:webHidden/>
              </w:rPr>
              <w:fldChar w:fldCharType="separate"/>
            </w:r>
            <w:r w:rsidR="00D0331A">
              <w:rPr>
                <w:noProof/>
                <w:webHidden/>
              </w:rPr>
              <w:t>40</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04" w:history="1">
            <w:r w:rsidR="00D0331A" w:rsidRPr="005639CF">
              <w:rPr>
                <w:rStyle w:val="Hyperlink"/>
                <w:noProof/>
              </w:rPr>
              <w:t>Special characters</w:t>
            </w:r>
            <w:r w:rsidR="00D0331A">
              <w:rPr>
                <w:noProof/>
                <w:webHidden/>
              </w:rPr>
              <w:tab/>
            </w:r>
            <w:r w:rsidR="00D0331A">
              <w:rPr>
                <w:noProof/>
                <w:webHidden/>
              </w:rPr>
              <w:fldChar w:fldCharType="begin"/>
            </w:r>
            <w:r w:rsidR="00D0331A">
              <w:rPr>
                <w:noProof/>
                <w:webHidden/>
              </w:rPr>
              <w:instrText xml:space="preserve"> PAGEREF _Toc469647104 \h </w:instrText>
            </w:r>
            <w:r w:rsidR="00D0331A">
              <w:rPr>
                <w:noProof/>
                <w:webHidden/>
              </w:rPr>
            </w:r>
            <w:r w:rsidR="00D0331A">
              <w:rPr>
                <w:noProof/>
                <w:webHidden/>
              </w:rPr>
              <w:fldChar w:fldCharType="separate"/>
            </w:r>
            <w:r w:rsidR="00D0331A">
              <w:rPr>
                <w:noProof/>
                <w:webHidden/>
              </w:rPr>
              <w:t>41</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05" w:history="1">
            <w:r w:rsidR="00D0331A" w:rsidRPr="005639CF">
              <w:rPr>
                <w:rStyle w:val="Hyperlink"/>
              </w:rPr>
              <w:t>Chapter 6: Maps and bookmaps</w:t>
            </w:r>
            <w:r w:rsidR="00D0331A">
              <w:rPr>
                <w:webHidden/>
              </w:rPr>
              <w:tab/>
            </w:r>
            <w:r w:rsidR="00D0331A">
              <w:rPr>
                <w:webHidden/>
              </w:rPr>
              <w:fldChar w:fldCharType="begin"/>
            </w:r>
            <w:r w:rsidR="00D0331A">
              <w:rPr>
                <w:webHidden/>
              </w:rPr>
              <w:instrText xml:space="preserve"> PAGEREF _Toc469647105 \h </w:instrText>
            </w:r>
            <w:r w:rsidR="00D0331A">
              <w:rPr>
                <w:webHidden/>
              </w:rPr>
            </w:r>
            <w:r w:rsidR="00D0331A">
              <w:rPr>
                <w:webHidden/>
              </w:rPr>
              <w:fldChar w:fldCharType="separate"/>
            </w:r>
            <w:r w:rsidR="00D0331A">
              <w:rPr>
                <w:webHidden/>
              </w:rPr>
              <w:t>42</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06" w:history="1">
            <w:r w:rsidR="00D0331A" w:rsidRPr="005639CF">
              <w:rPr>
                <w:rStyle w:val="Hyperlink"/>
                <w:noProof/>
              </w:rPr>
              <w:t>Maps</w:t>
            </w:r>
            <w:r w:rsidR="00D0331A">
              <w:rPr>
                <w:noProof/>
                <w:webHidden/>
              </w:rPr>
              <w:tab/>
            </w:r>
            <w:r w:rsidR="00D0331A">
              <w:rPr>
                <w:noProof/>
                <w:webHidden/>
              </w:rPr>
              <w:fldChar w:fldCharType="begin"/>
            </w:r>
            <w:r w:rsidR="00D0331A">
              <w:rPr>
                <w:noProof/>
                <w:webHidden/>
              </w:rPr>
              <w:instrText xml:space="preserve"> PAGEREF _Toc469647106 \h </w:instrText>
            </w:r>
            <w:r w:rsidR="00D0331A">
              <w:rPr>
                <w:noProof/>
                <w:webHidden/>
              </w:rPr>
            </w:r>
            <w:r w:rsidR="00D0331A">
              <w:rPr>
                <w:noProof/>
                <w:webHidden/>
              </w:rPr>
              <w:fldChar w:fldCharType="separate"/>
            </w:r>
            <w:r w:rsidR="00D0331A">
              <w:rPr>
                <w:noProof/>
                <w:webHidden/>
              </w:rPr>
              <w:t>42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07" w:history="1">
            <w:r w:rsidR="00D0331A" w:rsidRPr="005639CF">
              <w:rPr>
                <w:rStyle w:val="Hyperlink"/>
                <w:noProof/>
              </w:rPr>
              <w:t>Map structure</w:t>
            </w:r>
            <w:r w:rsidR="00D0331A">
              <w:rPr>
                <w:noProof/>
                <w:webHidden/>
              </w:rPr>
              <w:tab/>
            </w:r>
            <w:r w:rsidR="00D0331A">
              <w:rPr>
                <w:noProof/>
                <w:webHidden/>
              </w:rPr>
              <w:fldChar w:fldCharType="begin"/>
            </w:r>
            <w:r w:rsidR="00D0331A">
              <w:rPr>
                <w:noProof/>
                <w:webHidden/>
              </w:rPr>
              <w:instrText xml:space="preserve"> PAGEREF _Toc469647107 \h </w:instrText>
            </w:r>
            <w:r w:rsidR="00D0331A">
              <w:rPr>
                <w:noProof/>
                <w:webHidden/>
              </w:rPr>
            </w:r>
            <w:r w:rsidR="00D0331A">
              <w:rPr>
                <w:noProof/>
                <w:webHidden/>
              </w:rPr>
              <w:fldChar w:fldCharType="separate"/>
            </w:r>
            <w:r w:rsidR="00D0331A">
              <w:rPr>
                <w:noProof/>
                <w:webHidden/>
              </w:rPr>
              <w:t>42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08" w:history="1">
            <w:r w:rsidR="00D0331A" w:rsidRPr="005639CF">
              <w:rPr>
                <w:rStyle w:val="Hyperlink"/>
                <w:noProof/>
              </w:rPr>
              <w:t>Map elements</w:t>
            </w:r>
            <w:r w:rsidR="00D0331A">
              <w:rPr>
                <w:noProof/>
                <w:webHidden/>
              </w:rPr>
              <w:tab/>
            </w:r>
            <w:r w:rsidR="00D0331A">
              <w:rPr>
                <w:noProof/>
                <w:webHidden/>
              </w:rPr>
              <w:fldChar w:fldCharType="begin"/>
            </w:r>
            <w:r w:rsidR="00D0331A">
              <w:rPr>
                <w:noProof/>
                <w:webHidden/>
              </w:rPr>
              <w:instrText xml:space="preserve"> PAGEREF _Toc469647108 \h </w:instrText>
            </w:r>
            <w:r w:rsidR="00D0331A">
              <w:rPr>
                <w:noProof/>
                <w:webHidden/>
              </w:rPr>
            </w:r>
            <w:r w:rsidR="00D0331A">
              <w:rPr>
                <w:noProof/>
                <w:webHidden/>
              </w:rPr>
              <w:fldChar w:fldCharType="separate"/>
            </w:r>
            <w:r w:rsidR="00D0331A">
              <w:rPr>
                <w:noProof/>
                <w:webHidden/>
              </w:rPr>
              <w:t>43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09" w:history="1">
            <w:r w:rsidR="00D0331A" w:rsidRPr="005639CF">
              <w:rPr>
                <w:rStyle w:val="Hyperlink"/>
                <w:noProof/>
              </w:rPr>
              <w:t>Creating maps</w:t>
            </w:r>
            <w:r w:rsidR="00D0331A">
              <w:rPr>
                <w:noProof/>
                <w:webHidden/>
              </w:rPr>
              <w:tab/>
            </w:r>
            <w:r w:rsidR="00D0331A">
              <w:rPr>
                <w:noProof/>
                <w:webHidden/>
              </w:rPr>
              <w:fldChar w:fldCharType="begin"/>
            </w:r>
            <w:r w:rsidR="00D0331A">
              <w:rPr>
                <w:noProof/>
                <w:webHidden/>
              </w:rPr>
              <w:instrText xml:space="preserve"> PAGEREF _Toc469647109 \h </w:instrText>
            </w:r>
            <w:r w:rsidR="00D0331A">
              <w:rPr>
                <w:noProof/>
                <w:webHidden/>
              </w:rPr>
            </w:r>
            <w:r w:rsidR="00D0331A">
              <w:rPr>
                <w:noProof/>
                <w:webHidden/>
              </w:rPr>
              <w:fldChar w:fldCharType="separate"/>
            </w:r>
            <w:r w:rsidR="00D0331A">
              <w:rPr>
                <w:noProof/>
                <w:webHidden/>
              </w:rPr>
              <w:t>44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0" w:history="1">
            <w:r w:rsidR="00D0331A" w:rsidRPr="005639CF">
              <w:rPr>
                <w:rStyle w:val="Hyperlink"/>
                <w:noProof/>
              </w:rPr>
              <w:t>Sample map</w:t>
            </w:r>
            <w:r w:rsidR="00D0331A">
              <w:rPr>
                <w:noProof/>
                <w:webHidden/>
              </w:rPr>
              <w:tab/>
            </w:r>
            <w:r w:rsidR="00D0331A">
              <w:rPr>
                <w:noProof/>
                <w:webHidden/>
              </w:rPr>
              <w:fldChar w:fldCharType="begin"/>
            </w:r>
            <w:r w:rsidR="00D0331A">
              <w:rPr>
                <w:noProof/>
                <w:webHidden/>
              </w:rPr>
              <w:instrText xml:space="preserve"> PAGEREF _Toc469647110 \h </w:instrText>
            </w:r>
            <w:r w:rsidR="00D0331A">
              <w:rPr>
                <w:noProof/>
                <w:webHidden/>
              </w:rPr>
            </w:r>
            <w:r w:rsidR="00D0331A">
              <w:rPr>
                <w:noProof/>
                <w:webHidden/>
              </w:rPr>
              <w:fldChar w:fldCharType="separate"/>
            </w:r>
            <w:r w:rsidR="00D0331A">
              <w:rPr>
                <w:noProof/>
                <w:webHidden/>
              </w:rPr>
              <w:t>45</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11" w:history="1">
            <w:r w:rsidR="00D0331A" w:rsidRPr="005639CF">
              <w:rPr>
                <w:rStyle w:val="Hyperlink"/>
                <w:noProof/>
              </w:rPr>
              <w:t>Bookmaps</w:t>
            </w:r>
            <w:r w:rsidR="00D0331A">
              <w:rPr>
                <w:noProof/>
                <w:webHidden/>
              </w:rPr>
              <w:tab/>
            </w:r>
            <w:r w:rsidR="00D0331A">
              <w:rPr>
                <w:noProof/>
                <w:webHidden/>
              </w:rPr>
              <w:fldChar w:fldCharType="begin"/>
            </w:r>
            <w:r w:rsidR="00D0331A">
              <w:rPr>
                <w:noProof/>
                <w:webHidden/>
              </w:rPr>
              <w:instrText xml:space="preserve"> PAGEREF _Toc469647111 \h </w:instrText>
            </w:r>
            <w:r w:rsidR="00D0331A">
              <w:rPr>
                <w:noProof/>
                <w:webHidden/>
              </w:rPr>
            </w:r>
            <w:r w:rsidR="00D0331A">
              <w:rPr>
                <w:noProof/>
                <w:webHidden/>
              </w:rPr>
              <w:fldChar w:fldCharType="separate"/>
            </w:r>
            <w:r w:rsidR="00D0331A">
              <w:rPr>
                <w:noProof/>
                <w:webHidden/>
              </w:rPr>
              <w:t>46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2" w:history="1">
            <w:r w:rsidR="00D0331A" w:rsidRPr="005639CF">
              <w:rPr>
                <w:rStyle w:val="Hyperlink"/>
                <w:noProof/>
              </w:rPr>
              <w:t>Bookmap structure</w:t>
            </w:r>
            <w:r w:rsidR="00D0331A">
              <w:rPr>
                <w:noProof/>
                <w:webHidden/>
              </w:rPr>
              <w:tab/>
            </w:r>
            <w:r w:rsidR="00D0331A">
              <w:rPr>
                <w:noProof/>
                <w:webHidden/>
              </w:rPr>
              <w:fldChar w:fldCharType="begin"/>
            </w:r>
            <w:r w:rsidR="00D0331A">
              <w:rPr>
                <w:noProof/>
                <w:webHidden/>
              </w:rPr>
              <w:instrText xml:space="preserve"> PAGEREF _Toc469647112 \h </w:instrText>
            </w:r>
            <w:r w:rsidR="00D0331A">
              <w:rPr>
                <w:noProof/>
                <w:webHidden/>
              </w:rPr>
            </w:r>
            <w:r w:rsidR="00D0331A">
              <w:rPr>
                <w:noProof/>
                <w:webHidden/>
              </w:rPr>
              <w:fldChar w:fldCharType="separate"/>
            </w:r>
            <w:r w:rsidR="00D0331A">
              <w:rPr>
                <w:noProof/>
                <w:webHidden/>
              </w:rPr>
              <w:t>46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3" w:history="1">
            <w:r w:rsidR="00D0331A" w:rsidRPr="005639CF">
              <w:rPr>
                <w:rStyle w:val="Hyperlink"/>
                <w:noProof/>
              </w:rPr>
              <w:t>Bookmap elements for A4 documents</w:t>
            </w:r>
            <w:r w:rsidR="00D0331A">
              <w:rPr>
                <w:noProof/>
                <w:webHidden/>
              </w:rPr>
              <w:tab/>
            </w:r>
            <w:r w:rsidR="00D0331A">
              <w:rPr>
                <w:noProof/>
                <w:webHidden/>
              </w:rPr>
              <w:fldChar w:fldCharType="begin"/>
            </w:r>
            <w:r w:rsidR="00D0331A">
              <w:rPr>
                <w:noProof/>
                <w:webHidden/>
              </w:rPr>
              <w:instrText xml:space="preserve"> PAGEREF _Toc469647113 \h </w:instrText>
            </w:r>
            <w:r w:rsidR="00D0331A">
              <w:rPr>
                <w:noProof/>
                <w:webHidden/>
              </w:rPr>
            </w:r>
            <w:r w:rsidR="00D0331A">
              <w:rPr>
                <w:noProof/>
                <w:webHidden/>
              </w:rPr>
              <w:fldChar w:fldCharType="separate"/>
            </w:r>
            <w:r w:rsidR="00D0331A">
              <w:rPr>
                <w:noProof/>
                <w:webHidden/>
              </w:rPr>
              <w:t>46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4" w:history="1">
            <w:r w:rsidR="00D0331A" w:rsidRPr="005639CF">
              <w:rPr>
                <w:rStyle w:val="Hyperlink"/>
                <w:noProof/>
              </w:rPr>
              <w:t>Bookmeta in A4 documents</w:t>
            </w:r>
            <w:r w:rsidR="00D0331A">
              <w:rPr>
                <w:noProof/>
                <w:webHidden/>
              </w:rPr>
              <w:tab/>
            </w:r>
            <w:r w:rsidR="00D0331A">
              <w:rPr>
                <w:noProof/>
                <w:webHidden/>
              </w:rPr>
              <w:fldChar w:fldCharType="begin"/>
            </w:r>
            <w:r w:rsidR="00D0331A">
              <w:rPr>
                <w:noProof/>
                <w:webHidden/>
              </w:rPr>
              <w:instrText xml:space="preserve"> PAGEREF _Toc469647114 \h </w:instrText>
            </w:r>
            <w:r w:rsidR="00D0331A">
              <w:rPr>
                <w:noProof/>
                <w:webHidden/>
              </w:rPr>
            </w:r>
            <w:r w:rsidR="00D0331A">
              <w:rPr>
                <w:noProof/>
                <w:webHidden/>
              </w:rPr>
              <w:fldChar w:fldCharType="separate"/>
            </w:r>
            <w:r w:rsidR="00D0331A">
              <w:rPr>
                <w:noProof/>
                <w:webHidden/>
              </w:rPr>
              <w:t>48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5" w:history="1">
            <w:r w:rsidR="00D0331A" w:rsidRPr="005639CF">
              <w:rPr>
                <w:rStyle w:val="Hyperlink"/>
                <w:noProof/>
              </w:rPr>
              <w:t>Creating maps</w:t>
            </w:r>
            <w:r w:rsidR="00D0331A">
              <w:rPr>
                <w:noProof/>
                <w:webHidden/>
              </w:rPr>
              <w:tab/>
            </w:r>
            <w:r w:rsidR="00D0331A">
              <w:rPr>
                <w:noProof/>
                <w:webHidden/>
              </w:rPr>
              <w:fldChar w:fldCharType="begin"/>
            </w:r>
            <w:r w:rsidR="00D0331A">
              <w:rPr>
                <w:noProof/>
                <w:webHidden/>
              </w:rPr>
              <w:instrText xml:space="preserve"> PAGEREF _Toc469647115 \h </w:instrText>
            </w:r>
            <w:r w:rsidR="00D0331A">
              <w:rPr>
                <w:noProof/>
                <w:webHidden/>
              </w:rPr>
            </w:r>
            <w:r w:rsidR="00D0331A">
              <w:rPr>
                <w:noProof/>
                <w:webHidden/>
              </w:rPr>
              <w:fldChar w:fldCharType="separate"/>
            </w:r>
            <w:r w:rsidR="00D0331A">
              <w:rPr>
                <w:noProof/>
                <w:webHidden/>
              </w:rPr>
              <w:t>53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6" w:history="1">
            <w:r w:rsidR="00D0331A" w:rsidRPr="005639CF">
              <w:rPr>
                <w:rStyle w:val="Hyperlink"/>
                <w:noProof/>
              </w:rPr>
              <w:t>Documents that have to be printed using several colours</w:t>
            </w:r>
            <w:r w:rsidR="00D0331A">
              <w:rPr>
                <w:noProof/>
                <w:webHidden/>
              </w:rPr>
              <w:tab/>
            </w:r>
            <w:r w:rsidR="00D0331A">
              <w:rPr>
                <w:noProof/>
                <w:webHidden/>
              </w:rPr>
              <w:fldChar w:fldCharType="begin"/>
            </w:r>
            <w:r w:rsidR="00D0331A">
              <w:rPr>
                <w:noProof/>
                <w:webHidden/>
              </w:rPr>
              <w:instrText xml:space="preserve"> PAGEREF _Toc469647116 \h </w:instrText>
            </w:r>
            <w:r w:rsidR="00D0331A">
              <w:rPr>
                <w:noProof/>
                <w:webHidden/>
              </w:rPr>
            </w:r>
            <w:r w:rsidR="00D0331A">
              <w:rPr>
                <w:noProof/>
                <w:webHidden/>
              </w:rPr>
              <w:fldChar w:fldCharType="separate"/>
            </w:r>
            <w:r w:rsidR="00D0331A">
              <w:rPr>
                <w:noProof/>
                <w:webHidden/>
              </w:rPr>
              <w:t>53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17" w:history="1">
            <w:r w:rsidR="00D0331A" w:rsidRPr="005639CF">
              <w:rPr>
                <w:rStyle w:val="Hyperlink"/>
                <w:noProof/>
              </w:rPr>
              <w:t>Sample bookmap for A4 documents</w:t>
            </w:r>
            <w:r w:rsidR="00D0331A">
              <w:rPr>
                <w:noProof/>
                <w:webHidden/>
              </w:rPr>
              <w:tab/>
            </w:r>
            <w:r w:rsidR="00D0331A">
              <w:rPr>
                <w:noProof/>
                <w:webHidden/>
              </w:rPr>
              <w:fldChar w:fldCharType="begin"/>
            </w:r>
            <w:r w:rsidR="00D0331A">
              <w:rPr>
                <w:noProof/>
                <w:webHidden/>
              </w:rPr>
              <w:instrText xml:space="preserve"> PAGEREF _Toc469647117 \h </w:instrText>
            </w:r>
            <w:r w:rsidR="00D0331A">
              <w:rPr>
                <w:noProof/>
                <w:webHidden/>
              </w:rPr>
            </w:r>
            <w:r w:rsidR="00D0331A">
              <w:rPr>
                <w:noProof/>
                <w:webHidden/>
              </w:rPr>
              <w:fldChar w:fldCharType="separate"/>
            </w:r>
            <w:r w:rsidR="00D0331A">
              <w:rPr>
                <w:noProof/>
                <w:webHidden/>
              </w:rPr>
              <w:t>54</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18" w:history="1">
            <w:r w:rsidR="00D0331A" w:rsidRPr="005639CF">
              <w:rPr>
                <w:rStyle w:val="Hyperlink"/>
              </w:rPr>
              <w:t>Chapter 7: Linking strategies</w:t>
            </w:r>
            <w:r w:rsidR="00D0331A">
              <w:rPr>
                <w:webHidden/>
              </w:rPr>
              <w:tab/>
            </w:r>
            <w:r w:rsidR="00D0331A">
              <w:rPr>
                <w:webHidden/>
              </w:rPr>
              <w:fldChar w:fldCharType="begin"/>
            </w:r>
            <w:r w:rsidR="00D0331A">
              <w:rPr>
                <w:webHidden/>
              </w:rPr>
              <w:instrText xml:space="preserve"> PAGEREF _Toc469647118 \h </w:instrText>
            </w:r>
            <w:r w:rsidR="00D0331A">
              <w:rPr>
                <w:webHidden/>
              </w:rPr>
            </w:r>
            <w:r w:rsidR="00D0331A">
              <w:rPr>
                <w:webHidden/>
              </w:rPr>
              <w:fldChar w:fldCharType="separate"/>
            </w:r>
            <w:r w:rsidR="00D0331A">
              <w:rPr>
                <w:webHidden/>
              </w:rPr>
              <w:t>56</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19" w:history="1">
            <w:r w:rsidR="00D0331A" w:rsidRPr="005639CF">
              <w:rPr>
                <w:rStyle w:val="Hyperlink"/>
                <w:noProof/>
              </w:rPr>
              <w:t>ID attribute</w:t>
            </w:r>
            <w:r w:rsidR="00D0331A">
              <w:rPr>
                <w:noProof/>
                <w:webHidden/>
              </w:rPr>
              <w:tab/>
            </w:r>
            <w:r w:rsidR="00D0331A">
              <w:rPr>
                <w:noProof/>
                <w:webHidden/>
              </w:rPr>
              <w:fldChar w:fldCharType="begin"/>
            </w:r>
            <w:r w:rsidR="00D0331A">
              <w:rPr>
                <w:noProof/>
                <w:webHidden/>
              </w:rPr>
              <w:instrText xml:space="preserve"> PAGEREF _Toc469647119 \h </w:instrText>
            </w:r>
            <w:r w:rsidR="00D0331A">
              <w:rPr>
                <w:noProof/>
                <w:webHidden/>
              </w:rPr>
            </w:r>
            <w:r w:rsidR="00D0331A">
              <w:rPr>
                <w:noProof/>
                <w:webHidden/>
              </w:rPr>
              <w:fldChar w:fldCharType="separate"/>
            </w:r>
            <w:r w:rsidR="00D0331A">
              <w:rPr>
                <w:noProof/>
                <w:webHidden/>
              </w:rPr>
              <w:t>56</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20" w:history="1">
            <w:r w:rsidR="00D0331A" w:rsidRPr="005639CF">
              <w:rPr>
                <w:rStyle w:val="Hyperlink"/>
                <w:noProof/>
              </w:rPr>
              <w:t>Cross references</w:t>
            </w:r>
            <w:r w:rsidR="00D0331A">
              <w:rPr>
                <w:noProof/>
                <w:webHidden/>
              </w:rPr>
              <w:tab/>
            </w:r>
            <w:r w:rsidR="00D0331A">
              <w:rPr>
                <w:noProof/>
                <w:webHidden/>
              </w:rPr>
              <w:fldChar w:fldCharType="begin"/>
            </w:r>
            <w:r w:rsidR="00D0331A">
              <w:rPr>
                <w:noProof/>
                <w:webHidden/>
              </w:rPr>
              <w:instrText xml:space="preserve"> PAGEREF _Toc469647120 \h </w:instrText>
            </w:r>
            <w:r w:rsidR="00D0331A">
              <w:rPr>
                <w:noProof/>
                <w:webHidden/>
              </w:rPr>
            </w:r>
            <w:r w:rsidR="00D0331A">
              <w:rPr>
                <w:noProof/>
                <w:webHidden/>
              </w:rPr>
              <w:fldChar w:fldCharType="separate"/>
            </w:r>
            <w:r w:rsidR="00D0331A">
              <w:rPr>
                <w:noProof/>
                <w:webHidden/>
              </w:rPr>
              <w:t>57</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21" w:history="1">
            <w:r w:rsidR="00D0331A" w:rsidRPr="005639CF">
              <w:rPr>
                <w:rStyle w:val="Hyperlink"/>
                <w:noProof/>
              </w:rPr>
              <w:t>Relationship tables</w:t>
            </w:r>
            <w:r w:rsidR="00D0331A">
              <w:rPr>
                <w:noProof/>
                <w:webHidden/>
              </w:rPr>
              <w:tab/>
            </w:r>
            <w:r w:rsidR="00D0331A">
              <w:rPr>
                <w:noProof/>
                <w:webHidden/>
              </w:rPr>
              <w:fldChar w:fldCharType="begin"/>
            </w:r>
            <w:r w:rsidR="00D0331A">
              <w:rPr>
                <w:noProof/>
                <w:webHidden/>
              </w:rPr>
              <w:instrText xml:space="preserve"> PAGEREF _Toc469647121 \h </w:instrText>
            </w:r>
            <w:r w:rsidR="00D0331A">
              <w:rPr>
                <w:noProof/>
                <w:webHidden/>
              </w:rPr>
            </w:r>
            <w:r w:rsidR="00D0331A">
              <w:rPr>
                <w:noProof/>
                <w:webHidden/>
              </w:rPr>
              <w:fldChar w:fldCharType="separate"/>
            </w:r>
            <w:r w:rsidR="00D0331A">
              <w:rPr>
                <w:noProof/>
                <w:webHidden/>
              </w:rPr>
              <w:t>58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22" w:history="1">
            <w:r w:rsidR="00D0331A" w:rsidRPr="005639CF">
              <w:rPr>
                <w:rStyle w:val="Hyperlink"/>
                <w:noProof/>
              </w:rPr>
              <w:t>Creating a relationship table</w:t>
            </w:r>
            <w:r w:rsidR="00D0331A">
              <w:rPr>
                <w:noProof/>
                <w:webHidden/>
              </w:rPr>
              <w:tab/>
            </w:r>
            <w:r w:rsidR="00D0331A">
              <w:rPr>
                <w:noProof/>
                <w:webHidden/>
              </w:rPr>
              <w:fldChar w:fldCharType="begin"/>
            </w:r>
            <w:r w:rsidR="00D0331A">
              <w:rPr>
                <w:noProof/>
                <w:webHidden/>
              </w:rPr>
              <w:instrText xml:space="preserve"> PAGEREF _Toc469647122 \h </w:instrText>
            </w:r>
            <w:r w:rsidR="00D0331A">
              <w:rPr>
                <w:noProof/>
                <w:webHidden/>
              </w:rPr>
            </w:r>
            <w:r w:rsidR="00D0331A">
              <w:rPr>
                <w:noProof/>
                <w:webHidden/>
              </w:rPr>
              <w:fldChar w:fldCharType="separate"/>
            </w:r>
            <w:r w:rsidR="00D0331A">
              <w:rPr>
                <w:noProof/>
                <w:webHidden/>
              </w:rPr>
              <w:t>58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23" w:history="1">
            <w:r w:rsidR="00D0331A" w:rsidRPr="005639CF">
              <w:rPr>
                <w:rStyle w:val="Hyperlink"/>
                <w:noProof/>
              </w:rPr>
              <w:t>Relationship table elements</w:t>
            </w:r>
            <w:r w:rsidR="00D0331A">
              <w:rPr>
                <w:noProof/>
                <w:webHidden/>
              </w:rPr>
              <w:tab/>
            </w:r>
            <w:r w:rsidR="00D0331A">
              <w:rPr>
                <w:noProof/>
                <w:webHidden/>
              </w:rPr>
              <w:fldChar w:fldCharType="begin"/>
            </w:r>
            <w:r w:rsidR="00D0331A">
              <w:rPr>
                <w:noProof/>
                <w:webHidden/>
              </w:rPr>
              <w:instrText xml:space="preserve"> PAGEREF _Toc469647123 \h </w:instrText>
            </w:r>
            <w:r w:rsidR="00D0331A">
              <w:rPr>
                <w:noProof/>
                <w:webHidden/>
              </w:rPr>
            </w:r>
            <w:r w:rsidR="00D0331A">
              <w:rPr>
                <w:noProof/>
                <w:webHidden/>
              </w:rPr>
              <w:fldChar w:fldCharType="separate"/>
            </w:r>
            <w:r w:rsidR="00D0331A">
              <w:rPr>
                <w:noProof/>
                <w:webHidden/>
              </w:rPr>
              <w:t>59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24" w:history="1">
            <w:r w:rsidR="00D0331A" w:rsidRPr="005639CF">
              <w:rPr>
                <w:rStyle w:val="Hyperlink"/>
                <w:noProof/>
              </w:rPr>
              <w:t>Linking to topics within the same cell</w:t>
            </w:r>
            <w:r w:rsidR="00D0331A">
              <w:rPr>
                <w:noProof/>
                <w:webHidden/>
              </w:rPr>
              <w:tab/>
            </w:r>
            <w:r w:rsidR="00D0331A">
              <w:rPr>
                <w:noProof/>
                <w:webHidden/>
              </w:rPr>
              <w:fldChar w:fldCharType="begin"/>
            </w:r>
            <w:r w:rsidR="00D0331A">
              <w:rPr>
                <w:noProof/>
                <w:webHidden/>
              </w:rPr>
              <w:instrText xml:space="preserve"> PAGEREF _Toc469647124 \h </w:instrText>
            </w:r>
            <w:r w:rsidR="00D0331A">
              <w:rPr>
                <w:noProof/>
                <w:webHidden/>
              </w:rPr>
            </w:r>
            <w:r w:rsidR="00D0331A">
              <w:rPr>
                <w:noProof/>
                <w:webHidden/>
              </w:rPr>
              <w:fldChar w:fldCharType="separate"/>
            </w:r>
            <w:r w:rsidR="00D0331A">
              <w:rPr>
                <w:noProof/>
                <w:webHidden/>
              </w:rPr>
              <w:t>59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25" w:history="1">
            <w:r w:rsidR="00D0331A" w:rsidRPr="005639CF">
              <w:rPr>
                <w:rStyle w:val="Hyperlink"/>
                <w:noProof/>
              </w:rPr>
              <w:t>Creating one-way links</w:t>
            </w:r>
            <w:r w:rsidR="00D0331A">
              <w:rPr>
                <w:noProof/>
                <w:webHidden/>
              </w:rPr>
              <w:tab/>
            </w:r>
            <w:r w:rsidR="00D0331A">
              <w:rPr>
                <w:noProof/>
                <w:webHidden/>
              </w:rPr>
              <w:fldChar w:fldCharType="begin"/>
            </w:r>
            <w:r w:rsidR="00D0331A">
              <w:rPr>
                <w:noProof/>
                <w:webHidden/>
              </w:rPr>
              <w:instrText xml:space="preserve"> PAGEREF _Toc469647125 \h </w:instrText>
            </w:r>
            <w:r w:rsidR="00D0331A">
              <w:rPr>
                <w:noProof/>
                <w:webHidden/>
              </w:rPr>
            </w:r>
            <w:r w:rsidR="00D0331A">
              <w:rPr>
                <w:noProof/>
                <w:webHidden/>
              </w:rPr>
              <w:fldChar w:fldCharType="separate"/>
            </w:r>
            <w:r w:rsidR="00D0331A">
              <w:rPr>
                <w:noProof/>
                <w:webHidden/>
              </w:rPr>
              <w:t>60</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26" w:history="1">
            <w:r w:rsidR="00D0331A" w:rsidRPr="005639CF">
              <w:rPr>
                <w:rStyle w:val="Hyperlink"/>
              </w:rPr>
              <w:t>Chapter 8: Reuse strategy</w:t>
            </w:r>
            <w:r w:rsidR="00D0331A">
              <w:rPr>
                <w:webHidden/>
              </w:rPr>
              <w:tab/>
            </w:r>
            <w:r w:rsidR="00D0331A">
              <w:rPr>
                <w:webHidden/>
              </w:rPr>
              <w:fldChar w:fldCharType="begin"/>
            </w:r>
            <w:r w:rsidR="00D0331A">
              <w:rPr>
                <w:webHidden/>
              </w:rPr>
              <w:instrText xml:space="preserve"> PAGEREF _Toc469647126 \h </w:instrText>
            </w:r>
            <w:r w:rsidR="00D0331A">
              <w:rPr>
                <w:webHidden/>
              </w:rPr>
            </w:r>
            <w:r w:rsidR="00D0331A">
              <w:rPr>
                <w:webHidden/>
              </w:rPr>
              <w:fldChar w:fldCharType="separate"/>
            </w:r>
            <w:r w:rsidR="00D0331A">
              <w:rPr>
                <w:webHidden/>
              </w:rPr>
              <w:t>61</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27" w:history="1">
            <w:r w:rsidR="00D0331A" w:rsidRPr="005639CF">
              <w:rPr>
                <w:rStyle w:val="Hyperlink"/>
                <w:noProof/>
              </w:rPr>
              <w:t>Writing for reuse</w:t>
            </w:r>
            <w:r w:rsidR="00D0331A">
              <w:rPr>
                <w:noProof/>
                <w:webHidden/>
              </w:rPr>
              <w:tab/>
            </w:r>
            <w:r w:rsidR="00D0331A">
              <w:rPr>
                <w:noProof/>
                <w:webHidden/>
              </w:rPr>
              <w:fldChar w:fldCharType="begin"/>
            </w:r>
            <w:r w:rsidR="00D0331A">
              <w:rPr>
                <w:noProof/>
                <w:webHidden/>
              </w:rPr>
              <w:instrText xml:space="preserve"> PAGEREF _Toc469647127 \h </w:instrText>
            </w:r>
            <w:r w:rsidR="00D0331A">
              <w:rPr>
                <w:noProof/>
                <w:webHidden/>
              </w:rPr>
            </w:r>
            <w:r w:rsidR="00D0331A">
              <w:rPr>
                <w:noProof/>
                <w:webHidden/>
              </w:rPr>
              <w:fldChar w:fldCharType="separate"/>
            </w:r>
            <w:r w:rsidR="00D0331A">
              <w:rPr>
                <w:noProof/>
                <w:webHidden/>
              </w:rPr>
              <w:t>61</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28" w:history="1">
            <w:r w:rsidR="00D0331A" w:rsidRPr="005639CF">
              <w:rPr>
                <w:rStyle w:val="Hyperlink"/>
                <w:noProof/>
              </w:rPr>
              <w:t>Reusing topics and maps</w:t>
            </w:r>
            <w:r w:rsidR="00D0331A">
              <w:rPr>
                <w:noProof/>
                <w:webHidden/>
              </w:rPr>
              <w:tab/>
            </w:r>
            <w:r w:rsidR="00D0331A">
              <w:rPr>
                <w:noProof/>
                <w:webHidden/>
              </w:rPr>
              <w:fldChar w:fldCharType="begin"/>
            </w:r>
            <w:r w:rsidR="00D0331A">
              <w:rPr>
                <w:noProof/>
                <w:webHidden/>
              </w:rPr>
              <w:instrText xml:space="preserve"> PAGEREF _Toc469647128 \h </w:instrText>
            </w:r>
            <w:r w:rsidR="00D0331A">
              <w:rPr>
                <w:noProof/>
                <w:webHidden/>
              </w:rPr>
            </w:r>
            <w:r w:rsidR="00D0331A">
              <w:rPr>
                <w:noProof/>
                <w:webHidden/>
              </w:rPr>
              <w:fldChar w:fldCharType="separate"/>
            </w:r>
            <w:r w:rsidR="00D0331A">
              <w:rPr>
                <w:noProof/>
                <w:webHidden/>
              </w:rPr>
              <w:t>62</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29" w:history="1">
            <w:r w:rsidR="00D0331A" w:rsidRPr="005639CF">
              <w:rPr>
                <w:rStyle w:val="Hyperlink"/>
                <w:noProof/>
              </w:rPr>
              <w:t>Reusing elements through collection files</w:t>
            </w:r>
            <w:r w:rsidR="00D0331A">
              <w:rPr>
                <w:noProof/>
                <w:webHidden/>
              </w:rPr>
              <w:tab/>
            </w:r>
            <w:r w:rsidR="00D0331A">
              <w:rPr>
                <w:noProof/>
                <w:webHidden/>
              </w:rPr>
              <w:fldChar w:fldCharType="begin"/>
            </w:r>
            <w:r w:rsidR="00D0331A">
              <w:rPr>
                <w:noProof/>
                <w:webHidden/>
              </w:rPr>
              <w:instrText xml:space="preserve"> PAGEREF _Toc469647129 \h </w:instrText>
            </w:r>
            <w:r w:rsidR="00D0331A">
              <w:rPr>
                <w:noProof/>
                <w:webHidden/>
              </w:rPr>
            </w:r>
            <w:r w:rsidR="00D0331A">
              <w:rPr>
                <w:noProof/>
                <w:webHidden/>
              </w:rPr>
              <w:fldChar w:fldCharType="separate"/>
            </w:r>
            <w:r w:rsidR="00D0331A">
              <w:rPr>
                <w:noProof/>
                <w:webHidden/>
              </w:rPr>
              <w:t>63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0" w:history="1">
            <w:r w:rsidR="00D0331A" w:rsidRPr="005639CF">
              <w:rPr>
                <w:rStyle w:val="Hyperlink"/>
                <w:noProof/>
              </w:rPr>
              <w:t>When to use</w:t>
            </w:r>
            <w:r w:rsidR="00D0331A">
              <w:rPr>
                <w:noProof/>
                <w:webHidden/>
              </w:rPr>
              <w:tab/>
            </w:r>
            <w:r w:rsidR="00D0331A">
              <w:rPr>
                <w:noProof/>
                <w:webHidden/>
              </w:rPr>
              <w:fldChar w:fldCharType="begin"/>
            </w:r>
            <w:r w:rsidR="00D0331A">
              <w:rPr>
                <w:noProof/>
                <w:webHidden/>
              </w:rPr>
              <w:instrText xml:space="preserve"> PAGEREF _Toc469647130 \h </w:instrText>
            </w:r>
            <w:r w:rsidR="00D0331A">
              <w:rPr>
                <w:noProof/>
                <w:webHidden/>
              </w:rPr>
            </w:r>
            <w:r w:rsidR="00D0331A">
              <w:rPr>
                <w:noProof/>
                <w:webHidden/>
              </w:rPr>
              <w:fldChar w:fldCharType="separate"/>
            </w:r>
            <w:r w:rsidR="00D0331A">
              <w:rPr>
                <w:noProof/>
                <w:webHidden/>
              </w:rPr>
              <w:t>63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1" w:history="1">
            <w:r w:rsidR="00D0331A" w:rsidRPr="005639CF">
              <w:rPr>
                <w:rStyle w:val="Hyperlink"/>
                <w:noProof/>
              </w:rPr>
              <w:t>Creating and structuring collection files</w:t>
            </w:r>
            <w:r w:rsidR="00D0331A">
              <w:rPr>
                <w:noProof/>
                <w:webHidden/>
              </w:rPr>
              <w:tab/>
            </w:r>
            <w:r w:rsidR="00D0331A">
              <w:rPr>
                <w:noProof/>
                <w:webHidden/>
              </w:rPr>
              <w:fldChar w:fldCharType="begin"/>
            </w:r>
            <w:r w:rsidR="00D0331A">
              <w:rPr>
                <w:noProof/>
                <w:webHidden/>
              </w:rPr>
              <w:instrText xml:space="preserve"> PAGEREF _Toc469647131 \h </w:instrText>
            </w:r>
            <w:r w:rsidR="00D0331A">
              <w:rPr>
                <w:noProof/>
                <w:webHidden/>
              </w:rPr>
            </w:r>
            <w:r w:rsidR="00D0331A">
              <w:rPr>
                <w:noProof/>
                <w:webHidden/>
              </w:rPr>
              <w:fldChar w:fldCharType="separate"/>
            </w:r>
            <w:r w:rsidR="00D0331A">
              <w:rPr>
                <w:noProof/>
                <w:webHidden/>
              </w:rPr>
              <w:t>63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2" w:history="1">
            <w:r w:rsidR="00D0331A" w:rsidRPr="005639CF">
              <w:rPr>
                <w:rStyle w:val="Hyperlink"/>
                <w:noProof/>
              </w:rPr>
              <w:t>Referencing individual elements from collection files</w:t>
            </w:r>
            <w:r w:rsidR="00D0331A">
              <w:rPr>
                <w:noProof/>
                <w:webHidden/>
              </w:rPr>
              <w:tab/>
            </w:r>
            <w:r w:rsidR="00D0331A">
              <w:rPr>
                <w:noProof/>
                <w:webHidden/>
              </w:rPr>
              <w:fldChar w:fldCharType="begin"/>
            </w:r>
            <w:r w:rsidR="00D0331A">
              <w:rPr>
                <w:noProof/>
                <w:webHidden/>
              </w:rPr>
              <w:instrText xml:space="preserve"> PAGEREF _Toc469647132 \h </w:instrText>
            </w:r>
            <w:r w:rsidR="00D0331A">
              <w:rPr>
                <w:noProof/>
                <w:webHidden/>
              </w:rPr>
            </w:r>
            <w:r w:rsidR="00D0331A">
              <w:rPr>
                <w:noProof/>
                <w:webHidden/>
              </w:rPr>
              <w:fldChar w:fldCharType="separate"/>
            </w:r>
            <w:r w:rsidR="00D0331A">
              <w:rPr>
                <w:noProof/>
                <w:webHidden/>
              </w:rPr>
              <w:t>64</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33" w:history="1">
            <w:r w:rsidR="00D0331A" w:rsidRPr="005639CF">
              <w:rPr>
                <w:rStyle w:val="Hyperlink"/>
                <w:noProof/>
              </w:rPr>
              <w:t>Conditional processing</w:t>
            </w:r>
            <w:r w:rsidR="00D0331A">
              <w:rPr>
                <w:noProof/>
                <w:webHidden/>
              </w:rPr>
              <w:tab/>
            </w:r>
            <w:r w:rsidR="00D0331A">
              <w:rPr>
                <w:noProof/>
                <w:webHidden/>
              </w:rPr>
              <w:fldChar w:fldCharType="begin"/>
            </w:r>
            <w:r w:rsidR="00D0331A">
              <w:rPr>
                <w:noProof/>
                <w:webHidden/>
              </w:rPr>
              <w:instrText xml:space="preserve"> PAGEREF _Toc469647133 \h </w:instrText>
            </w:r>
            <w:r w:rsidR="00D0331A">
              <w:rPr>
                <w:noProof/>
                <w:webHidden/>
              </w:rPr>
            </w:r>
            <w:r w:rsidR="00D0331A">
              <w:rPr>
                <w:noProof/>
                <w:webHidden/>
              </w:rPr>
              <w:fldChar w:fldCharType="separate"/>
            </w:r>
            <w:r w:rsidR="00D0331A">
              <w:rPr>
                <w:noProof/>
                <w:webHidden/>
              </w:rPr>
              <w:t>64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4" w:history="1">
            <w:r w:rsidR="00D0331A" w:rsidRPr="005639CF">
              <w:rPr>
                <w:rStyle w:val="Hyperlink"/>
                <w:noProof/>
              </w:rPr>
              <w:t>When to use</w:t>
            </w:r>
            <w:r w:rsidR="00D0331A">
              <w:rPr>
                <w:noProof/>
                <w:webHidden/>
              </w:rPr>
              <w:tab/>
            </w:r>
            <w:r w:rsidR="00D0331A">
              <w:rPr>
                <w:noProof/>
                <w:webHidden/>
              </w:rPr>
              <w:fldChar w:fldCharType="begin"/>
            </w:r>
            <w:r w:rsidR="00D0331A">
              <w:rPr>
                <w:noProof/>
                <w:webHidden/>
              </w:rPr>
              <w:instrText xml:space="preserve"> PAGEREF _Toc469647134 \h </w:instrText>
            </w:r>
            <w:r w:rsidR="00D0331A">
              <w:rPr>
                <w:noProof/>
                <w:webHidden/>
              </w:rPr>
            </w:r>
            <w:r w:rsidR="00D0331A">
              <w:rPr>
                <w:noProof/>
                <w:webHidden/>
              </w:rPr>
              <w:fldChar w:fldCharType="separate"/>
            </w:r>
            <w:r w:rsidR="00D0331A">
              <w:rPr>
                <w:noProof/>
                <w:webHidden/>
              </w:rPr>
              <w:t>65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5" w:history="1">
            <w:r w:rsidR="00D0331A" w:rsidRPr="005639CF">
              <w:rPr>
                <w:rStyle w:val="Hyperlink"/>
                <w:noProof/>
              </w:rPr>
              <w:t>Setting a condition</w:t>
            </w:r>
            <w:r w:rsidR="00D0331A">
              <w:rPr>
                <w:noProof/>
                <w:webHidden/>
              </w:rPr>
              <w:tab/>
            </w:r>
            <w:r w:rsidR="00D0331A">
              <w:rPr>
                <w:noProof/>
                <w:webHidden/>
              </w:rPr>
              <w:fldChar w:fldCharType="begin"/>
            </w:r>
            <w:r w:rsidR="00D0331A">
              <w:rPr>
                <w:noProof/>
                <w:webHidden/>
              </w:rPr>
              <w:instrText xml:space="preserve"> PAGEREF _Toc469647135 \h </w:instrText>
            </w:r>
            <w:r w:rsidR="00D0331A">
              <w:rPr>
                <w:noProof/>
                <w:webHidden/>
              </w:rPr>
            </w:r>
            <w:r w:rsidR="00D0331A">
              <w:rPr>
                <w:noProof/>
                <w:webHidden/>
              </w:rPr>
              <w:fldChar w:fldCharType="separate"/>
            </w:r>
            <w:r w:rsidR="00D0331A">
              <w:rPr>
                <w:noProof/>
                <w:webHidden/>
              </w:rPr>
              <w:t>65</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36" w:history="1">
            <w:r w:rsidR="00D0331A" w:rsidRPr="005639CF">
              <w:rPr>
                <w:rStyle w:val="Hyperlink"/>
                <w:noProof/>
              </w:rPr>
              <w:t>Tracking changes in reused topics</w:t>
            </w:r>
            <w:r w:rsidR="00D0331A">
              <w:rPr>
                <w:noProof/>
                <w:webHidden/>
              </w:rPr>
              <w:tab/>
            </w:r>
            <w:r w:rsidR="00D0331A">
              <w:rPr>
                <w:noProof/>
                <w:webHidden/>
              </w:rPr>
              <w:fldChar w:fldCharType="begin"/>
            </w:r>
            <w:r w:rsidR="00D0331A">
              <w:rPr>
                <w:noProof/>
                <w:webHidden/>
              </w:rPr>
              <w:instrText xml:space="preserve"> PAGEREF _Toc469647136 \h </w:instrText>
            </w:r>
            <w:r w:rsidR="00D0331A">
              <w:rPr>
                <w:noProof/>
                <w:webHidden/>
              </w:rPr>
            </w:r>
            <w:r w:rsidR="00D0331A">
              <w:rPr>
                <w:noProof/>
                <w:webHidden/>
              </w:rPr>
              <w:fldChar w:fldCharType="separate"/>
            </w:r>
            <w:r w:rsidR="00D0331A">
              <w:rPr>
                <w:noProof/>
                <w:webHidden/>
              </w:rPr>
              <w:t>65</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37" w:history="1">
            <w:r w:rsidR="00D0331A" w:rsidRPr="005639CF">
              <w:rPr>
                <w:rStyle w:val="Hyperlink"/>
              </w:rPr>
              <w:t>Chapter 9: Rule Book authoring</w:t>
            </w:r>
            <w:r w:rsidR="00D0331A">
              <w:rPr>
                <w:webHidden/>
              </w:rPr>
              <w:tab/>
            </w:r>
            <w:r w:rsidR="00D0331A">
              <w:rPr>
                <w:webHidden/>
              </w:rPr>
              <w:fldChar w:fldCharType="begin"/>
            </w:r>
            <w:r w:rsidR="00D0331A">
              <w:rPr>
                <w:webHidden/>
              </w:rPr>
              <w:instrText xml:space="preserve"> PAGEREF _Toc469647137 \h </w:instrText>
            </w:r>
            <w:r w:rsidR="00D0331A">
              <w:rPr>
                <w:webHidden/>
              </w:rPr>
            </w:r>
            <w:r w:rsidR="00D0331A">
              <w:rPr>
                <w:webHidden/>
              </w:rPr>
              <w:fldChar w:fldCharType="separate"/>
            </w:r>
            <w:r w:rsidR="00D0331A">
              <w:rPr>
                <w:webHidden/>
              </w:rPr>
              <w:t>66</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38" w:history="1">
            <w:r w:rsidR="00D0331A" w:rsidRPr="005639CF">
              <w:rPr>
                <w:rStyle w:val="Hyperlink"/>
                <w:noProof/>
              </w:rPr>
              <w:t>Building a Rule Book</w:t>
            </w:r>
            <w:r w:rsidR="00D0331A">
              <w:rPr>
                <w:noProof/>
                <w:webHidden/>
              </w:rPr>
              <w:tab/>
            </w:r>
            <w:r w:rsidR="00D0331A">
              <w:rPr>
                <w:noProof/>
                <w:webHidden/>
              </w:rPr>
              <w:fldChar w:fldCharType="begin"/>
            </w:r>
            <w:r w:rsidR="00D0331A">
              <w:rPr>
                <w:noProof/>
                <w:webHidden/>
              </w:rPr>
              <w:instrText xml:space="preserve"> PAGEREF _Toc469647138 \h </w:instrText>
            </w:r>
            <w:r w:rsidR="00D0331A">
              <w:rPr>
                <w:noProof/>
                <w:webHidden/>
              </w:rPr>
            </w:r>
            <w:r w:rsidR="00D0331A">
              <w:rPr>
                <w:noProof/>
                <w:webHidden/>
              </w:rPr>
              <w:fldChar w:fldCharType="separate"/>
            </w:r>
            <w:r w:rsidR="00D0331A">
              <w:rPr>
                <w:noProof/>
                <w:webHidden/>
              </w:rPr>
              <w:t>66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39" w:history="1">
            <w:r w:rsidR="00D0331A" w:rsidRPr="005639CF">
              <w:rPr>
                <w:rStyle w:val="Hyperlink"/>
                <w:noProof/>
              </w:rPr>
              <w:t>Rule Book topic types</w:t>
            </w:r>
            <w:r w:rsidR="00D0331A">
              <w:rPr>
                <w:noProof/>
                <w:webHidden/>
              </w:rPr>
              <w:tab/>
            </w:r>
            <w:r w:rsidR="00D0331A">
              <w:rPr>
                <w:noProof/>
                <w:webHidden/>
              </w:rPr>
              <w:fldChar w:fldCharType="begin"/>
            </w:r>
            <w:r w:rsidR="00D0331A">
              <w:rPr>
                <w:noProof/>
                <w:webHidden/>
              </w:rPr>
              <w:instrText xml:space="preserve"> PAGEREF _Toc469647139 \h </w:instrText>
            </w:r>
            <w:r w:rsidR="00D0331A">
              <w:rPr>
                <w:noProof/>
                <w:webHidden/>
              </w:rPr>
            </w:r>
            <w:r w:rsidR="00D0331A">
              <w:rPr>
                <w:noProof/>
                <w:webHidden/>
              </w:rPr>
              <w:fldChar w:fldCharType="separate"/>
            </w:r>
            <w:r w:rsidR="00D0331A">
              <w:rPr>
                <w:noProof/>
                <w:webHidden/>
              </w:rPr>
              <w:t>66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0" w:history="1">
            <w:r w:rsidR="00D0331A" w:rsidRPr="005639CF">
              <w:rPr>
                <w:rStyle w:val="Hyperlink"/>
                <w:noProof/>
              </w:rPr>
              <w:t>What is a topic and what is a section?</w:t>
            </w:r>
            <w:r w:rsidR="00D0331A">
              <w:rPr>
                <w:noProof/>
                <w:webHidden/>
              </w:rPr>
              <w:tab/>
            </w:r>
            <w:r w:rsidR="00D0331A">
              <w:rPr>
                <w:noProof/>
                <w:webHidden/>
              </w:rPr>
              <w:fldChar w:fldCharType="begin"/>
            </w:r>
            <w:r w:rsidR="00D0331A">
              <w:rPr>
                <w:noProof/>
                <w:webHidden/>
              </w:rPr>
              <w:instrText xml:space="preserve"> PAGEREF _Toc469647140 \h </w:instrText>
            </w:r>
            <w:r w:rsidR="00D0331A">
              <w:rPr>
                <w:noProof/>
                <w:webHidden/>
              </w:rPr>
            </w:r>
            <w:r w:rsidR="00D0331A">
              <w:rPr>
                <w:noProof/>
                <w:webHidden/>
              </w:rPr>
              <w:fldChar w:fldCharType="separate"/>
            </w:r>
            <w:r w:rsidR="00D0331A">
              <w:rPr>
                <w:noProof/>
                <w:webHidden/>
              </w:rPr>
              <w:t>67</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41" w:history="1">
            <w:r w:rsidR="00D0331A" w:rsidRPr="005639CF">
              <w:rPr>
                <w:rStyle w:val="Hyperlink"/>
                <w:noProof/>
              </w:rPr>
              <w:t>Rule Book bookmap</w:t>
            </w:r>
            <w:r w:rsidR="00D0331A">
              <w:rPr>
                <w:noProof/>
                <w:webHidden/>
              </w:rPr>
              <w:tab/>
            </w:r>
            <w:r w:rsidR="00D0331A">
              <w:rPr>
                <w:noProof/>
                <w:webHidden/>
              </w:rPr>
              <w:fldChar w:fldCharType="begin"/>
            </w:r>
            <w:r w:rsidR="00D0331A">
              <w:rPr>
                <w:noProof/>
                <w:webHidden/>
              </w:rPr>
              <w:instrText xml:space="preserve"> PAGEREF _Toc469647141 \h </w:instrText>
            </w:r>
            <w:r w:rsidR="00D0331A">
              <w:rPr>
                <w:noProof/>
                <w:webHidden/>
              </w:rPr>
            </w:r>
            <w:r w:rsidR="00D0331A">
              <w:rPr>
                <w:noProof/>
                <w:webHidden/>
              </w:rPr>
              <w:fldChar w:fldCharType="separate"/>
            </w:r>
            <w:r w:rsidR="00D0331A">
              <w:rPr>
                <w:noProof/>
                <w:webHidden/>
              </w:rPr>
              <w:t>70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2" w:history="1">
            <w:r w:rsidR="00D0331A" w:rsidRPr="005639CF">
              <w:rPr>
                <w:rStyle w:val="Hyperlink"/>
                <w:noProof/>
              </w:rPr>
              <w:t>Building hierarchy to Rule Book</w:t>
            </w:r>
            <w:r w:rsidR="00D0331A">
              <w:rPr>
                <w:noProof/>
                <w:webHidden/>
              </w:rPr>
              <w:tab/>
            </w:r>
            <w:r w:rsidR="00D0331A">
              <w:rPr>
                <w:noProof/>
                <w:webHidden/>
              </w:rPr>
              <w:fldChar w:fldCharType="begin"/>
            </w:r>
            <w:r w:rsidR="00D0331A">
              <w:rPr>
                <w:noProof/>
                <w:webHidden/>
              </w:rPr>
              <w:instrText xml:space="preserve"> PAGEREF _Toc469647142 \h </w:instrText>
            </w:r>
            <w:r w:rsidR="00D0331A">
              <w:rPr>
                <w:noProof/>
                <w:webHidden/>
              </w:rPr>
            </w:r>
            <w:r w:rsidR="00D0331A">
              <w:rPr>
                <w:noProof/>
                <w:webHidden/>
              </w:rPr>
              <w:fldChar w:fldCharType="separate"/>
            </w:r>
            <w:r w:rsidR="00D0331A">
              <w:rPr>
                <w:noProof/>
                <w:webHidden/>
              </w:rPr>
              <w:t>71</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3" w:history="1">
            <w:r w:rsidR="00D0331A" w:rsidRPr="005639CF">
              <w:rPr>
                <w:rStyle w:val="Hyperlink"/>
                <w:noProof/>
              </w:rPr>
              <w:t>Bookmap structure</w:t>
            </w:r>
            <w:r w:rsidR="00D0331A">
              <w:rPr>
                <w:noProof/>
                <w:webHidden/>
              </w:rPr>
              <w:tab/>
            </w:r>
            <w:r w:rsidR="00D0331A">
              <w:rPr>
                <w:noProof/>
                <w:webHidden/>
              </w:rPr>
              <w:fldChar w:fldCharType="begin"/>
            </w:r>
            <w:r w:rsidR="00D0331A">
              <w:rPr>
                <w:noProof/>
                <w:webHidden/>
              </w:rPr>
              <w:instrText xml:space="preserve"> PAGEREF _Toc469647143 \h </w:instrText>
            </w:r>
            <w:r w:rsidR="00D0331A">
              <w:rPr>
                <w:noProof/>
                <w:webHidden/>
              </w:rPr>
            </w:r>
            <w:r w:rsidR="00D0331A">
              <w:rPr>
                <w:noProof/>
                <w:webHidden/>
              </w:rPr>
              <w:fldChar w:fldCharType="separate"/>
            </w:r>
            <w:r w:rsidR="00D0331A">
              <w:rPr>
                <w:noProof/>
                <w:webHidden/>
              </w:rPr>
              <w:t>74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4" w:history="1">
            <w:r w:rsidR="00D0331A" w:rsidRPr="005639CF">
              <w:rPr>
                <w:rStyle w:val="Hyperlink"/>
                <w:noProof/>
              </w:rPr>
              <w:t>Bookmap elements for Rule Book</w:t>
            </w:r>
            <w:r w:rsidR="00D0331A">
              <w:rPr>
                <w:noProof/>
                <w:webHidden/>
              </w:rPr>
              <w:tab/>
            </w:r>
            <w:r w:rsidR="00D0331A">
              <w:rPr>
                <w:noProof/>
                <w:webHidden/>
              </w:rPr>
              <w:fldChar w:fldCharType="begin"/>
            </w:r>
            <w:r w:rsidR="00D0331A">
              <w:rPr>
                <w:noProof/>
                <w:webHidden/>
              </w:rPr>
              <w:instrText xml:space="preserve"> PAGEREF _Toc469647144 \h </w:instrText>
            </w:r>
            <w:r w:rsidR="00D0331A">
              <w:rPr>
                <w:noProof/>
                <w:webHidden/>
              </w:rPr>
            </w:r>
            <w:r w:rsidR="00D0331A">
              <w:rPr>
                <w:noProof/>
                <w:webHidden/>
              </w:rPr>
              <w:fldChar w:fldCharType="separate"/>
            </w:r>
            <w:r w:rsidR="00D0331A">
              <w:rPr>
                <w:noProof/>
                <w:webHidden/>
              </w:rPr>
              <w:t>75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5" w:history="1">
            <w:r w:rsidR="00D0331A" w:rsidRPr="005639CF">
              <w:rPr>
                <w:rStyle w:val="Hyperlink"/>
                <w:noProof/>
              </w:rPr>
              <w:t>Bookmeta in Rule Book bookmaps</w:t>
            </w:r>
            <w:r w:rsidR="00D0331A">
              <w:rPr>
                <w:noProof/>
                <w:webHidden/>
              </w:rPr>
              <w:tab/>
            </w:r>
            <w:r w:rsidR="00D0331A">
              <w:rPr>
                <w:noProof/>
                <w:webHidden/>
              </w:rPr>
              <w:fldChar w:fldCharType="begin"/>
            </w:r>
            <w:r w:rsidR="00D0331A">
              <w:rPr>
                <w:noProof/>
                <w:webHidden/>
              </w:rPr>
              <w:instrText xml:space="preserve"> PAGEREF _Toc469647145 \h </w:instrText>
            </w:r>
            <w:r w:rsidR="00D0331A">
              <w:rPr>
                <w:noProof/>
                <w:webHidden/>
              </w:rPr>
            </w:r>
            <w:r w:rsidR="00D0331A">
              <w:rPr>
                <w:noProof/>
                <w:webHidden/>
              </w:rPr>
              <w:fldChar w:fldCharType="separate"/>
            </w:r>
            <w:r w:rsidR="00D0331A">
              <w:rPr>
                <w:noProof/>
                <w:webHidden/>
              </w:rPr>
              <w:t>77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6" w:history="1">
            <w:r w:rsidR="00D0331A" w:rsidRPr="005639CF">
              <w:rPr>
                <w:rStyle w:val="Hyperlink"/>
                <w:noProof/>
              </w:rPr>
              <w:t>Documents that have to be printed using several colours</w:t>
            </w:r>
            <w:r w:rsidR="00D0331A">
              <w:rPr>
                <w:noProof/>
                <w:webHidden/>
              </w:rPr>
              <w:tab/>
            </w:r>
            <w:r w:rsidR="00D0331A">
              <w:rPr>
                <w:noProof/>
                <w:webHidden/>
              </w:rPr>
              <w:fldChar w:fldCharType="begin"/>
            </w:r>
            <w:r w:rsidR="00D0331A">
              <w:rPr>
                <w:noProof/>
                <w:webHidden/>
              </w:rPr>
              <w:instrText xml:space="preserve"> PAGEREF _Toc469647146 \h </w:instrText>
            </w:r>
            <w:r w:rsidR="00D0331A">
              <w:rPr>
                <w:noProof/>
                <w:webHidden/>
              </w:rPr>
            </w:r>
            <w:r w:rsidR="00D0331A">
              <w:rPr>
                <w:noProof/>
                <w:webHidden/>
              </w:rPr>
              <w:fldChar w:fldCharType="separate"/>
            </w:r>
            <w:r w:rsidR="00D0331A">
              <w:rPr>
                <w:noProof/>
                <w:webHidden/>
              </w:rPr>
              <w:t>84</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47" w:history="1">
            <w:r w:rsidR="00D0331A" w:rsidRPr="005639CF">
              <w:rPr>
                <w:rStyle w:val="Hyperlink"/>
                <w:noProof/>
              </w:rPr>
              <w:t>Producing a front cover for a Rule Book</w:t>
            </w:r>
            <w:r w:rsidR="00D0331A">
              <w:rPr>
                <w:noProof/>
                <w:webHidden/>
              </w:rPr>
              <w:tab/>
            </w:r>
            <w:r w:rsidR="00D0331A">
              <w:rPr>
                <w:noProof/>
                <w:webHidden/>
              </w:rPr>
              <w:fldChar w:fldCharType="begin"/>
            </w:r>
            <w:r w:rsidR="00D0331A">
              <w:rPr>
                <w:noProof/>
                <w:webHidden/>
              </w:rPr>
              <w:instrText xml:space="preserve"> PAGEREF _Toc469647147 \h </w:instrText>
            </w:r>
            <w:r w:rsidR="00D0331A">
              <w:rPr>
                <w:noProof/>
                <w:webHidden/>
              </w:rPr>
            </w:r>
            <w:r w:rsidR="00D0331A">
              <w:rPr>
                <w:noProof/>
                <w:webHidden/>
              </w:rPr>
              <w:fldChar w:fldCharType="separate"/>
            </w:r>
            <w:r w:rsidR="00D0331A">
              <w:rPr>
                <w:noProof/>
                <w:webHidden/>
              </w:rPr>
              <w:t>84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8" w:history="1">
            <w:r w:rsidR="00D0331A" w:rsidRPr="005639CF">
              <w:rPr>
                <w:rStyle w:val="Hyperlink"/>
                <w:noProof/>
              </w:rPr>
              <w:t>Adding images for the front cover to bookmap</w:t>
            </w:r>
            <w:r w:rsidR="00D0331A">
              <w:rPr>
                <w:noProof/>
                <w:webHidden/>
              </w:rPr>
              <w:tab/>
            </w:r>
            <w:r w:rsidR="00D0331A">
              <w:rPr>
                <w:noProof/>
                <w:webHidden/>
              </w:rPr>
              <w:fldChar w:fldCharType="begin"/>
            </w:r>
            <w:r w:rsidR="00D0331A">
              <w:rPr>
                <w:noProof/>
                <w:webHidden/>
              </w:rPr>
              <w:instrText xml:space="preserve"> PAGEREF _Toc469647148 \h </w:instrText>
            </w:r>
            <w:r w:rsidR="00D0331A">
              <w:rPr>
                <w:noProof/>
                <w:webHidden/>
              </w:rPr>
            </w:r>
            <w:r w:rsidR="00D0331A">
              <w:rPr>
                <w:noProof/>
                <w:webHidden/>
              </w:rPr>
              <w:fldChar w:fldCharType="separate"/>
            </w:r>
            <w:r w:rsidR="00D0331A">
              <w:rPr>
                <w:noProof/>
                <w:webHidden/>
              </w:rPr>
              <w:t>84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49" w:history="1">
            <w:r w:rsidR="00D0331A" w:rsidRPr="005639CF">
              <w:rPr>
                <w:rStyle w:val="Hyperlink"/>
                <w:noProof/>
              </w:rPr>
              <w:t>Adding metadata elements for the front cover texts</w:t>
            </w:r>
            <w:r w:rsidR="00D0331A">
              <w:rPr>
                <w:noProof/>
                <w:webHidden/>
              </w:rPr>
              <w:tab/>
            </w:r>
            <w:r w:rsidR="00D0331A">
              <w:rPr>
                <w:noProof/>
                <w:webHidden/>
              </w:rPr>
              <w:fldChar w:fldCharType="begin"/>
            </w:r>
            <w:r w:rsidR="00D0331A">
              <w:rPr>
                <w:noProof/>
                <w:webHidden/>
              </w:rPr>
              <w:instrText xml:space="preserve"> PAGEREF _Toc469647149 \h </w:instrText>
            </w:r>
            <w:r w:rsidR="00D0331A">
              <w:rPr>
                <w:noProof/>
                <w:webHidden/>
              </w:rPr>
            </w:r>
            <w:r w:rsidR="00D0331A">
              <w:rPr>
                <w:noProof/>
                <w:webHidden/>
              </w:rPr>
              <w:fldChar w:fldCharType="separate"/>
            </w:r>
            <w:r w:rsidR="00D0331A">
              <w:rPr>
                <w:noProof/>
                <w:webHidden/>
              </w:rPr>
              <w:t>85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0" w:history="1">
            <w:r w:rsidR="00D0331A" w:rsidRPr="005639CF">
              <w:rPr>
                <w:rStyle w:val="Hyperlink"/>
                <w:noProof/>
              </w:rPr>
              <w:t>Adding a disclaimer text to the front cover</w:t>
            </w:r>
            <w:r w:rsidR="00D0331A">
              <w:rPr>
                <w:noProof/>
                <w:webHidden/>
              </w:rPr>
              <w:tab/>
            </w:r>
            <w:r w:rsidR="00D0331A">
              <w:rPr>
                <w:noProof/>
                <w:webHidden/>
              </w:rPr>
              <w:fldChar w:fldCharType="begin"/>
            </w:r>
            <w:r w:rsidR="00D0331A">
              <w:rPr>
                <w:noProof/>
                <w:webHidden/>
              </w:rPr>
              <w:instrText xml:space="preserve"> PAGEREF _Toc469647150 \h </w:instrText>
            </w:r>
            <w:r w:rsidR="00D0331A">
              <w:rPr>
                <w:noProof/>
                <w:webHidden/>
              </w:rPr>
            </w:r>
            <w:r w:rsidR="00D0331A">
              <w:rPr>
                <w:noProof/>
                <w:webHidden/>
              </w:rPr>
              <w:fldChar w:fldCharType="separate"/>
            </w:r>
            <w:r w:rsidR="00D0331A">
              <w:rPr>
                <w:noProof/>
                <w:webHidden/>
              </w:rPr>
              <w:t>86</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51" w:history="1">
            <w:r w:rsidR="00D0331A" w:rsidRPr="005639CF">
              <w:rPr>
                <w:rStyle w:val="Hyperlink"/>
                <w:noProof/>
              </w:rPr>
              <w:t>Producing a copyrights page for a Rule Book</w:t>
            </w:r>
            <w:r w:rsidR="00D0331A">
              <w:rPr>
                <w:noProof/>
                <w:webHidden/>
              </w:rPr>
              <w:tab/>
            </w:r>
            <w:r w:rsidR="00D0331A">
              <w:rPr>
                <w:noProof/>
                <w:webHidden/>
              </w:rPr>
              <w:fldChar w:fldCharType="begin"/>
            </w:r>
            <w:r w:rsidR="00D0331A">
              <w:rPr>
                <w:noProof/>
                <w:webHidden/>
              </w:rPr>
              <w:instrText xml:space="preserve"> PAGEREF _Toc469647151 \h </w:instrText>
            </w:r>
            <w:r w:rsidR="00D0331A">
              <w:rPr>
                <w:noProof/>
                <w:webHidden/>
              </w:rPr>
            </w:r>
            <w:r w:rsidR="00D0331A">
              <w:rPr>
                <w:noProof/>
                <w:webHidden/>
              </w:rPr>
              <w:fldChar w:fldCharType="separate"/>
            </w:r>
            <w:r w:rsidR="00D0331A">
              <w:rPr>
                <w:noProof/>
                <w:webHidden/>
              </w:rPr>
              <w:t>87</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52" w:history="1">
            <w:r w:rsidR="00D0331A" w:rsidRPr="005639CF">
              <w:rPr>
                <w:rStyle w:val="Hyperlink"/>
                <w:noProof/>
              </w:rPr>
              <w:t>Role responsibilities topic</w:t>
            </w:r>
            <w:r w:rsidR="00D0331A">
              <w:rPr>
                <w:noProof/>
                <w:webHidden/>
              </w:rPr>
              <w:tab/>
            </w:r>
            <w:r w:rsidR="00D0331A">
              <w:rPr>
                <w:noProof/>
                <w:webHidden/>
              </w:rPr>
              <w:fldChar w:fldCharType="begin"/>
            </w:r>
            <w:r w:rsidR="00D0331A">
              <w:rPr>
                <w:noProof/>
                <w:webHidden/>
              </w:rPr>
              <w:instrText xml:space="preserve"> PAGEREF _Toc469647152 \h </w:instrText>
            </w:r>
            <w:r w:rsidR="00D0331A">
              <w:rPr>
                <w:noProof/>
                <w:webHidden/>
              </w:rPr>
            </w:r>
            <w:r w:rsidR="00D0331A">
              <w:rPr>
                <w:noProof/>
                <w:webHidden/>
              </w:rPr>
              <w:fldChar w:fldCharType="separate"/>
            </w:r>
            <w:r w:rsidR="00D0331A">
              <w:rPr>
                <w:noProof/>
                <w:webHidden/>
              </w:rPr>
              <w:t>88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3" w:history="1">
            <w:r w:rsidR="00D0331A" w:rsidRPr="005639CF">
              <w:rPr>
                <w:rStyle w:val="Hyperlink"/>
                <w:noProof/>
              </w:rPr>
              <w:t>Creating a role responsibilities topic</w:t>
            </w:r>
            <w:r w:rsidR="00D0331A">
              <w:rPr>
                <w:noProof/>
                <w:webHidden/>
              </w:rPr>
              <w:tab/>
            </w:r>
            <w:r w:rsidR="00D0331A">
              <w:rPr>
                <w:noProof/>
                <w:webHidden/>
              </w:rPr>
              <w:fldChar w:fldCharType="begin"/>
            </w:r>
            <w:r w:rsidR="00D0331A">
              <w:rPr>
                <w:noProof/>
                <w:webHidden/>
              </w:rPr>
              <w:instrText xml:space="preserve"> PAGEREF _Toc469647153 \h </w:instrText>
            </w:r>
            <w:r w:rsidR="00D0331A">
              <w:rPr>
                <w:noProof/>
                <w:webHidden/>
              </w:rPr>
            </w:r>
            <w:r w:rsidR="00D0331A">
              <w:rPr>
                <w:noProof/>
                <w:webHidden/>
              </w:rPr>
              <w:fldChar w:fldCharType="separate"/>
            </w:r>
            <w:r w:rsidR="00D0331A">
              <w:rPr>
                <w:noProof/>
                <w:webHidden/>
              </w:rPr>
              <w:t>89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4" w:history="1">
            <w:r w:rsidR="00D0331A" w:rsidRPr="005639CF">
              <w:rPr>
                <w:rStyle w:val="Hyperlink"/>
                <w:noProof/>
              </w:rPr>
              <w:t>Linking a role responsibilities topic to a bookmap</w:t>
            </w:r>
            <w:r w:rsidR="00D0331A">
              <w:rPr>
                <w:noProof/>
                <w:webHidden/>
              </w:rPr>
              <w:tab/>
            </w:r>
            <w:r w:rsidR="00D0331A">
              <w:rPr>
                <w:noProof/>
                <w:webHidden/>
              </w:rPr>
              <w:fldChar w:fldCharType="begin"/>
            </w:r>
            <w:r w:rsidR="00D0331A">
              <w:rPr>
                <w:noProof/>
                <w:webHidden/>
              </w:rPr>
              <w:instrText xml:space="preserve"> PAGEREF _Toc469647154 \h </w:instrText>
            </w:r>
            <w:r w:rsidR="00D0331A">
              <w:rPr>
                <w:noProof/>
                <w:webHidden/>
              </w:rPr>
            </w:r>
            <w:r w:rsidR="00D0331A">
              <w:rPr>
                <w:noProof/>
                <w:webHidden/>
              </w:rPr>
              <w:fldChar w:fldCharType="separate"/>
            </w:r>
            <w:r w:rsidR="00D0331A">
              <w:rPr>
                <w:noProof/>
                <w:webHidden/>
              </w:rPr>
              <w:t>89</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55" w:history="1">
            <w:r w:rsidR="00D0331A" w:rsidRPr="005639CF">
              <w:rPr>
                <w:rStyle w:val="Hyperlink"/>
                <w:noProof/>
              </w:rPr>
              <w:t>Rule Book conventions topic</w:t>
            </w:r>
            <w:r w:rsidR="00D0331A">
              <w:rPr>
                <w:noProof/>
                <w:webHidden/>
              </w:rPr>
              <w:tab/>
            </w:r>
            <w:r w:rsidR="00D0331A">
              <w:rPr>
                <w:noProof/>
                <w:webHidden/>
              </w:rPr>
              <w:fldChar w:fldCharType="begin"/>
            </w:r>
            <w:r w:rsidR="00D0331A">
              <w:rPr>
                <w:noProof/>
                <w:webHidden/>
              </w:rPr>
              <w:instrText xml:space="preserve"> PAGEREF _Toc469647155 \h </w:instrText>
            </w:r>
            <w:r w:rsidR="00D0331A">
              <w:rPr>
                <w:noProof/>
                <w:webHidden/>
              </w:rPr>
            </w:r>
            <w:r w:rsidR="00D0331A">
              <w:rPr>
                <w:noProof/>
                <w:webHidden/>
              </w:rPr>
              <w:fldChar w:fldCharType="separate"/>
            </w:r>
            <w:r w:rsidR="00D0331A">
              <w:rPr>
                <w:noProof/>
                <w:webHidden/>
              </w:rPr>
              <w:t>90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6" w:history="1">
            <w:r w:rsidR="00D0331A" w:rsidRPr="005639CF">
              <w:rPr>
                <w:rStyle w:val="Hyperlink"/>
                <w:noProof/>
              </w:rPr>
              <w:t>Creating the conventions topic</w:t>
            </w:r>
            <w:r w:rsidR="00D0331A">
              <w:rPr>
                <w:noProof/>
                <w:webHidden/>
              </w:rPr>
              <w:tab/>
            </w:r>
            <w:r w:rsidR="00D0331A">
              <w:rPr>
                <w:noProof/>
                <w:webHidden/>
              </w:rPr>
              <w:fldChar w:fldCharType="begin"/>
            </w:r>
            <w:r w:rsidR="00D0331A">
              <w:rPr>
                <w:noProof/>
                <w:webHidden/>
              </w:rPr>
              <w:instrText xml:space="preserve"> PAGEREF _Toc469647156 \h </w:instrText>
            </w:r>
            <w:r w:rsidR="00D0331A">
              <w:rPr>
                <w:noProof/>
                <w:webHidden/>
              </w:rPr>
            </w:r>
            <w:r w:rsidR="00D0331A">
              <w:rPr>
                <w:noProof/>
                <w:webHidden/>
              </w:rPr>
              <w:fldChar w:fldCharType="separate"/>
            </w:r>
            <w:r w:rsidR="00D0331A">
              <w:rPr>
                <w:noProof/>
                <w:webHidden/>
              </w:rPr>
              <w:t>90</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7" w:history="1">
            <w:r w:rsidR="00D0331A" w:rsidRPr="005639CF">
              <w:rPr>
                <w:rStyle w:val="Hyperlink"/>
                <w:noProof/>
              </w:rPr>
              <w:t>Linking the conventions topic to a bookmap</w:t>
            </w:r>
            <w:r w:rsidR="00D0331A">
              <w:rPr>
                <w:noProof/>
                <w:webHidden/>
              </w:rPr>
              <w:tab/>
            </w:r>
            <w:r w:rsidR="00D0331A">
              <w:rPr>
                <w:noProof/>
                <w:webHidden/>
              </w:rPr>
              <w:fldChar w:fldCharType="begin"/>
            </w:r>
            <w:r w:rsidR="00D0331A">
              <w:rPr>
                <w:noProof/>
                <w:webHidden/>
              </w:rPr>
              <w:instrText xml:space="preserve"> PAGEREF _Toc469647157 \h </w:instrText>
            </w:r>
            <w:r w:rsidR="00D0331A">
              <w:rPr>
                <w:noProof/>
                <w:webHidden/>
              </w:rPr>
            </w:r>
            <w:r w:rsidR="00D0331A">
              <w:rPr>
                <w:noProof/>
                <w:webHidden/>
              </w:rPr>
              <w:fldChar w:fldCharType="separate"/>
            </w:r>
            <w:r w:rsidR="00D0331A">
              <w:rPr>
                <w:noProof/>
                <w:webHidden/>
              </w:rPr>
              <w:t>91</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58" w:history="1">
            <w:r w:rsidR="00D0331A" w:rsidRPr="005639CF">
              <w:rPr>
                <w:rStyle w:val="Hyperlink"/>
                <w:noProof/>
              </w:rPr>
              <w:t>Producing a back cover for a Rule Book</w:t>
            </w:r>
            <w:r w:rsidR="00D0331A">
              <w:rPr>
                <w:noProof/>
                <w:webHidden/>
              </w:rPr>
              <w:tab/>
            </w:r>
            <w:r w:rsidR="00D0331A">
              <w:rPr>
                <w:noProof/>
                <w:webHidden/>
              </w:rPr>
              <w:fldChar w:fldCharType="begin"/>
            </w:r>
            <w:r w:rsidR="00D0331A">
              <w:rPr>
                <w:noProof/>
                <w:webHidden/>
              </w:rPr>
              <w:instrText xml:space="preserve"> PAGEREF _Toc469647158 \h </w:instrText>
            </w:r>
            <w:r w:rsidR="00D0331A">
              <w:rPr>
                <w:noProof/>
                <w:webHidden/>
              </w:rPr>
            </w:r>
            <w:r w:rsidR="00D0331A">
              <w:rPr>
                <w:noProof/>
                <w:webHidden/>
              </w:rPr>
              <w:fldChar w:fldCharType="separate"/>
            </w:r>
            <w:r w:rsidR="00D0331A">
              <w:rPr>
                <w:noProof/>
                <w:webHidden/>
              </w:rPr>
              <w:t>91</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59" w:history="1">
            <w:r w:rsidR="00D0331A" w:rsidRPr="005639CF">
              <w:rPr>
                <w:rStyle w:val="Hyperlink"/>
                <w:noProof/>
              </w:rPr>
              <w:t>Adding metadata elements for the back cover texts</w:t>
            </w:r>
            <w:r w:rsidR="00D0331A">
              <w:rPr>
                <w:noProof/>
                <w:webHidden/>
              </w:rPr>
              <w:tab/>
            </w:r>
            <w:r w:rsidR="00D0331A">
              <w:rPr>
                <w:noProof/>
                <w:webHidden/>
              </w:rPr>
              <w:fldChar w:fldCharType="begin"/>
            </w:r>
            <w:r w:rsidR="00D0331A">
              <w:rPr>
                <w:noProof/>
                <w:webHidden/>
              </w:rPr>
              <w:instrText xml:space="preserve"> PAGEREF _Toc469647159 \h </w:instrText>
            </w:r>
            <w:r w:rsidR="00D0331A">
              <w:rPr>
                <w:noProof/>
                <w:webHidden/>
              </w:rPr>
            </w:r>
            <w:r w:rsidR="00D0331A">
              <w:rPr>
                <w:noProof/>
                <w:webHidden/>
              </w:rPr>
              <w:fldChar w:fldCharType="separate"/>
            </w:r>
            <w:r w:rsidR="00D0331A">
              <w:rPr>
                <w:noProof/>
                <w:webHidden/>
              </w:rPr>
              <w:t>91</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60" w:history="1">
            <w:r w:rsidR="00D0331A" w:rsidRPr="005639CF">
              <w:rPr>
                <w:rStyle w:val="Hyperlink"/>
                <w:noProof/>
              </w:rPr>
              <w:t>Authoring Rule Book topics</w:t>
            </w:r>
            <w:r w:rsidR="00D0331A">
              <w:rPr>
                <w:noProof/>
                <w:webHidden/>
              </w:rPr>
              <w:tab/>
            </w:r>
            <w:r w:rsidR="00D0331A">
              <w:rPr>
                <w:noProof/>
                <w:webHidden/>
              </w:rPr>
              <w:fldChar w:fldCharType="begin"/>
            </w:r>
            <w:r w:rsidR="00D0331A">
              <w:rPr>
                <w:noProof/>
                <w:webHidden/>
              </w:rPr>
              <w:instrText xml:space="preserve"> PAGEREF _Toc469647160 \h </w:instrText>
            </w:r>
            <w:r w:rsidR="00D0331A">
              <w:rPr>
                <w:noProof/>
                <w:webHidden/>
              </w:rPr>
            </w:r>
            <w:r w:rsidR="00D0331A">
              <w:rPr>
                <w:noProof/>
                <w:webHidden/>
              </w:rPr>
              <w:fldChar w:fldCharType="separate"/>
            </w:r>
            <w:r w:rsidR="00D0331A">
              <w:rPr>
                <w:noProof/>
                <w:webHidden/>
              </w:rPr>
              <w:t>93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1" w:history="1">
            <w:r w:rsidR="00D0331A" w:rsidRPr="005639CF">
              <w:rPr>
                <w:rStyle w:val="Hyperlink"/>
                <w:noProof/>
              </w:rPr>
              <w:t>Adding rule numbers to headings in Rule Book topics</w:t>
            </w:r>
            <w:r w:rsidR="00D0331A">
              <w:rPr>
                <w:noProof/>
                <w:webHidden/>
              </w:rPr>
              <w:tab/>
            </w:r>
            <w:r w:rsidR="00D0331A">
              <w:rPr>
                <w:noProof/>
                <w:webHidden/>
              </w:rPr>
              <w:fldChar w:fldCharType="begin"/>
            </w:r>
            <w:r w:rsidR="00D0331A">
              <w:rPr>
                <w:noProof/>
                <w:webHidden/>
              </w:rPr>
              <w:instrText xml:space="preserve"> PAGEREF _Toc469647161 \h </w:instrText>
            </w:r>
            <w:r w:rsidR="00D0331A">
              <w:rPr>
                <w:noProof/>
                <w:webHidden/>
              </w:rPr>
            </w:r>
            <w:r w:rsidR="00D0331A">
              <w:rPr>
                <w:noProof/>
                <w:webHidden/>
              </w:rPr>
              <w:fldChar w:fldCharType="separate"/>
            </w:r>
            <w:r w:rsidR="00D0331A">
              <w:rPr>
                <w:noProof/>
                <w:webHidden/>
              </w:rPr>
              <w:t>93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2" w:history="1">
            <w:r w:rsidR="00D0331A" w:rsidRPr="005639CF">
              <w:rPr>
                <w:rStyle w:val="Hyperlink"/>
                <w:noProof/>
              </w:rPr>
              <w:t>Adding the topic metadata to Rule Book topics</w:t>
            </w:r>
            <w:r w:rsidR="00D0331A">
              <w:rPr>
                <w:noProof/>
                <w:webHidden/>
              </w:rPr>
              <w:tab/>
            </w:r>
            <w:r w:rsidR="00D0331A">
              <w:rPr>
                <w:noProof/>
                <w:webHidden/>
              </w:rPr>
              <w:fldChar w:fldCharType="begin"/>
            </w:r>
            <w:r w:rsidR="00D0331A">
              <w:rPr>
                <w:noProof/>
                <w:webHidden/>
              </w:rPr>
              <w:instrText xml:space="preserve"> PAGEREF _Toc469647162 \h </w:instrText>
            </w:r>
            <w:r w:rsidR="00D0331A">
              <w:rPr>
                <w:noProof/>
                <w:webHidden/>
              </w:rPr>
            </w:r>
            <w:r w:rsidR="00D0331A">
              <w:rPr>
                <w:noProof/>
                <w:webHidden/>
              </w:rPr>
              <w:fldChar w:fldCharType="separate"/>
            </w:r>
            <w:r w:rsidR="00D0331A">
              <w:rPr>
                <w:noProof/>
                <w:webHidden/>
              </w:rPr>
              <w:t>93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3" w:history="1">
            <w:r w:rsidR="00D0331A" w:rsidRPr="005639CF">
              <w:rPr>
                <w:rStyle w:val="Hyperlink"/>
                <w:noProof/>
              </w:rPr>
              <w:t>Adding the fundamental operating principle metadata</w:t>
            </w:r>
            <w:r w:rsidR="00D0331A">
              <w:rPr>
                <w:noProof/>
                <w:webHidden/>
              </w:rPr>
              <w:tab/>
            </w:r>
            <w:r w:rsidR="00D0331A">
              <w:rPr>
                <w:noProof/>
                <w:webHidden/>
              </w:rPr>
              <w:fldChar w:fldCharType="begin"/>
            </w:r>
            <w:r w:rsidR="00D0331A">
              <w:rPr>
                <w:noProof/>
                <w:webHidden/>
              </w:rPr>
              <w:instrText xml:space="preserve"> PAGEREF _Toc469647163 \h </w:instrText>
            </w:r>
            <w:r w:rsidR="00D0331A">
              <w:rPr>
                <w:noProof/>
                <w:webHidden/>
              </w:rPr>
            </w:r>
            <w:r w:rsidR="00D0331A">
              <w:rPr>
                <w:noProof/>
                <w:webHidden/>
              </w:rPr>
              <w:fldChar w:fldCharType="separate"/>
            </w:r>
            <w:r w:rsidR="00D0331A">
              <w:rPr>
                <w:noProof/>
                <w:webHidden/>
              </w:rPr>
              <w:t>95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4" w:history="1">
            <w:r w:rsidR="00D0331A" w:rsidRPr="005639CF">
              <w:rPr>
                <w:rStyle w:val="Hyperlink"/>
                <w:noProof/>
              </w:rPr>
              <w:t>Adding roles and responsibility indicators</w:t>
            </w:r>
            <w:r w:rsidR="00D0331A">
              <w:rPr>
                <w:noProof/>
                <w:webHidden/>
              </w:rPr>
              <w:tab/>
            </w:r>
            <w:r w:rsidR="00D0331A">
              <w:rPr>
                <w:noProof/>
                <w:webHidden/>
              </w:rPr>
              <w:fldChar w:fldCharType="begin"/>
            </w:r>
            <w:r w:rsidR="00D0331A">
              <w:rPr>
                <w:noProof/>
                <w:webHidden/>
              </w:rPr>
              <w:instrText xml:space="preserve"> PAGEREF _Toc469647164 \h </w:instrText>
            </w:r>
            <w:r w:rsidR="00D0331A">
              <w:rPr>
                <w:noProof/>
                <w:webHidden/>
              </w:rPr>
            </w:r>
            <w:r w:rsidR="00D0331A">
              <w:rPr>
                <w:noProof/>
                <w:webHidden/>
              </w:rPr>
              <w:fldChar w:fldCharType="separate"/>
            </w:r>
            <w:r w:rsidR="00D0331A">
              <w:rPr>
                <w:noProof/>
                <w:webHidden/>
              </w:rPr>
              <w:t>95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5" w:history="1">
            <w:r w:rsidR="00D0331A" w:rsidRPr="005639CF">
              <w:rPr>
                <w:rStyle w:val="Hyperlink"/>
                <w:noProof/>
              </w:rPr>
              <w:t>Adding a criticality red box</w:t>
            </w:r>
            <w:r w:rsidR="00D0331A">
              <w:rPr>
                <w:noProof/>
                <w:webHidden/>
              </w:rPr>
              <w:tab/>
            </w:r>
            <w:r w:rsidR="00D0331A">
              <w:rPr>
                <w:noProof/>
                <w:webHidden/>
              </w:rPr>
              <w:fldChar w:fldCharType="begin"/>
            </w:r>
            <w:r w:rsidR="00D0331A">
              <w:rPr>
                <w:noProof/>
                <w:webHidden/>
              </w:rPr>
              <w:instrText xml:space="preserve"> PAGEREF _Toc469647165 \h </w:instrText>
            </w:r>
            <w:r w:rsidR="00D0331A">
              <w:rPr>
                <w:noProof/>
                <w:webHidden/>
              </w:rPr>
            </w:r>
            <w:r w:rsidR="00D0331A">
              <w:rPr>
                <w:noProof/>
                <w:webHidden/>
              </w:rPr>
              <w:fldChar w:fldCharType="separate"/>
            </w:r>
            <w:r w:rsidR="00D0331A">
              <w:rPr>
                <w:noProof/>
                <w:webHidden/>
              </w:rPr>
              <w:t>96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6" w:history="1">
            <w:r w:rsidR="00D0331A" w:rsidRPr="005639CF">
              <w:rPr>
                <w:rStyle w:val="Hyperlink"/>
                <w:noProof/>
              </w:rPr>
              <w:t>Adding a note, tip, or important note</w:t>
            </w:r>
            <w:r w:rsidR="00D0331A">
              <w:rPr>
                <w:noProof/>
                <w:webHidden/>
              </w:rPr>
              <w:tab/>
            </w:r>
            <w:r w:rsidR="00D0331A">
              <w:rPr>
                <w:noProof/>
                <w:webHidden/>
              </w:rPr>
              <w:fldChar w:fldCharType="begin"/>
            </w:r>
            <w:r w:rsidR="00D0331A">
              <w:rPr>
                <w:noProof/>
                <w:webHidden/>
              </w:rPr>
              <w:instrText xml:space="preserve"> PAGEREF _Toc469647166 \h </w:instrText>
            </w:r>
            <w:r w:rsidR="00D0331A">
              <w:rPr>
                <w:noProof/>
                <w:webHidden/>
              </w:rPr>
            </w:r>
            <w:r w:rsidR="00D0331A">
              <w:rPr>
                <w:noProof/>
                <w:webHidden/>
              </w:rPr>
              <w:fldChar w:fldCharType="separate"/>
            </w:r>
            <w:r w:rsidR="00D0331A">
              <w:rPr>
                <w:noProof/>
                <w:webHidden/>
              </w:rPr>
              <w:t>96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7" w:history="1">
            <w:r w:rsidR="00D0331A" w:rsidRPr="005639CF">
              <w:rPr>
                <w:rStyle w:val="Hyperlink"/>
                <w:noProof/>
              </w:rPr>
              <w:t>Adding rationale and guidance for Rule Book topics</w:t>
            </w:r>
            <w:r w:rsidR="00D0331A">
              <w:rPr>
                <w:noProof/>
                <w:webHidden/>
              </w:rPr>
              <w:tab/>
            </w:r>
            <w:r w:rsidR="00D0331A">
              <w:rPr>
                <w:noProof/>
                <w:webHidden/>
              </w:rPr>
              <w:fldChar w:fldCharType="begin"/>
            </w:r>
            <w:r w:rsidR="00D0331A">
              <w:rPr>
                <w:noProof/>
                <w:webHidden/>
              </w:rPr>
              <w:instrText xml:space="preserve"> PAGEREF _Toc469647167 \h </w:instrText>
            </w:r>
            <w:r w:rsidR="00D0331A">
              <w:rPr>
                <w:noProof/>
                <w:webHidden/>
              </w:rPr>
            </w:r>
            <w:r w:rsidR="00D0331A">
              <w:rPr>
                <w:noProof/>
                <w:webHidden/>
              </w:rPr>
              <w:fldChar w:fldCharType="separate"/>
            </w:r>
            <w:r w:rsidR="00D0331A">
              <w:rPr>
                <w:noProof/>
                <w:webHidden/>
              </w:rPr>
              <w:t>96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8" w:history="1">
            <w:r w:rsidR="00D0331A" w:rsidRPr="005639CF">
              <w:rPr>
                <w:rStyle w:val="Hyperlink"/>
                <w:noProof/>
              </w:rPr>
              <w:t>Adding web links</w:t>
            </w:r>
            <w:r w:rsidR="00D0331A">
              <w:rPr>
                <w:noProof/>
                <w:webHidden/>
              </w:rPr>
              <w:tab/>
            </w:r>
            <w:r w:rsidR="00D0331A">
              <w:rPr>
                <w:noProof/>
                <w:webHidden/>
              </w:rPr>
              <w:fldChar w:fldCharType="begin"/>
            </w:r>
            <w:r w:rsidR="00D0331A">
              <w:rPr>
                <w:noProof/>
                <w:webHidden/>
              </w:rPr>
              <w:instrText xml:space="preserve"> PAGEREF _Toc469647168 \h </w:instrText>
            </w:r>
            <w:r w:rsidR="00D0331A">
              <w:rPr>
                <w:noProof/>
                <w:webHidden/>
              </w:rPr>
            </w:r>
            <w:r w:rsidR="00D0331A">
              <w:rPr>
                <w:noProof/>
                <w:webHidden/>
              </w:rPr>
              <w:fldChar w:fldCharType="separate"/>
            </w:r>
            <w:r w:rsidR="00D0331A">
              <w:rPr>
                <w:noProof/>
                <w:webHidden/>
              </w:rPr>
              <w:t>98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69" w:history="1">
            <w:r w:rsidR="00D0331A" w:rsidRPr="005639CF">
              <w:rPr>
                <w:rStyle w:val="Hyperlink"/>
                <w:noProof/>
              </w:rPr>
              <w:t>Adding a footnote</w:t>
            </w:r>
            <w:r w:rsidR="00D0331A">
              <w:rPr>
                <w:noProof/>
                <w:webHidden/>
              </w:rPr>
              <w:tab/>
            </w:r>
            <w:r w:rsidR="00D0331A">
              <w:rPr>
                <w:noProof/>
                <w:webHidden/>
              </w:rPr>
              <w:fldChar w:fldCharType="begin"/>
            </w:r>
            <w:r w:rsidR="00D0331A">
              <w:rPr>
                <w:noProof/>
                <w:webHidden/>
              </w:rPr>
              <w:instrText xml:space="preserve"> PAGEREF _Toc469647169 \h </w:instrText>
            </w:r>
            <w:r w:rsidR="00D0331A">
              <w:rPr>
                <w:noProof/>
                <w:webHidden/>
              </w:rPr>
            </w:r>
            <w:r w:rsidR="00D0331A">
              <w:rPr>
                <w:noProof/>
                <w:webHidden/>
              </w:rPr>
              <w:fldChar w:fldCharType="separate"/>
            </w:r>
            <w:r w:rsidR="00D0331A">
              <w:rPr>
                <w:noProof/>
                <w:webHidden/>
              </w:rPr>
              <w:t>98</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0" w:history="1">
            <w:r w:rsidR="00D0331A" w:rsidRPr="005639CF">
              <w:rPr>
                <w:rStyle w:val="Hyperlink"/>
                <w:noProof/>
              </w:rPr>
              <w:t>Adding a video</w:t>
            </w:r>
            <w:r w:rsidR="00D0331A">
              <w:rPr>
                <w:noProof/>
                <w:webHidden/>
              </w:rPr>
              <w:tab/>
            </w:r>
            <w:r w:rsidR="00D0331A">
              <w:rPr>
                <w:noProof/>
                <w:webHidden/>
              </w:rPr>
              <w:fldChar w:fldCharType="begin"/>
            </w:r>
            <w:r w:rsidR="00D0331A">
              <w:rPr>
                <w:noProof/>
                <w:webHidden/>
              </w:rPr>
              <w:instrText xml:space="preserve"> PAGEREF _Toc469647170 \h </w:instrText>
            </w:r>
            <w:r w:rsidR="00D0331A">
              <w:rPr>
                <w:noProof/>
                <w:webHidden/>
              </w:rPr>
            </w:r>
            <w:r w:rsidR="00D0331A">
              <w:rPr>
                <w:noProof/>
                <w:webHidden/>
              </w:rPr>
              <w:fldChar w:fldCharType="separate"/>
            </w:r>
            <w:r w:rsidR="00D0331A">
              <w:rPr>
                <w:noProof/>
                <w:webHidden/>
              </w:rPr>
              <w:t>98</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71" w:history="1">
            <w:r w:rsidR="00D0331A" w:rsidRPr="005639CF">
              <w:rPr>
                <w:rStyle w:val="Hyperlink"/>
                <w:noProof/>
              </w:rPr>
              <w:t>Digital Rule Book metadata</w:t>
            </w:r>
            <w:r w:rsidR="00D0331A">
              <w:rPr>
                <w:noProof/>
                <w:webHidden/>
              </w:rPr>
              <w:tab/>
            </w:r>
            <w:r w:rsidR="00D0331A">
              <w:rPr>
                <w:noProof/>
                <w:webHidden/>
              </w:rPr>
              <w:fldChar w:fldCharType="begin"/>
            </w:r>
            <w:r w:rsidR="00D0331A">
              <w:rPr>
                <w:noProof/>
                <w:webHidden/>
              </w:rPr>
              <w:instrText xml:space="preserve"> PAGEREF _Toc469647171 \h </w:instrText>
            </w:r>
            <w:r w:rsidR="00D0331A">
              <w:rPr>
                <w:noProof/>
                <w:webHidden/>
              </w:rPr>
            </w:r>
            <w:r w:rsidR="00D0331A">
              <w:rPr>
                <w:noProof/>
                <w:webHidden/>
              </w:rPr>
              <w:fldChar w:fldCharType="separate"/>
            </w:r>
            <w:r w:rsidR="00D0331A">
              <w:rPr>
                <w:noProof/>
                <w:webHidden/>
              </w:rPr>
              <w:t>98</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72" w:history="1">
            <w:r w:rsidR="00D0331A" w:rsidRPr="005639CF">
              <w:rPr>
                <w:rStyle w:val="Hyperlink"/>
                <w:noProof/>
              </w:rPr>
              <w:t>Changes and Briefing Leaflet</w:t>
            </w:r>
            <w:r w:rsidR="00D0331A">
              <w:rPr>
                <w:noProof/>
                <w:webHidden/>
              </w:rPr>
              <w:tab/>
            </w:r>
            <w:r w:rsidR="00D0331A">
              <w:rPr>
                <w:noProof/>
                <w:webHidden/>
              </w:rPr>
              <w:fldChar w:fldCharType="begin"/>
            </w:r>
            <w:r w:rsidR="00D0331A">
              <w:rPr>
                <w:noProof/>
                <w:webHidden/>
              </w:rPr>
              <w:instrText xml:space="preserve"> PAGEREF _Toc469647172 \h </w:instrText>
            </w:r>
            <w:r w:rsidR="00D0331A">
              <w:rPr>
                <w:noProof/>
                <w:webHidden/>
              </w:rPr>
            </w:r>
            <w:r w:rsidR="00D0331A">
              <w:rPr>
                <w:noProof/>
                <w:webHidden/>
              </w:rPr>
              <w:fldChar w:fldCharType="separate"/>
            </w:r>
            <w:r w:rsidR="00D0331A">
              <w:rPr>
                <w:noProof/>
                <w:webHidden/>
              </w:rPr>
              <w:t>99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3" w:history="1">
            <w:r w:rsidR="00D0331A" w:rsidRPr="005639CF">
              <w:rPr>
                <w:rStyle w:val="Hyperlink"/>
                <w:noProof/>
              </w:rPr>
              <w:t>Marking changes between Rule Book issues</w:t>
            </w:r>
            <w:r w:rsidR="00D0331A">
              <w:rPr>
                <w:noProof/>
                <w:webHidden/>
              </w:rPr>
              <w:tab/>
            </w:r>
            <w:r w:rsidR="00D0331A">
              <w:rPr>
                <w:noProof/>
                <w:webHidden/>
              </w:rPr>
              <w:fldChar w:fldCharType="begin"/>
            </w:r>
            <w:r w:rsidR="00D0331A">
              <w:rPr>
                <w:noProof/>
                <w:webHidden/>
              </w:rPr>
              <w:instrText xml:space="preserve"> PAGEREF _Toc469647173 \h </w:instrText>
            </w:r>
            <w:r w:rsidR="00D0331A">
              <w:rPr>
                <w:noProof/>
                <w:webHidden/>
              </w:rPr>
            </w:r>
            <w:r w:rsidR="00D0331A">
              <w:rPr>
                <w:noProof/>
                <w:webHidden/>
              </w:rPr>
              <w:fldChar w:fldCharType="separate"/>
            </w:r>
            <w:r w:rsidR="00D0331A">
              <w:rPr>
                <w:noProof/>
                <w:webHidden/>
              </w:rPr>
              <w:t>99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4" w:history="1">
            <w:r w:rsidR="00D0331A" w:rsidRPr="005639CF">
              <w:rPr>
                <w:rStyle w:val="Hyperlink"/>
                <w:noProof/>
              </w:rPr>
              <w:t>Creating the Briefing Leaflet summary</w:t>
            </w:r>
            <w:r w:rsidR="00D0331A">
              <w:rPr>
                <w:noProof/>
                <w:webHidden/>
              </w:rPr>
              <w:tab/>
            </w:r>
            <w:r w:rsidR="00D0331A">
              <w:rPr>
                <w:noProof/>
                <w:webHidden/>
              </w:rPr>
              <w:fldChar w:fldCharType="begin"/>
            </w:r>
            <w:r w:rsidR="00D0331A">
              <w:rPr>
                <w:noProof/>
                <w:webHidden/>
              </w:rPr>
              <w:instrText xml:space="preserve"> PAGEREF _Toc469647174 \h </w:instrText>
            </w:r>
            <w:r w:rsidR="00D0331A">
              <w:rPr>
                <w:noProof/>
                <w:webHidden/>
              </w:rPr>
            </w:r>
            <w:r w:rsidR="00D0331A">
              <w:rPr>
                <w:noProof/>
                <w:webHidden/>
              </w:rPr>
              <w:fldChar w:fldCharType="separate"/>
            </w:r>
            <w:r w:rsidR="00D0331A">
              <w:rPr>
                <w:noProof/>
                <w:webHidden/>
              </w:rPr>
              <w:t>101</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5" w:history="1">
            <w:r w:rsidR="00D0331A" w:rsidRPr="005639CF">
              <w:rPr>
                <w:rStyle w:val="Hyperlink"/>
                <w:noProof/>
              </w:rPr>
              <w:t>Creating Explanation of Change topics</w:t>
            </w:r>
            <w:r w:rsidR="00D0331A">
              <w:rPr>
                <w:noProof/>
                <w:webHidden/>
              </w:rPr>
              <w:tab/>
            </w:r>
            <w:r w:rsidR="00D0331A">
              <w:rPr>
                <w:noProof/>
                <w:webHidden/>
              </w:rPr>
              <w:fldChar w:fldCharType="begin"/>
            </w:r>
            <w:r w:rsidR="00D0331A">
              <w:rPr>
                <w:noProof/>
                <w:webHidden/>
              </w:rPr>
              <w:instrText xml:space="preserve"> PAGEREF _Toc469647175 \h </w:instrText>
            </w:r>
            <w:r w:rsidR="00D0331A">
              <w:rPr>
                <w:noProof/>
                <w:webHidden/>
              </w:rPr>
            </w:r>
            <w:r w:rsidR="00D0331A">
              <w:rPr>
                <w:noProof/>
                <w:webHidden/>
              </w:rPr>
              <w:fldChar w:fldCharType="separate"/>
            </w:r>
            <w:r w:rsidR="00D0331A">
              <w:rPr>
                <w:noProof/>
                <w:webHidden/>
              </w:rPr>
              <w:t>102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6" w:history="1">
            <w:r w:rsidR="00D0331A" w:rsidRPr="005639CF">
              <w:rPr>
                <w:rStyle w:val="Hyperlink"/>
                <w:noProof/>
              </w:rPr>
              <w:t>Creating the Briefing Leaflet bookmap</w:t>
            </w:r>
            <w:r w:rsidR="00D0331A">
              <w:rPr>
                <w:noProof/>
                <w:webHidden/>
              </w:rPr>
              <w:tab/>
            </w:r>
            <w:r w:rsidR="00D0331A">
              <w:rPr>
                <w:noProof/>
                <w:webHidden/>
              </w:rPr>
              <w:fldChar w:fldCharType="begin"/>
            </w:r>
            <w:r w:rsidR="00D0331A">
              <w:rPr>
                <w:noProof/>
                <w:webHidden/>
              </w:rPr>
              <w:instrText xml:space="preserve"> PAGEREF _Toc469647176 \h </w:instrText>
            </w:r>
            <w:r w:rsidR="00D0331A">
              <w:rPr>
                <w:noProof/>
                <w:webHidden/>
              </w:rPr>
            </w:r>
            <w:r w:rsidR="00D0331A">
              <w:rPr>
                <w:noProof/>
                <w:webHidden/>
              </w:rPr>
              <w:fldChar w:fldCharType="separate"/>
            </w:r>
            <w:r w:rsidR="00D0331A">
              <w:rPr>
                <w:noProof/>
                <w:webHidden/>
              </w:rPr>
              <w:t>104</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7" w:history="1">
            <w:r w:rsidR="00D0331A" w:rsidRPr="005639CF">
              <w:rPr>
                <w:rStyle w:val="Hyperlink"/>
                <w:noProof/>
              </w:rPr>
              <w:t>Creating change bars in Rule Book</w:t>
            </w:r>
            <w:r w:rsidR="00D0331A">
              <w:rPr>
                <w:noProof/>
                <w:webHidden/>
              </w:rPr>
              <w:tab/>
            </w:r>
            <w:r w:rsidR="00D0331A">
              <w:rPr>
                <w:noProof/>
                <w:webHidden/>
              </w:rPr>
              <w:fldChar w:fldCharType="begin"/>
            </w:r>
            <w:r w:rsidR="00D0331A">
              <w:rPr>
                <w:noProof/>
                <w:webHidden/>
              </w:rPr>
              <w:instrText xml:space="preserve"> PAGEREF _Toc469647177 \h </w:instrText>
            </w:r>
            <w:r w:rsidR="00D0331A">
              <w:rPr>
                <w:noProof/>
                <w:webHidden/>
              </w:rPr>
            </w:r>
            <w:r w:rsidR="00D0331A">
              <w:rPr>
                <w:noProof/>
                <w:webHidden/>
              </w:rPr>
              <w:fldChar w:fldCharType="separate"/>
            </w:r>
            <w:r w:rsidR="00D0331A">
              <w:rPr>
                <w:noProof/>
                <w:webHidden/>
              </w:rPr>
              <w:t>112</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8" w:history="1">
            <w:r w:rsidR="00D0331A" w:rsidRPr="005639CF">
              <w:rPr>
                <w:rStyle w:val="Hyperlink"/>
                <w:noProof/>
              </w:rPr>
              <w:t>When there is no Explanation of Change topic</w:t>
            </w:r>
            <w:r w:rsidR="00D0331A">
              <w:rPr>
                <w:noProof/>
                <w:webHidden/>
              </w:rPr>
              <w:tab/>
            </w:r>
            <w:r w:rsidR="00D0331A">
              <w:rPr>
                <w:noProof/>
                <w:webHidden/>
              </w:rPr>
              <w:fldChar w:fldCharType="begin"/>
            </w:r>
            <w:r w:rsidR="00D0331A">
              <w:rPr>
                <w:noProof/>
                <w:webHidden/>
              </w:rPr>
              <w:instrText xml:space="preserve"> PAGEREF _Toc469647178 \h </w:instrText>
            </w:r>
            <w:r w:rsidR="00D0331A">
              <w:rPr>
                <w:noProof/>
                <w:webHidden/>
              </w:rPr>
            </w:r>
            <w:r w:rsidR="00D0331A">
              <w:rPr>
                <w:noProof/>
                <w:webHidden/>
              </w:rPr>
              <w:fldChar w:fldCharType="separate"/>
            </w:r>
            <w:r w:rsidR="00D0331A">
              <w:rPr>
                <w:noProof/>
                <w:webHidden/>
              </w:rPr>
              <w:t>115</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79" w:history="1">
            <w:r w:rsidR="00D0331A" w:rsidRPr="005639CF">
              <w:rPr>
                <w:rStyle w:val="Hyperlink"/>
                <w:noProof/>
              </w:rPr>
              <w:t>Linking the Briefing Leaflet key changes to a Rule Book</w:t>
            </w:r>
            <w:r w:rsidR="00D0331A">
              <w:rPr>
                <w:noProof/>
                <w:webHidden/>
              </w:rPr>
              <w:tab/>
            </w:r>
            <w:r w:rsidR="00D0331A">
              <w:rPr>
                <w:noProof/>
                <w:webHidden/>
              </w:rPr>
              <w:fldChar w:fldCharType="begin"/>
            </w:r>
            <w:r w:rsidR="00D0331A">
              <w:rPr>
                <w:noProof/>
                <w:webHidden/>
              </w:rPr>
              <w:instrText xml:space="preserve"> PAGEREF _Toc469647179 \h </w:instrText>
            </w:r>
            <w:r w:rsidR="00D0331A">
              <w:rPr>
                <w:noProof/>
                <w:webHidden/>
              </w:rPr>
            </w:r>
            <w:r w:rsidR="00D0331A">
              <w:rPr>
                <w:noProof/>
                <w:webHidden/>
              </w:rPr>
              <w:fldChar w:fldCharType="separate"/>
            </w:r>
            <w:r w:rsidR="00D0331A">
              <w:rPr>
                <w:noProof/>
                <w:webHidden/>
              </w:rPr>
              <w:t>115</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80" w:history="1">
            <w:r w:rsidR="00D0331A" w:rsidRPr="005639CF">
              <w:rPr>
                <w:rStyle w:val="Hyperlink"/>
                <w:noProof/>
              </w:rPr>
              <w:t>Creating a glossary</w:t>
            </w:r>
            <w:r w:rsidR="00D0331A">
              <w:rPr>
                <w:noProof/>
                <w:webHidden/>
              </w:rPr>
              <w:tab/>
            </w:r>
            <w:r w:rsidR="00D0331A">
              <w:rPr>
                <w:noProof/>
                <w:webHidden/>
              </w:rPr>
              <w:fldChar w:fldCharType="begin"/>
            </w:r>
            <w:r w:rsidR="00D0331A">
              <w:rPr>
                <w:noProof/>
                <w:webHidden/>
              </w:rPr>
              <w:instrText xml:space="preserve"> PAGEREF _Toc469647180 \h </w:instrText>
            </w:r>
            <w:r w:rsidR="00D0331A">
              <w:rPr>
                <w:noProof/>
                <w:webHidden/>
              </w:rPr>
            </w:r>
            <w:r w:rsidR="00D0331A">
              <w:rPr>
                <w:noProof/>
                <w:webHidden/>
              </w:rPr>
              <w:fldChar w:fldCharType="separate"/>
            </w:r>
            <w:r w:rsidR="00D0331A">
              <w:rPr>
                <w:noProof/>
                <w:webHidden/>
              </w:rPr>
              <w:t>116</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1" w:history="1">
            <w:r w:rsidR="00D0331A" w:rsidRPr="005639CF">
              <w:rPr>
                <w:rStyle w:val="Hyperlink"/>
                <w:noProof/>
              </w:rPr>
              <w:t>What are keys and keyrefs?</w:t>
            </w:r>
            <w:r w:rsidR="00D0331A">
              <w:rPr>
                <w:noProof/>
                <w:webHidden/>
              </w:rPr>
              <w:tab/>
            </w:r>
            <w:r w:rsidR="00D0331A">
              <w:rPr>
                <w:noProof/>
                <w:webHidden/>
              </w:rPr>
              <w:fldChar w:fldCharType="begin"/>
            </w:r>
            <w:r w:rsidR="00D0331A">
              <w:rPr>
                <w:noProof/>
                <w:webHidden/>
              </w:rPr>
              <w:instrText xml:space="preserve"> PAGEREF _Toc469647181 \h </w:instrText>
            </w:r>
            <w:r w:rsidR="00D0331A">
              <w:rPr>
                <w:noProof/>
                <w:webHidden/>
              </w:rPr>
            </w:r>
            <w:r w:rsidR="00D0331A">
              <w:rPr>
                <w:noProof/>
                <w:webHidden/>
              </w:rPr>
              <w:fldChar w:fldCharType="separate"/>
            </w:r>
            <w:r w:rsidR="00D0331A">
              <w:rPr>
                <w:noProof/>
                <w:webHidden/>
              </w:rPr>
              <w:t>117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2" w:history="1">
            <w:r w:rsidR="00D0331A" w:rsidRPr="005639CF">
              <w:rPr>
                <w:rStyle w:val="Hyperlink"/>
                <w:noProof/>
              </w:rPr>
              <w:t>Glossary topic structure</w:t>
            </w:r>
            <w:r w:rsidR="00D0331A">
              <w:rPr>
                <w:noProof/>
                <w:webHidden/>
              </w:rPr>
              <w:tab/>
            </w:r>
            <w:r w:rsidR="00D0331A">
              <w:rPr>
                <w:noProof/>
                <w:webHidden/>
              </w:rPr>
              <w:fldChar w:fldCharType="begin"/>
            </w:r>
            <w:r w:rsidR="00D0331A">
              <w:rPr>
                <w:noProof/>
                <w:webHidden/>
              </w:rPr>
              <w:instrText xml:space="preserve"> PAGEREF _Toc469647182 \h </w:instrText>
            </w:r>
            <w:r w:rsidR="00D0331A">
              <w:rPr>
                <w:noProof/>
                <w:webHidden/>
              </w:rPr>
            </w:r>
            <w:r w:rsidR="00D0331A">
              <w:rPr>
                <w:noProof/>
                <w:webHidden/>
              </w:rPr>
              <w:fldChar w:fldCharType="separate"/>
            </w:r>
            <w:r w:rsidR="00D0331A">
              <w:rPr>
                <w:noProof/>
                <w:webHidden/>
              </w:rPr>
              <w:t>117</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3" w:history="1">
            <w:r w:rsidR="00D0331A" w:rsidRPr="005639CF">
              <w:rPr>
                <w:rStyle w:val="Hyperlink"/>
                <w:noProof/>
              </w:rPr>
              <w:t>Subject scheme map structure</w:t>
            </w:r>
            <w:r w:rsidR="00D0331A">
              <w:rPr>
                <w:noProof/>
                <w:webHidden/>
              </w:rPr>
              <w:tab/>
            </w:r>
            <w:r w:rsidR="00D0331A">
              <w:rPr>
                <w:noProof/>
                <w:webHidden/>
              </w:rPr>
              <w:fldChar w:fldCharType="begin"/>
            </w:r>
            <w:r w:rsidR="00D0331A">
              <w:rPr>
                <w:noProof/>
                <w:webHidden/>
              </w:rPr>
              <w:instrText xml:space="preserve"> PAGEREF _Toc469647183 \h </w:instrText>
            </w:r>
            <w:r w:rsidR="00D0331A">
              <w:rPr>
                <w:noProof/>
                <w:webHidden/>
              </w:rPr>
            </w:r>
            <w:r w:rsidR="00D0331A">
              <w:rPr>
                <w:noProof/>
                <w:webHidden/>
              </w:rPr>
              <w:fldChar w:fldCharType="separate"/>
            </w:r>
            <w:r w:rsidR="00D0331A">
              <w:rPr>
                <w:noProof/>
                <w:webHidden/>
              </w:rPr>
              <w:t>119</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4" w:history="1">
            <w:r w:rsidR="00D0331A" w:rsidRPr="005639CF">
              <w:rPr>
                <w:rStyle w:val="Hyperlink"/>
                <w:noProof/>
              </w:rPr>
              <w:t>Using &lt;abbreviated-form&gt; and @keyref in topics</w:t>
            </w:r>
            <w:r w:rsidR="00D0331A">
              <w:rPr>
                <w:noProof/>
                <w:webHidden/>
              </w:rPr>
              <w:tab/>
            </w:r>
            <w:r w:rsidR="00D0331A">
              <w:rPr>
                <w:noProof/>
                <w:webHidden/>
              </w:rPr>
              <w:fldChar w:fldCharType="begin"/>
            </w:r>
            <w:r w:rsidR="00D0331A">
              <w:rPr>
                <w:noProof/>
                <w:webHidden/>
              </w:rPr>
              <w:instrText xml:space="preserve"> PAGEREF _Toc469647184 \h </w:instrText>
            </w:r>
            <w:r w:rsidR="00D0331A">
              <w:rPr>
                <w:noProof/>
                <w:webHidden/>
              </w:rPr>
            </w:r>
            <w:r w:rsidR="00D0331A">
              <w:rPr>
                <w:noProof/>
                <w:webHidden/>
              </w:rPr>
              <w:fldChar w:fldCharType="separate"/>
            </w:r>
            <w:r w:rsidR="00D0331A">
              <w:rPr>
                <w:noProof/>
                <w:webHidden/>
              </w:rPr>
              <w:t>121</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85" w:history="1">
            <w:r w:rsidR="00D0331A" w:rsidRPr="005639CF">
              <w:rPr>
                <w:rStyle w:val="Hyperlink"/>
                <w:noProof/>
              </w:rPr>
              <w:t>Providing processing instructions for PDF conversions</w:t>
            </w:r>
            <w:r w:rsidR="00D0331A">
              <w:rPr>
                <w:noProof/>
                <w:webHidden/>
              </w:rPr>
              <w:tab/>
            </w:r>
            <w:r w:rsidR="00D0331A">
              <w:rPr>
                <w:noProof/>
                <w:webHidden/>
              </w:rPr>
              <w:fldChar w:fldCharType="begin"/>
            </w:r>
            <w:r w:rsidR="00D0331A">
              <w:rPr>
                <w:noProof/>
                <w:webHidden/>
              </w:rPr>
              <w:instrText xml:space="preserve"> PAGEREF _Toc469647185 \h </w:instrText>
            </w:r>
            <w:r w:rsidR="00D0331A">
              <w:rPr>
                <w:noProof/>
                <w:webHidden/>
              </w:rPr>
            </w:r>
            <w:r w:rsidR="00D0331A">
              <w:rPr>
                <w:noProof/>
                <w:webHidden/>
              </w:rPr>
              <w:fldChar w:fldCharType="separate"/>
            </w:r>
            <w:r w:rsidR="00D0331A">
              <w:rPr>
                <w:noProof/>
                <w:webHidden/>
              </w:rPr>
              <w:t>122</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86" w:history="1">
            <w:r w:rsidR="00D0331A" w:rsidRPr="005639CF">
              <w:rPr>
                <w:rStyle w:val="Hyperlink"/>
                <w:noProof/>
              </w:rPr>
              <w:t>Providing summary information and important dates for the Rule Book</w:t>
            </w:r>
            <w:r w:rsidR="00D0331A">
              <w:rPr>
                <w:noProof/>
                <w:webHidden/>
              </w:rPr>
              <w:tab/>
            </w:r>
            <w:r w:rsidR="00D0331A">
              <w:rPr>
                <w:noProof/>
                <w:webHidden/>
              </w:rPr>
              <w:fldChar w:fldCharType="begin"/>
            </w:r>
            <w:r w:rsidR="00D0331A">
              <w:rPr>
                <w:noProof/>
                <w:webHidden/>
              </w:rPr>
              <w:instrText xml:space="preserve"> PAGEREF _Toc469647186 \h </w:instrText>
            </w:r>
            <w:r w:rsidR="00D0331A">
              <w:rPr>
                <w:noProof/>
                <w:webHidden/>
              </w:rPr>
            </w:r>
            <w:r w:rsidR="00D0331A">
              <w:rPr>
                <w:noProof/>
                <w:webHidden/>
              </w:rPr>
              <w:fldChar w:fldCharType="separate"/>
            </w:r>
            <w:r w:rsidR="00D0331A">
              <w:rPr>
                <w:noProof/>
                <w:webHidden/>
              </w:rPr>
              <w:t>123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7" w:history="1">
            <w:r w:rsidR="00D0331A" w:rsidRPr="005639CF">
              <w:rPr>
                <w:rStyle w:val="Hyperlink"/>
                <w:noProof/>
              </w:rPr>
              <w:t>Summary</w:t>
            </w:r>
            <w:r w:rsidR="00D0331A">
              <w:rPr>
                <w:noProof/>
                <w:webHidden/>
              </w:rPr>
              <w:tab/>
            </w:r>
            <w:r w:rsidR="00D0331A">
              <w:rPr>
                <w:noProof/>
                <w:webHidden/>
              </w:rPr>
              <w:fldChar w:fldCharType="begin"/>
            </w:r>
            <w:r w:rsidR="00D0331A">
              <w:rPr>
                <w:noProof/>
                <w:webHidden/>
              </w:rPr>
              <w:instrText xml:space="preserve"> PAGEREF _Toc469647187 \h </w:instrText>
            </w:r>
            <w:r w:rsidR="00D0331A">
              <w:rPr>
                <w:noProof/>
                <w:webHidden/>
              </w:rPr>
            </w:r>
            <w:r w:rsidR="00D0331A">
              <w:rPr>
                <w:noProof/>
                <w:webHidden/>
              </w:rPr>
              <w:fldChar w:fldCharType="separate"/>
            </w:r>
            <w:r w:rsidR="00D0331A">
              <w:rPr>
                <w:noProof/>
                <w:webHidden/>
              </w:rPr>
              <w:t>123</w:t>
            </w:r>
            <w:r w:rsidR="00D0331A">
              <w:rPr>
                <w:noProof/>
                <w:webHidden/>
              </w:rPr>
              <w:fldChar w:fldCharType="end"/>
            </w:r>
          </w:hyperlink>
        </w:p>
        <w:p w:rsidR="00D0331A" w:rsidRDefault="00D01CF1">
          <w:pPr>
            <w:pStyle w:val="TOC3"/>
            <w:tabs>
              <w:tab w:val="right" w:leader="dot" w:pos="9016"/>
            </w:tabs>
            <w:rPr>
              <w:rFonts w:asciiTheme="minorHAnsi" w:eastAsiaTheme="minorEastAsia" w:hAnsiTheme="minorHAnsi" w:cstheme="minorBidi"/>
              <w:noProof/>
              <w:lang w:eastAsia="en-GB"/>
            </w:rPr>
          </w:pPr>
          <w:hyperlink w:anchor="_Toc469647188" w:history="1">
            <w:r w:rsidR="00D0331A" w:rsidRPr="005639CF">
              <w:rPr>
                <w:rStyle w:val="Hyperlink"/>
                <w:noProof/>
              </w:rPr>
              <w:t>Important dates</w:t>
            </w:r>
            <w:r w:rsidR="00D0331A">
              <w:rPr>
                <w:noProof/>
                <w:webHidden/>
              </w:rPr>
              <w:tab/>
            </w:r>
            <w:r w:rsidR="00D0331A">
              <w:rPr>
                <w:noProof/>
                <w:webHidden/>
              </w:rPr>
              <w:fldChar w:fldCharType="begin"/>
            </w:r>
            <w:r w:rsidR="00D0331A">
              <w:rPr>
                <w:noProof/>
                <w:webHidden/>
              </w:rPr>
              <w:instrText xml:space="preserve"> PAGEREF _Toc469647188 \h </w:instrText>
            </w:r>
            <w:r w:rsidR="00D0331A">
              <w:rPr>
                <w:noProof/>
                <w:webHidden/>
              </w:rPr>
            </w:r>
            <w:r w:rsidR="00D0331A">
              <w:rPr>
                <w:noProof/>
                <w:webHidden/>
              </w:rPr>
              <w:fldChar w:fldCharType="separate"/>
            </w:r>
            <w:r w:rsidR="00D0331A">
              <w:rPr>
                <w:noProof/>
                <w:webHidden/>
              </w:rPr>
              <w:t>123</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89" w:history="1">
            <w:r w:rsidR="00D0331A" w:rsidRPr="005639CF">
              <w:rPr>
                <w:rStyle w:val="Hyperlink"/>
                <w:noProof/>
              </w:rPr>
              <w:t>Providing document properties for the Rule Book PDF</w:t>
            </w:r>
            <w:r w:rsidR="00D0331A">
              <w:rPr>
                <w:noProof/>
                <w:webHidden/>
              </w:rPr>
              <w:tab/>
            </w:r>
            <w:r w:rsidR="00D0331A">
              <w:rPr>
                <w:noProof/>
                <w:webHidden/>
              </w:rPr>
              <w:fldChar w:fldCharType="begin"/>
            </w:r>
            <w:r w:rsidR="00D0331A">
              <w:rPr>
                <w:noProof/>
                <w:webHidden/>
              </w:rPr>
              <w:instrText xml:space="preserve"> PAGEREF _Toc469647189 \h </w:instrText>
            </w:r>
            <w:r w:rsidR="00D0331A">
              <w:rPr>
                <w:noProof/>
                <w:webHidden/>
              </w:rPr>
            </w:r>
            <w:r w:rsidR="00D0331A">
              <w:rPr>
                <w:noProof/>
                <w:webHidden/>
              </w:rPr>
              <w:fldChar w:fldCharType="separate"/>
            </w:r>
            <w:r w:rsidR="00D0331A">
              <w:rPr>
                <w:noProof/>
                <w:webHidden/>
              </w:rPr>
              <w:t>124</w:t>
            </w:r>
            <w:r w:rsidR="00D0331A">
              <w:rPr>
                <w:noProof/>
                <w:webHidden/>
              </w:rPr>
              <w:fldChar w:fldCharType="end"/>
            </w:r>
          </w:hyperlink>
        </w:p>
        <w:p w:rsidR="00D0331A" w:rsidRDefault="00D01CF1">
          <w:pPr>
            <w:pStyle w:val="TOC1"/>
            <w:rPr>
              <w:rFonts w:asciiTheme="minorHAnsi" w:eastAsiaTheme="minorEastAsia" w:hAnsiTheme="minorHAnsi" w:cstheme="minorBidi"/>
              <w:b w:val="0"/>
              <w:lang w:eastAsia="en-GB"/>
            </w:rPr>
          </w:pPr>
          <w:hyperlink w:anchor="_Toc469647190" w:history="1">
            <w:r w:rsidR="00D0331A" w:rsidRPr="005639CF">
              <w:rPr>
                <w:rStyle w:val="Hyperlink"/>
              </w:rPr>
              <w:t>Chapter 10: Content management</w:t>
            </w:r>
            <w:r w:rsidR="00D0331A">
              <w:rPr>
                <w:webHidden/>
              </w:rPr>
              <w:tab/>
            </w:r>
            <w:r w:rsidR="00D0331A">
              <w:rPr>
                <w:webHidden/>
              </w:rPr>
              <w:fldChar w:fldCharType="begin"/>
            </w:r>
            <w:r w:rsidR="00D0331A">
              <w:rPr>
                <w:webHidden/>
              </w:rPr>
              <w:instrText xml:space="preserve"> PAGEREF _Toc469647190 \h </w:instrText>
            </w:r>
            <w:r w:rsidR="00D0331A">
              <w:rPr>
                <w:webHidden/>
              </w:rPr>
            </w:r>
            <w:r w:rsidR="00D0331A">
              <w:rPr>
                <w:webHidden/>
              </w:rPr>
              <w:fldChar w:fldCharType="separate"/>
            </w:r>
            <w:r w:rsidR="00D0331A">
              <w:rPr>
                <w:webHidden/>
              </w:rPr>
              <w:t>125</w:t>
            </w:r>
            <w:r w:rsidR="00D0331A">
              <w:rPr>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91" w:history="1">
            <w:r w:rsidR="00D0331A" w:rsidRPr="005639CF">
              <w:rPr>
                <w:rStyle w:val="Hyperlink"/>
                <w:noProof/>
              </w:rPr>
              <w:t>CMS Metadata</w:t>
            </w:r>
            <w:r w:rsidR="00D0331A">
              <w:rPr>
                <w:noProof/>
                <w:webHidden/>
              </w:rPr>
              <w:tab/>
            </w:r>
            <w:r w:rsidR="00D0331A">
              <w:rPr>
                <w:noProof/>
                <w:webHidden/>
              </w:rPr>
              <w:fldChar w:fldCharType="begin"/>
            </w:r>
            <w:r w:rsidR="00D0331A">
              <w:rPr>
                <w:noProof/>
                <w:webHidden/>
              </w:rPr>
              <w:instrText xml:space="preserve"> PAGEREF _Toc469647191 \h </w:instrText>
            </w:r>
            <w:r w:rsidR="00D0331A">
              <w:rPr>
                <w:noProof/>
                <w:webHidden/>
              </w:rPr>
            </w:r>
            <w:r w:rsidR="00D0331A">
              <w:rPr>
                <w:noProof/>
                <w:webHidden/>
              </w:rPr>
              <w:fldChar w:fldCharType="separate"/>
            </w:r>
            <w:r w:rsidR="00D0331A">
              <w:rPr>
                <w:noProof/>
                <w:webHidden/>
              </w:rPr>
              <w:t>125</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92" w:history="1">
            <w:r w:rsidR="00D0331A" w:rsidRPr="005639CF">
              <w:rPr>
                <w:rStyle w:val="Hyperlink"/>
                <w:noProof/>
              </w:rPr>
              <w:t>Folder structure</w:t>
            </w:r>
            <w:r w:rsidR="00D0331A">
              <w:rPr>
                <w:noProof/>
                <w:webHidden/>
              </w:rPr>
              <w:tab/>
            </w:r>
            <w:r w:rsidR="00D0331A">
              <w:rPr>
                <w:noProof/>
                <w:webHidden/>
              </w:rPr>
              <w:fldChar w:fldCharType="begin"/>
            </w:r>
            <w:r w:rsidR="00D0331A">
              <w:rPr>
                <w:noProof/>
                <w:webHidden/>
              </w:rPr>
              <w:instrText xml:space="preserve"> PAGEREF _Toc469647192 \h </w:instrText>
            </w:r>
            <w:r w:rsidR="00D0331A">
              <w:rPr>
                <w:noProof/>
                <w:webHidden/>
              </w:rPr>
            </w:r>
            <w:r w:rsidR="00D0331A">
              <w:rPr>
                <w:noProof/>
                <w:webHidden/>
              </w:rPr>
              <w:fldChar w:fldCharType="separate"/>
            </w:r>
            <w:r w:rsidR="00D0331A">
              <w:rPr>
                <w:noProof/>
                <w:webHidden/>
              </w:rPr>
              <w:t>125</w:t>
            </w:r>
            <w:r w:rsidR="00D0331A">
              <w:rPr>
                <w:noProof/>
                <w:webHidden/>
              </w:rPr>
              <w:fldChar w:fldCharType="end"/>
            </w:r>
          </w:hyperlink>
        </w:p>
        <w:p w:rsidR="00D0331A" w:rsidRDefault="00D01CF1">
          <w:pPr>
            <w:pStyle w:val="TOC2"/>
            <w:tabs>
              <w:tab w:val="right" w:leader="dot" w:pos="9016"/>
            </w:tabs>
            <w:rPr>
              <w:rFonts w:asciiTheme="minorHAnsi" w:eastAsiaTheme="minorEastAsia" w:hAnsiTheme="minorHAnsi" w:cstheme="minorBidi"/>
              <w:noProof/>
              <w:lang w:eastAsia="en-GB"/>
            </w:rPr>
          </w:pPr>
          <w:hyperlink w:anchor="_Toc469647193" w:history="1">
            <w:r w:rsidR="00D0331A" w:rsidRPr="005639CF">
              <w:rPr>
                <w:rStyle w:val="Hyperlink"/>
                <w:noProof/>
              </w:rPr>
              <w:t>File naming convention</w:t>
            </w:r>
            <w:r w:rsidR="00D0331A">
              <w:rPr>
                <w:noProof/>
                <w:webHidden/>
              </w:rPr>
              <w:tab/>
            </w:r>
            <w:r w:rsidR="00D0331A">
              <w:rPr>
                <w:noProof/>
                <w:webHidden/>
              </w:rPr>
              <w:fldChar w:fldCharType="begin"/>
            </w:r>
            <w:r w:rsidR="00D0331A">
              <w:rPr>
                <w:noProof/>
                <w:webHidden/>
              </w:rPr>
              <w:instrText xml:space="preserve"> PAGEREF _Toc469647193 \h </w:instrText>
            </w:r>
            <w:r w:rsidR="00D0331A">
              <w:rPr>
                <w:noProof/>
                <w:webHidden/>
              </w:rPr>
            </w:r>
            <w:r w:rsidR="00D0331A">
              <w:rPr>
                <w:noProof/>
                <w:webHidden/>
              </w:rPr>
              <w:fldChar w:fldCharType="separate"/>
            </w:r>
            <w:r w:rsidR="00D0331A">
              <w:rPr>
                <w:noProof/>
                <w:webHidden/>
              </w:rPr>
              <w:t>128</w:t>
            </w:r>
            <w:r w:rsidR="00D0331A">
              <w:rPr>
                <w:noProof/>
                <w:webHidden/>
              </w:rPr>
              <w:fldChar w:fldCharType="end"/>
            </w:r>
          </w:hyperlink>
        </w:p>
        <w:p w:rsidR="00EC4B2C" w:rsidRDefault="00EC4B2C">
          <w:r>
            <w:rPr>
              <w:b/>
              <w:bCs/>
              <w:noProof/>
            </w:rPr>
            <w:fldChar w:fldCharType="end"/>
          </w:r>
        </w:p>
      </w:sdtContent>
    </w:sdt>
    <w:p w:rsidR="00EC4B2C" w:rsidRDefault="00EC4B2C" w:rsidP="00EC4B2C">
      <w:pPr>
        <w:spacing w:after="160" w:line="259" w:lineRule="auto"/>
        <w:jc w:val="both"/>
        <w:rPr>
          <w:b/>
        </w:rPr>
      </w:pPr>
    </w:p>
    <w:p w:rsidR="00EC4B2C" w:rsidRDefault="00EC4B2C">
      <w:pPr>
        <w:spacing w:after="160" w:line="259" w:lineRule="auto"/>
        <w:rPr>
          <w:b/>
        </w:rPr>
      </w:pPr>
      <w:r>
        <w:rPr>
          <w:b/>
        </w:rPr>
        <w:br w:type="page"/>
      </w:r>
    </w:p>
    <w:p w:rsidR="00EE6E3F" w:rsidRPr="006B2363" w:rsidRDefault="00EE6E3F" w:rsidP="00EE6E3F">
      <w:pPr>
        <w:pStyle w:val="Heading1"/>
      </w:pPr>
      <w:bookmarkStart w:id="26" w:name="_Toc469647058"/>
      <w:r w:rsidRPr="006B2363">
        <w:t>Chapter 1: Overview of the RSSB Information Model and Authoring Guidelines</w:t>
      </w:r>
      <w:bookmarkEnd w:id="26"/>
    </w:p>
    <w:p w:rsidR="00EE6E3F" w:rsidRDefault="00EE6E3F" w:rsidP="00EE6E3F">
      <w:r w:rsidRPr="00EE5F89">
        <w:t xml:space="preserve">RSSB </w:t>
      </w:r>
      <w:r>
        <w:t>has adopted</w:t>
      </w:r>
      <w:r w:rsidRPr="00EE5F89">
        <w:t xml:space="preserve"> a structured authoring environment in XML using the Darwin Information Typing Architecture</w:t>
      </w:r>
      <w:r>
        <w:t xml:space="preserve"> </w:t>
      </w:r>
      <w:r w:rsidRPr="00EE5F89">
        <w:t xml:space="preserve">(DITA), an OASIS standard that defines an XML architecture for designing, authoring, publishing, and </w:t>
      </w:r>
      <w:r>
        <w:t xml:space="preserve">managing </w:t>
      </w:r>
      <w:r w:rsidRPr="00EE5F89">
        <w:t>content. This document describes the specific implementation of this standard at RSSB, documenting the specific</w:t>
      </w:r>
      <w:r>
        <w:t xml:space="preserve"> </w:t>
      </w:r>
      <w:r w:rsidRPr="00EE5F89">
        <w:t>structures and elements in use within the RSSB library.</w:t>
      </w:r>
    </w:p>
    <w:p w:rsidR="00EE6E3F" w:rsidRDefault="00EE6E3F" w:rsidP="00EE6E3F"/>
    <w:p w:rsidR="00EE6E3F" w:rsidRPr="003758FB" w:rsidRDefault="00EE6E3F" w:rsidP="00EE6E3F">
      <w:pPr>
        <w:rPr>
          <w:b/>
        </w:rPr>
      </w:pPr>
      <w:r w:rsidRPr="003758FB">
        <w:rPr>
          <w:b/>
        </w:rPr>
        <w:t>What is the RSSB vision?</w:t>
      </w:r>
    </w:p>
    <w:p w:rsidR="00EE6E3F" w:rsidRDefault="00EE6E3F" w:rsidP="00EE6E3F"/>
    <w:p w:rsidR="00EE6E3F" w:rsidRDefault="00EE6E3F" w:rsidP="00EE6E3F">
      <w:r>
        <w:t>RSSB has adopted a new authoring culture and technology for creating and managing discrete requirements which can be associated with relevant related information. The decision to implement structured authoring, DITA, and a component content management system (CCMS) will enable the following improvements:</w:t>
      </w:r>
    </w:p>
    <w:p w:rsidR="00EE6E3F" w:rsidRDefault="00EE6E3F" w:rsidP="00EE6E3F"/>
    <w:p w:rsidR="00EE6E3F" w:rsidRDefault="00EE6E3F" w:rsidP="00EE6E3F">
      <w:pPr>
        <w:pStyle w:val="ListParagraph"/>
        <w:numPr>
          <w:ilvl w:val="0"/>
          <w:numId w:val="18"/>
        </w:numPr>
      </w:pPr>
      <w:r>
        <w:t>Provisioning of discrete, assessable requirements to the GB mainline rail industry</w:t>
      </w:r>
    </w:p>
    <w:p w:rsidR="00EE6E3F" w:rsidRDefault="00EE6E3F" w:rsidP="00EE6E3F">
      <w:pPr>
        <w:pStyle w:val="ListParagraph"/>
        <w:numPr>
          <w:ilvl w:val="0"/>
          <w:numId w:val="18"/>
        </w:numPr>
      </w:pPr>
      <w:r>
        <w:t>Efficient authoring of requirements and less on-going change</w:t>
      </w:r>
    </w:p>
    <w:p w:rsidR="00EE6E3F" w:rsidRDefault="00EE6E3F" w:rsidP="00EE6E3F">
      <w:pPr>
        <w:pStyle w:val="ListParagraph"/>
        <w:numPr>
          <w:ilvl w:val="0"/>
          <w:numId w:val="18"/>
        </w:numPr>
      </w:pPr>
      <w:r>
        <w:t>Single-sourcing of validated information for standards produced by RSSB, accessible to both RSSB and stakeholders</w:t>
      </w:r>
    </w:p>
    <w:p w:rsidR="00EE6E3F" w:rsidRDefault="00EE6E3F" w:rsidP="00EE6E3F"/>
    <w:p w:rsidR="00EE6E3F" w:rsidRPr="003758FB" w:rsidRDefault="00EE6E3F" w:rsidP="00EE6E3F">
      <w:pPr>
        <w:rPr>
          <w:b/>
        </w:rPr>
      </w:pPr>
      <w:r w:rsidRPr="003758FB">
        <w:rPr>
          <w:b/>
        </w:rPr>
        <w:t>Why structured authoring?</w:t>
      </w:r>
    </w:p>
    <w:p w:rsidR="00EE6E3F" w:rsidRDefault="00EE6E3F" w:rsidP="00EE6E3F"/>
    <w:p w:rsidR="00EE6E3F" w:rsidRDefault="00EE6E3F" w:rsidP="00EE6E3F">
      <w:r>
        <w:t>Unstructured content is costly and inefficient. Because unstructured content is difficult if not impossible to reuse, writers frequently copy information to multiple locations and make small modifications as they see fit. Copying information in this manner causes rework, increases the chances of error and multiplies the costs associated with maintenance and translation. Unstructured content is also more difficult for end users to understand. Differing content, structure, terminology, and writing style can cause end-user confusion and lower comprehension of the material.</w:t>
      </w:r>
    </w:p>
    <w:p w:rsidR="00EE6E3F" w:rsidRDefault="00EE6E3F" w:rsidP="00EE6E3F"/>
    <w:p w:rsidR="00EE6E3F" w:rsidRDefault="00EE6E3F" w:rsidP="00EE6E3F">
      <w:r>
        <w:t>Structured content requires more consistent writing that meets user expectations at the topic level and that eliminates content that users don</w:t>
      </w:r>
      <w:r w:rsidR="009F62D1">
        <w:t>’</w:t>
      </w:r>
      <w:r>
        <w:t>t need or that they already know. The discipline needed to focus on each topic helps ensure authors become more thoughtful about the nature of the content, its relevance and accuracy rather than its format. Semantic tagging and metadata enhances content searches for both end users and authors and helps streamline content planning and reuse, customisation, and the production of finished deliverables. Structured content has a more consistent voice and terminology so that information can be repackaged in many different deliverables.</w:t>
      </w:r>
    </w:p>
    <w:p w:rsidR="00EE6E3F" w:rsidRDefault="00EE6E3F" w:rsidP="00EE6E3F"/>
    <w:p w:rsidR="00EE6E3F" w:rsidRPr="00637BED" w:rsidRDefault="00EE6E3F" w:rsidP="00EE6E3F">
      <w:pPr>
        <w:rPr>
          <w:b/>
        </w:rPr>
      </w:pPr>
      <w:r w:rsidRPr="00637BED">
        <w:rPr>
          <w:b/>
        </w:rPr>
        <w:t>Why DITA?</w:t>
      </w:r>
    </w:p>
    <w:p w:rsidR="00EE6E3F" w:rsidRDefault="00EE6E3F" w:rsidP="00EE6E3F"/>
    <w:p w:rsidR="00EE6E3F" w:rsidRDefault="00EE6E3F" w:rsidP="00EE6E3F">
      <w:r>
        <w:t>DITA is an XML architecture specifically designed for creating structured technical content. As an XML architecture, DITA offers a number of advantages for information development:</w:t>
      </w:r>
    </w:p>
    <w:p w:rsidR="00EE6E3F" w:rsidRDefault="00EE6E3F" w:rsidP="00EE6E3F"/>
    <w:p w:rsidR="00EE6E3F" w:rsidRDefault="00EE6E3F" w:rsidP="00EE6E3F">
      <w:pPr>
        <w:pStyle w:val="ListParagraph"/>
        <w:numPr>
          <w:ilvl w:val="0"/>
          <w:numId w:val="19"/>
        </w:numPr>
      </w:pPr>
      <w:r>
        <w:t>Open standards, allowing you to easily share and exchange content with other writers or organisations using the same standards.</w:t>
      </w:r>
    </w:p>
    <w:p w:rsidR="00EE6E3F" w:rsidRDefault="00EE6E3F" w:rsidP="00EE6E3F">
      <w:pPr>
        <w:pStyle w:val="ListParagraph"/>
        <w:numPr>
          <w:ilvl w:val="0"/>
          <w:numId w:val="19"/>
        </w:numPr>
      </w:pPr>
      <w:r>
        <w:t>An active user community comprised of representatives from some of the largest and most successful, high-tech companies in the world.</w:t>
      </w:r>
    </w:p>
    <w:p w:rsidR="00EE6E3F" w:rsidRDefault="00EE6E3F" w:rsidP="00EE6E3F">
      <w:pPr>
        <w:pStyle w:val="ListParagraph"/>
        <w:numPr>
          <w:ilvl w:val="0"/>
          <w:numId w:val="19"/>
        </w:numPr>
      </w:pPr>
      <w:r>
        <w:t>Centralised authoring and control through the use of a DITA compliant Component Content Management System (CCMS)</w:t>
      </w:r>
    </w:p>
    <w:p w:rsidR="00EE6E3F" w:rsidRPr="00637BED" w:rsidRDefault="00EE6E3F" w:rsidP="00EE6E3F">
      <w:pPr>
        <w:pStyle w:val="ListParagraph"/>
        <w:numPr>
          <w:ilvl w:val="0"/>
          <w:numId w:val="19"/>
        </w:numPr>
        <w:rPr>
          <w:color w:val="000000"/>
        </w:rPr>
      </w:pPr>
      <w:r w:rsidRPr="00637BED">
        <w:rPr>
          <w:color w:val="000000"/>
        </w:rPr>
        <w:t>A topic-based approach, allowing you to combine and recombine focused content units into a variety of larger publications.</w:t>
      </w:r>
    </w:p>
    <w:p w:rsidR="00EE6E3F" w:rsidRPr="00637BED" w:rsidRDefault="00EE6E3F" w:rsidP="00EE6E3F">
      <w:pPr>
        <w:pStyle w:val="ListParagraph"/>
        <w:numPr>
          <w:ilvl w:val="0"/>
          <w:numId w:val="19"/>
        </w:numPr>
        <w:rPr>
          <w:color w:val="000000"/>
        </w:rPr>
      </w:pPr>
      <w:r w:rsidRPr="00637BED">
        <w:rPr>
          <w:color w:val="000000"/>
        </w:rPr>
        <w:t>Separation of form from content, allowing you to present the same content in different formats.</w:t>
      </w:r>
    </w:p>
    <w:p w:rsidR="00EE6E3F" w:rsidRPr="00637BED" w:rsidRDefault="00EE6E3F" w:rsidP="00EE6E3F">
      <w:pPr>
        <w:pStyle w:val="ListParagraph"/>
        <w:numPr>
          <w:ilvl w:val="0"/>
          <w:numId w:val="19"/>
        </w:numPr>
        <w:rPr>
          <w:color w:val="000000"/>
        </w:rPr>
      </w:pPr>
      <w:r w:rsidRPr="00637BED">
        <w:rPr>
          <w:color w:val="000000"/>
        </w:rPr>
        <w:t>Meaningful, semantic tagging, allowing you to classify content according to what it is, not what it looks like.</w:t>
      </w:r>
    </w:p>
    <w:p w:rsidR="00EE6E3F" w:rsidRPr="00637BED" w:rsidRDefault="00EE6E3F" w:rsidP="00EE6E3F">
      <w:pPr>
        <w:pStyle w:val="ListParagraph"/>
        <w:numPr>
          <w:ilvl w:val="0"/>
          <w:numId w:val="19"/>
        </w:numPr>
        <w:rPr>
          <w:color w:val="000000"/>
        </w:rPr>
      </w:pPr>
      <w:r w:rsidRPr="00637BED">
        <w:rPr>
          <w:color w:val="000000"/>
        </w:rPr>
        <w:t>Conditional processing, allowing you to include or exclude content during publication based on specific criteria such as audience or product.</w:t>
      </w:r>
    </w:p>
    <w:p w:rsidR="00EE6E3F" w:rsidRPr="00637BED" w:rsidRDefault="00EE6E3F" w:rsidP="00EE6E3F">
      <w:pPr>
        <w:pStyle w:val="ListParagraph"/>
        <w:numPr>
          <w:ilvl w:val="0"/>
          <w:numId w:val="19"/>
        </w:numPr>
        <w:rPr>
          <w:color w:val="000000"/>
        </w:rPr>
      </w:pPr>
      <w:r w:rsidRPr="00637BED">
        <w:rPr>
          <w:color w:val="000000"/>
        </w:rPr>
        <w:t>Indirect and direct referencing of content, allowing you to reuse and redefine specific content in different contexts.</w:t>
      </w:r>
    </w:p>
    <w:p w:rsidR="00EE6E3F" w:rsidRPr="00637BED" w:rsidRDefault="00EE6E3F" w:rsidP="00EE6E3F">
      <w:pPr>
        <w:pStyle w:val="ListParagraph"/>
        <w:numPr>
          <w:ilvl w:val="0"/>
          <w:numId w:val="19"/>
        </w:numPr>
        <w:rPr>
          <w:color w:val="000000"/>
        </w:rPr>
      </w:pPr>
      <w:r w:rsidRPr="00637BED">
        <w:rPr>
          <w:color w:val="000000"/>
        </w:rPr>
        <w:t>Inheritance of attributes and metadata that minimises the individual programming required on each element.</w:t>
      </w:r>
    </w:p>
    <w:p w:rsidR="00EE6E3F" w:rsidRDefault="00EE6E3F" w:rsidP="00EE6E3F">
      <w:pPr>
        <w:rPr>
          <w:color w:val="000000"/>
        </w:rPr>
      </w:pPr>
    </w:p>
    <w:p w:rsidR="00EE6E3F" w:rsidRDefault="00EE6E3F" w:rsidP="00EE6E3F">
      <w:pPr>
        <w:rPr>
          <w:color w:val="000000"/>
        </w:rPr>
      </w:pPr>
      <w:r>
        <w:rPr>
          <w:color w:val="000000"/>
        </w:rPr>
        <w:t xml:space="preserve">Since its creation in 2005, DITA has consistently gained in popularity and is now the most common architecture used for technical content according to many industry studies. For more information about DITA in general, see </w:t>
      </w:r>
      <w:hyperlink r:id="rId9" w:history="1">
        <w:r w:rsidRPr="00B7279D">
          <w:rPr>
            <w:rStyle w:val="Hyperlink"/>
            <w:i/>
            <w:iCs/>
          </w:rPr>
          <w:t>http://dita.xml.org</w:t>
        </w:r>
      </w:hyperlink>
      <w:r w:rsidRPr="00637BED">
        <w:rPr>
          <w:color w:val="000000"/>
        </w:rPr>
        <w:t>.</w:t>
      </w:r>
      <w:r>
        <w:rPr>
          <w:color w:val="000000"/>
        </w:rPr>
        <w:t xml:space="preserve"> </w:t>
      </w:r>
    </w:p>
    <w:p w:rsidR="00EE6E3F" w:rsidRDefault="00EE6E3F" w:rsidP="00EE6E3F">
      <w:pPr>
        <w:rPr>
          <w:color w:val="000000"/>
        </w:rPr>
      </w:pPr>
    </w:p>
    <w:p w:rsidR="00EE6E3F" w:rsidRDefault="00EE6E3F" w:rsidP="00EE6E3F">
      <w:r>
        <w:rPr>
          <w:color w:val="000000"/>
        </w:rPr>
        <w:t xml:space="preserve">The </w:t>
      </w:r>
      <w:r w:rsidRPr="00637BED">
        <w:rPr>
          <w:i/>
          <w:iCs/>
          <w:color w:val="000000"/>
        </w:rPr>
        <w:t>RSSB Information Model and Authoring Guidelines</w:t>
      </w:r>
      <w:r>
        <w:rPr>
          <w:rFonts w:ascii="Times-Italic" w:hAnsi="Times-Italic" w:cs="Times-Italic"/>
          <w:i/>
          <w:iCs/>
          <w:color w:val="000000"/>
        </w:rPr>
        <w:t xml:space="preserve"> </w:t>
      </w:r>
      <w:r>
        <w:rPr>
          <w:color w:val="000000"/>
        </w:rPr>
        <w:t>is a subset of the DITA 1.2 specification (</w:t>
      </w:r>
      <w:r w:rsidRPr="00637BED">
        <w:rPr>
          <w:i/>
          <w:iCs/>
          <w:color w:val="0000FF"/>
        </w:rPr>
        <w:t>http://docs.oasisopen.org/dita/v1.2/os/spec/DITA1.2-spec.html</w:t>
      </w:r>
      <w:r w:rsidRPr="00637BED">
        <w:rPr>
          <w:color w:val="000000"/>
        </w:rPr>
        <w:t>)</w:t>
      </w:r>
      <w:r>
        <w:rPr>
          <w:color w:val="000000"/>
        </w:rPr>
        <w:t xml:space="preserve"> and candidate DITA 1.3 functionality. It documents the DITA elements that are commonly used at RSSB and outlines when certain elements should or can be used. Use of any elements that are not described within this information model may yield unexpected results when rendered and is strongly discouraged. Any use of such elements must first be discussed and approved by the owner of the information model.</w:t>
      </w:r>
    </w:p>
    <w:p w:rsidR="00EE6E3F" w:rsidRDefault="00EE6E3F" w:rsidP="00EE6E3F"/>
    <w:p w:rsidR="00EE6E3F" w:rsidRDefault="00EE6E3F" w:rsidP="00EE6E3F">
      <w:pPr>
        <w:pStyle w:val="Heading2"/>
      </w:pPr>
      <w:bookmarkStart w:id="27" w:name="_Toc469647059"/>
      <w:r>
        <w:t>Using this document</w:t>
      </w:r>
      <w:bookmarkEnd w:id="27"/>
    </w:p>
    <w:p w:rsidR="00EE6E3F" w:rsidRDefault="00EE6E3F" w:rsidP="00EE6E3F">
      <w:r>
        <w:t xml:space="preserve">All RSSB authors who are writing content in XML or who are migrating existing documents to XML, should follow the </w:t>
      </w:r>
      <w:r w:rsidRPr="00C30B65">
        <w:rPr>
          <w:i/>
          <w:iCs/>
        </w:rPr>
        <w:t>RSSB Information Model and Authoring Guidelines</w:t>
      </w:r>
      <w:r>
        <w:t>. Take the time to understand the model and guidelines so you can apply them properly. During your project, use this document as a reference to ensure that your content is consistently organised, structured, and tagged. The more you know about the standards, the quicker you will be able to apply them to your content and the better the results will be. If you have any questions or comments regarding the model, please direct them to the RSSB Requirements Management DITA architecture team.</w:t>
      </w:r>
    </w:p>
    <w:p w:rsidR="00EE6E3F" w:rsidRDefault="00EE6E3F" w:rsidP="00EE6E3F"/>
    <w:p w:rsidR="00EE6E3F" w:rsidRDefault="00EE6E3F" w:rsidP="00EE6E3F">
      <w:r>
        <w:t xml:space="preserve">This document includes all the DITA elements that are valid for RSSB documentation. However, you will rarely need to enter these elements by hand. EasyDITA automatically sets up elements and attributes for you. For example, it provides table creation features so that you do not need to manually insert column, row, and heading elements. </w:t>
      </w:r>
    </w:p>
    <w:p w:rsidR="00EE6E3F" w:rsidRDefault="00EE6E3F" w:rsidP="00EE6E3F"/>
    <w:p w:rsidR="00EE6E3F" w:rsidRDefault="00EE6E3F" w:rsidP="00EE6E3F">
      <w:r>
        <w:t>In addition, RSSB has many templates that are pre-populated with the elements you need in the order they should appear. By starting every topic you write with a template, you don't have to remember all the required elements discussed in this document.</w:t>
      </w:r>
    </w:p>
    <w:p w:rsidR="001E630D" w:rsidRDefault="001E630D" w:rsidP="00EE6E3F"/>
    <w:p w:rsidR="00B426D6" w:rsidRPr="003233ED" w:rsidRDefault="001E630D" w:rsidP="00B426D6">
      <w:r w:rsidRPr="003233ED">
        <w:t xml:space="preserve">This information model includes information and instructions on how to author both A4 and Rule Book documents using RMDB. Some parts of A4 and Rule Book are authored differently, and the differences are marked with “A4” </w:t>
      </w:r>
      <w:r w:rsidR="001E6B8A" w:rsidRPr="003233ED">
        <w:t>and “Rule Book”, respectively</w:t>
      </w:r>
      <w:r w:rsidRPr="003233ED">
        <w:t xml:space="preserve">. </w:t>
      </w:r>
      <w:r w:rsidR="00B426D6" w:rsidRPr="003233ED">
        <w:t>The Rule Book specific instructions regarding its metadata, cover pages, and use of rationale and guidance</w:t>
      </w:r>
      <w:r w:rsidR="00D40F54" w:rsidRPr="003233ED">
        <w:t>, for example,</w:t>
      </w:r>
      <w:r w:rsidR="00B426D6" w:rsidRPr="003233ED">
        <w:t xml:space="preserve"> are included in their own chapter, Chapter 9.</w:t>
      </w:r>
      <w:r w:rsidR="003233ED" w:rsidRPr="003233ED">
        <w:t xml:space="preserve"> [RB]</w:t>
      </w:r>
    </w:p>
    <w:p w:rsidR="00B426D6" w:rsidRPr="003233ED" w:rsidRDefault="00B426D6" w:rsidP="001E630D"/>
    <w:p w:rsidR="001E630D" w:rsidRDefault="001E630D" w:rsidP="001E630D">
      <w:r w:rsidRPr="003233ED">
        <w:t xml:space="preserve">Where text is not marked </w:t>
      </w:r>
      <w:r w:rsidR="00D40F54" w:rsidRPr="003233ED">
        <w:t>specifically with A4 or Rule Book</w:t>
      </w:r>
      <w:r w:rsidRPr="003233ED">
        <w:t xml:space="preserve">, the information applies to both. </w:t>
      </w:r>
      <w:r w:rsidR="002C51ED" w:rsidRPr="003233ED">
        <w:t>For example, the information and instructions in Chapter 4, Block elements, apply</w:t>
      </w:r>
      <w:r w:rsidR="00412EFB" w:rsidRPr="003233ED">
        <w:t xml:space="preserve"> both</w:t>
      </w:r>
      <w:r w:rsidR="002C51ED" w:rsidRPr="003233ED">
        <w:t xml:space="preserve"> to Rule Book</w:t>
      </w:r>
      <w:r w:rsidR="00B426D6" w:rsidRPr="003233ED">
        <w:t xml:space="preserve"> and </w:t>
      </w:r>
      <w:r w:rsidR="00412EFB" w:rsidRPr="003233ED">
        <w:t>A4 documents</w:t>
      </w:r>
      <w:r w:rsidR="002C51ED" w:rsidRPr="003233ED">
        <w:t xml:space="preserve">. </w:t>
      </w:r>
      <w:r w:rsidRPr="003233ED">
        <w:t>As a general guideline, Rule Book authoring has been designed to be as similar to A4 authoring as is possible.</w:t>
      </w:r>
      <w:r w:rsidR="003233ED" w:rsidRPr="003233ED">
        <w:t xml:space="preserve"> [RB]</w:t>
      </w:r>
    </w:p>
    <w:p w:rsidR="002C51ED" w:rsidRDefault="002C51ED" w:rsidP="001E630D"/>
    <w:p w:rsidR="00EE6E3F" w:rsidRDefault="00EE6E3F" w:rsidP="00EE6E3F"/>
    <w:p w:rsidR="00EE6E3F" w:rsidRDefault="00EE6E3F" w:rsidP="00EE6E3F">
      <w:pPr>
        <w:pStyle w:val="Heading2"/>
      </w:pPr>
      <w:bookmarkStart w:id="28" w:name="_Toc469647060"/>
      <w:r>
        <w:t>What this document contains?</w:t>
      </w:r>
      <w:bookmarkEnd w:id="28"/>
    </w:p>
    <w:p w:rsidR="00EE6E3F" w:rsidRDefault="00EE6E3F" w:rsidP="00EE6E3F">
      <w:r>
        <w:t xml:space="preserve">The </w:t>
      </w:r>
      <w:r w:rsidRPr="00AA2C18">
        <w:rPr>
          <w:i/>
          <w:iCs/>
        </w:rPr>
        <w:t>RSSB DITA Information Model and Authoring Guidelines</w:t>
      </w:r>
      <w:r>
        <w:rPr>
          <w:rFonts w:ascii="Times-Italic" w:hAnsi="Times-Italic" w:cs="Times-Italic"/>
          <w:i/>
          <w:iCs/>
        </w:rPr>
        <w:t xml:space="preserve"> </w:t>
      </w:r>
      <w:r>
        <w:t>contain the information that you need to produce topic-based content and deliverables that end users need to understand and use information effectively and efficiently.</w:t>
      </w:r>
    </w:p>
    <w:p w:rsidR="001E630D" w:rsidRDefault="001E630D" w:rsidP="00EE6E3F"/>
    <w:p w:rsidR="00EE6E3F" w:rsidRDefault="00EE6E3F" w:rsidP="00EE6E3F">
      <w:r>
        <w:t>This document is based on the DITA standard, which includes:</w:t>
      </w:r>
    </w:p>
    <w:p w:rsidR="00BA7E82" w:rsidRDefault="00BA7E82" w:rsidP="00EE6E3F"/>
    <w:p w:rsidR="00EE6E3F" w:rsidRDefault="00EE6E3F" w:rsidP="00EE6E3F">
      <w:pPr>
        <w:pStyle w:val="ListParagraph"/>
        <w:numPr>
          <w:ilvl w:val="0"/>
          <w:numId w:val="19"/>
        </w:numPr>
      </w:pPr>
      <w:r>
        <w:t>A core Document Type Definition (DTD) defining the generic topic information type</w:t>
      </w:r>
    </w:p>
    <w:p w:rsidR="00EE6E3F" w:rsidRDefault="00626612" w:rsidP="00EE6E3F">
      <w:pPr>
        <w:pStyle w:val="ListParagraph"/>
        <w:numPr>
          <w:ilvl w:val="0"/>
          <w:numId w:val="19"/>
        </w:numPr>
      </w:pPr>
      <w:r>
        <w:t>A set of</w:t>
      </w:r>
      <w:r w:rsidR="00EE6E3F">
        <w:t xml:space="preserve"> specialised DTDs, only </w:t>
      </w:r>
      <w:r w:rsidR="001E630D">
        <w:t>three</w:t>
      </w:r>
      <w:r w:rsidR="00EE6E3F">
        <w:t xml:space="preserve"> of which are currently used at RSSB:</w:t>
      </w:r>
    </w:p>
    <w:p w:rsidR="00EE6E3F" w:rsidRDefault="00EE6E3F" w:rsidP="00EE6E3F">
      <w:pPr>
        <w:pStyle w:val="ListParagraph"/>
        <w:numPr>
          <w:ilvl w:val="1"/>
          <w:numId w:val="19"/>
        </w:numPr>
      </w:pPr>
      <w:r>
        <w:t>Concept DTD specifies the structure of explanatory content and detailed descriptions</w:t>
      </w:r>
    </w:p>
    <w:p w:rsidR="00EE6E3F" w:rsidRDefault="00EE6E3F" w:rsidP="00EE6E3F">
      <w:pPr>
        <w:pStyle w:val="ListParagraph"/>
        <w:numPr>
          <w:ilvl w:val="1"/>
          <w:numId w:val="19"/>
        </w:numPr>
      </w:pPr>
      <w:r>
        <w:t>Reference DTD specifies the structure of data-oriented information</w:t>
      </w:r>
    </w:p>
    <w:p w:rsidR="001E630D" w:rsidRPr="003233ED" w:rsidRDefault="001E630D" w:rsidP="00EE6E3F">
      <w:pPr>
        <w:pStyle w:val="ListParagraph"/>
        <w:numPr>
          <w:ilvl w:val="1"/>
          <w:numId w:val="19"/>
        </w:numPr>
      </w:pPr>
      <w:r w:rsidRPr="003233ED">
        <w:t>Glossentry DTD specifies the structure of term and definition information for glossaries</w:t>
      </w:r>
      <w:r w:rsidR="003233ED" w:rsidRPr="003233ED">
        <w:t xml:space="preserve"> [RB]</w:t>
      </w:r>
    </w:p>
    <w:p w:rsidR="00EE6E3F" w:rsidRDefault="00EE6E3F" w:rsidP="00EE6E3F">
      <w:pPr>
        <w:pStyle w:val="ListParagraph"/>
        <w:numPr>
          <w:ilvl w:val="0"/>
          <w:numId w:val="19"/>
        </w:numPr>
      </w:pPr>
      <w:r>
        <w:t>A set of elements:</w:t>
      </w:r>
    </w:p>
    <w:p w:rsidR="00EE6E3F" w:rsidRDefault="00EE6E3F" w:rsidP="00EE6E3F">
      <w:pPr>
        <w:pStyle w:val="ListParagraph"/>
        <w:numPr>
          <w:ilvl w:val="1"/>
          <w:numId w:val="19"/>
        </w:numPr>
      </w:pPr>
      <w:r>
        <w:t>Generic elements that are common to all information types</w:t>
      </w:r>
    </w:p>
    <w:p w:rsidR="00EE6E3F" w:rsidRDefault="00EE6E3F" w:rsidP="00EE6E3F">
      <w:pPr>
        <w:pStyle w:val="ListParagraph"/>
        <w:numPr>
          <w:ilvl w:val="1"/>
          <w:numId w:val="19"/>
        </w:numPr>
      </w:pPr>
      <w:r>
        <w:t>Elements specific to only certain information types</w:t>
      </w:r>
    </w:p>
    <w:p w:rsidR="00EE6E3F" w:rsidRDefault="00EE6E3F" w:rsidP="00EE6E3F">
      <w:pPr>
        <w:pStyle w:val="ListParagraph"/>
        <w:numPr>
          <w:ilvl w:val="1"/>
          <w:numId w:val="19"/>
        </w:numPr>
      </w:pPr>
      <w:r>
        <w:t>Elements specific to book paradigms, such as frontmatter, parts, and appendices</w:t>
      </w:r>
    </w:p>
    <w:p w:rsidR="00EE6E3F" w:rsidRDefault="00EE6E3F" w:rsidP="00EE6E3F">
      <w:pPr>
        <w:pStyle w:val="ListParagraph"/>
        <w:numPr>
          <w:ilvl w:val="0"/>
          <w:numId w:val="19"/>
        </w:numPr>
      </w:pPr>
      <w:r>
        <w:t xml:space="preserve">DTDs defining the DITA map and bookmap structures, which allow topics to be assembled and structured for output </w:t>
      </w:r>
    </w:p>
    <w:p w:rsidR="001E630D" w:rsidRPr="003233ED" w:rsidRDefault="001E630D" w:rsidP="00EE6E3F">
      <w:pPr>
        <w:pStyle w:val="ListParagraph"/>
        <w:numPr>
          <w:ilvl w:val="0"/>
          <w:numId w:val="19"/>
        </w:numPr>
      </w:pPr>
      <w:r w:rsidRPr="003233ED">
        <w:t>Metadata that is used to control page creation, searching, and the digital Rule Book functionality.</w:t>
      </w:r>
      <w:r w:rsidR="003233ED" w:rsidRPr="003233ED">
        <w:t xml:space="preserve"> [RB]</w:t>
      </w:r>
    </w:p>
    <w:p w:rsidR="00EE6E3F" w:rsidRDefault="00EE6E3F" w:rsidP="00EE6E3F">
      <w:pPr>
        <w:pStyle w:val="ListParagraph"/>
        <w:numPr>
          <w:ilvl w:val="0"/>
          <w:numId w:val="20"/>
        </w:numPr>
      </w:pPr>
      <w:r>
        <w:t>Support for reuse strategies to generate multiple outputs from the same files, only two of which are used at RSSB:</w:t>
      </w:r>
    </w:p>
    <w:p w:rsidR="00EE6E3F" w:rsidRDefault="00EE6E3F" w:rsidP="00EE6E3F">
      <w:pPr>
        <w:pStyle w:val="ListParagraph"/>
        <w:numPr>
          <w:ilvl w:val="1"/>
          <w:numId w:val="20"/>
        </w:numPr>
      </w:pPr>
      <w:r>
        <w:t>Content references (conrefs)</w:t>
      </w:r>
    </w:p>
    <w:p w:rsidR="00EE6E3F" w:rsidRDefault="00EE6E3F" w:rsidP="00EE6E3F">
      <w:pPr>
        <w:pStyle w:val="ListParagraph"/>
        <w:numPr>
          <w:ilvl w:val="1"/>
          <w:numId w:val="20"/>
        </w:numPr>
      </w:pPr>
      <w:r>
        <w:t>Conditional attributes</w:t>
      </w:r>
    </w:p>
    <w:p w:rsidR="00EE6E3F" w:rsidRDefault="00EE6E3F" w:rsidP="00EE6E3F">
      <w:pPr>
        <w:pStyle w:val="ListParagraph"/>
        <w:numPr>
          <w:ilvl w:val="0"/>
          <w:numId w:val="20"/>
        </w:numPr>
      </w:pPr>
      <w:r>
        <w:t>Transforms that can be used in conjunction with RSSB stylesheets and its publishing pipeline to create final deliverables</w:t>
      </w:r>
    </w:p>
    <w:p w:rsidR="00EE6E3F" w:rsidRDefault="00EE6E3F" w:rsidP="00EE6E3F"/>
    <w:p w:rsidR="00EE6E3F" w:rsidRDefault="00EE6E3F" w:rsidP="00EE6E3F">
      <w:pPr>
        <w:pStyle w:val="Heading2"/>
      </w:pPr>
      <w:bookmarkStart w:id="29" w:name="_Toc469647061"/>
      <w:r>
        <w:t>Terms</w:t>
      </w:r>
      <w:bookmarkEnd w:id="29"/>
    </w:p>
    <w:p w:rsidR="00EE6E3F" w:rsidRDefault="00EE6E3F" w:rsidP="00EE6E3F">
      <w:r>
        <w:t xml:space="preserve">You should be familiar with these terms when reviewing and using the </w:t>
      </w:r>
      <w:r w:rsidRPr="00351055">
        <w:rPr>
          <w:i/>
          <w:iCs/>
        </w:rPr>
        <w:t>RSSB Information Model and Authoring Guidelines</w:t>
      </w:r>
      <w:r w:rsidRPr="00351055">
        <w:t>.</w:t>
      </w:r>
    </w:p>
    <w:p w:rsidR="00EE6E3F" w:rsidRDefault="00EE6E3F" w:rsidP="00EE6E3F"/>
    <w:tbl>
      <w:tblPr>
        <w:tblStyle w:val="TableGrid"/>
        <w:tblW w:w="0" w:type="auto"/>
        <w:tblCellMar>
          <w:top w:w="113" w:type="dxa"/>
          <w:bottom w:w="113" w:type="dxa"/>
        </w:tblCellMar>
        <w:tblLook w:val="04A0" w:firstRow="1" w:lastRow="0" w:firstColumn="1" w:lastColumn="0" w:noHBand="0" w:noVBand="1"/>
      </w:tblPr>
      <w:tblGrid>
        <w:gridCol w:w="2263"/>
        <w:gridCol w:w="6753"/>
      </w:tblGrid>
      <w:tr w:rsidR="00EE6E3F" w:rsidTr="009560C7">
        <w:tc>
          <w:tcPr>
            <w:tcW w:w="2263" w:type="dxa"/>
            <w:shd w:val="clear" w:color="auto" w:fill="FBE4D5" w:themeFill="accent2" w:themeFillTint="33"/>
          </w:tcPr>
          <w:p w:rsidR="00EE6E3F" w:rsidRPr="00B532CA" w:rsidRDefault="00EE6E3F" w:rsidP="009560C7">
            <w:pPr>
              <w:rPr>
                <w:b/>
              </w:rPr>
            </w:pPr>
            <w:r>
              <w:rPr>
                <w:b/>
              </w:rPr>
              <w:t>Term</w:t>
            </w:r>
          </w:p>
        </w:tc>
        <w:tc>
          <w:tcPr>
            <w:tcW w:w="6753" w:type="dxa"/>
            <w:shd w:val="clear" w:color="auto" w:fill="FBE4D5" w:themeFill="accent2" w:themeFillTint="33"/>
          </w:tcPr>
          <w:p w:rsidR="00EE6E3F" w:rsidRPr="004A405C" w:rsidRDefault="00EE6E3F" w:rsidP="009560C7">
            <w:pPr>
              <w:rPr>
                <w:b/>
              </w:rPr>
            </w:pPr>
            <w:r w:rsidRPr="004A405C">
              <w:rPr>
                <w:b/>
              </w:rPr>
              <w:t>Defin</w:t>
            </w:r>
            <w:r>
              <w:rPr>
                <w:b/>
              </w:rPr>
              <w:t>i</w:t>
            </w:r>
            <w:r w:rsidRPr="004A405C">
              <w:rPr>
                <w:b/>
              </w:rPr>
              <w:t>tion</w:t>
            </w:r>
          </w:p>
        </w:tc>
      </w:tr>
      <w:tr w:rsidR="00EE6E3F" w:rsidTr="009560C7">
        <w:tc>
          <w:tcPr>
            <w:tcW w:w="2263" w:type="dxa"/>
          </w:tcPr>
          <w:p w:rsidR="00EE6E3F" w:rsidRPr="00B532CA" w:rsidRDefault="00EE6E3F" w:rsidP="009560C7">
            <w:pPr>
              <w:rPr>
                <w:b/>
              </w:rPr>
            </w:pPr>
            <w:r w:rsidRPr="00B532CA">
              <w:rPr>
                <w:b/>
              </w:rPr>
              <w:t>topic</w:t>
            </w:r>
          </w:p>
        </w:tc>
        <w:tc>
          <w:tcPr>
            <w:tcW w:w="6753" w:type="dxa"/>
          </w:tcPr>
          <w:p w:rsidR="00EE6E3F" w:rsidRDefault="00EE6E3F" w:rsidP="009560C7">
            <w:r>
              <w:t>A titled group of information that can be understood in isolation and used in multiple contexts. It should be short enough to address a single subject or answer a single question but long enough to make sense on its own and be authored as a self-contained unit. A topic must be declared to be one</w:t>
            </w:r>
          </w:p>
          <w:p w:rsidR="00EE6E3F" w:rsidRDefault="00EE6E3F" w:rsidP="009560C7">
            <w:r>
              <w:t>of five information types: task, concept, reference, troubleshooting, or glossary.</w:t>
            </w:r>
          </w:p>
        </w:tc>
      </w:tr>
      <w:tr w:rsidR="00EE6E3F" w:rsidTr="009560C7">
        <w:tc>
          <w:tcPr>
            <w:tcW w:w="2263" w:type="dxa"/>
          </w:tcPr>
          <w:p w:rsidR="00EE6E3F" w:rsidRPr="00B532CA" w:rsidRDefault="00EE6E3F" w:rsidP="009560C7">
            <w:pPr>
              <w:rPr>
                <w:b/>
              </w:rPr>
            </w:pPr>
            <w:r w:rsidRPr="00B532CA">
              <w:rPr>
                <w:b/>
              </w:rPr>
              <w:t>information type</w:t>
            </w:r>
          </w:p>
        </w:tc>
        <w:tc>
          <w:tcPr>
            <w:tcW w:w="6753" w:type="dxa"/>
          </w:tcPr>
          <w:p w:rsidR="00EE6E3F" w:rsidRDefault="00EE6E3F" w:rsidP="009560C7">
            <w:r>
              <w:t>A categorization that defines the primary purpose of the content within a topic. The information type you select when you create a new topic defines the DTD that controls the elements and sequencing that can be used for information within the topic.</w:t>
            </w:r>
          </w:p>
        </w:tc>
      </w:tr>
      <w:tr w:rsidR="00EE6E3F" w:rsidTr="009560C7">
        <w:tc>
          <w:tcPr>
            <w:tcW w:w="2263" w:type="dxa"/>
          </w:tcPr>
          <w:p w:rsidR="00EE6E3F" w:rsidRPr="00B532CA" w:rsidRDefault="00EE6E3F" w:rsidP="009560C7">
            <w:pPr>
              <w:rPr>
                <w:b/>
              </w:rPr>
            </w:pPr>
            <w:r w:rsidRPr="00B532CA">
              <w:rPr>
                <w:b/>
              </w:rPr>
              <w:t>DTD</w:t>
            </w:r>
          </w:p>
          <w:p w:rsidR="00EE6E3F" w:rsidRPr="00B532CA" w:rsidRDefault="00EE6E3F" w:rsidP="009560C7">
            <w:pPr>
              <w:rPr>
                <w:b/>
              </w:rPr>
            </w:pPr>
            <w:r w:rsidRPr="00B532CA">
              <w:rPr>
                <w:b/>
              </w:rPr>
              <w:t>(Document</w:t>
            </w:r>
          </w:p>
          <w:p w:rsidR="00EE6E3F" w:rsidRPr="00B532CA" w:rsidRDefault="00EE6E3F" w:rsidP="009560C7">
            <w:pPr>
              <w:rPr>
                <w:b/>
              </w:rPr>
            </w:pPr>
            <w:r w:rsidRPr="00B532CA">
              <w:rPr>
                <w:b/>
              </w:rPr>
              <w:t>Type</w:t>
            </w:r>
          </w:p>
          <w:p w:rsidR="00EE6E3F" w:rsidRPr="00B532CA" w:rsidRDefault="00EE6E3F" w:rsidP="009560C7">
            <w:pPr>
              <w:rPr>
                <w:b/>
              </w:rPr>
            </w:pPr>
            <w:r w:rsidRPr="00B532CA">
              <w:rPr>
                <w:b/>
              </w:rPr>
              <w:t>Definition)</w:t>
            </w:r>
          </w:p>
        </w:tc>
        <w:tc>
          <w:tcPr>
            <w:tcW w:w="6753" w:type="dxa"/>
          </w:tcPr>
          <w:p w:rsidR="00EE6E3F" w:rsidRDefault="00EE6E3F" w:rsidP="009560C7">
            <w:r>
              <w:t xml:space="preserve">Documents that provide the rules for an information type in DITA. For example, the task, concept, and reference DTDs all require that you include </w:t>
            </w:r>
            <w:r w:rsidRPr="003140AF">
              <w:t>a &lt;title&gt; element at the beginning of your topic. This rule is defined in the DTD</w:t>
            </w:r>
            <w:r>
              <w:t>.</w:t>
            </w:r>
          </w:p>
        </w:tc>
      </w:tr>
      <w:tr w:rsidR="00EE6E3F" w:rsidTr="009560C7">
        <w:tc>
          <w:tcPr>
            <w:tcW w:w="2263" w:type="dxa"/>
          </w:tcPr>
          <w:p w:rsidR="00EE6E3F" w:rsidRPr="00B532CA" w:rsidRDefault="00EE6E3F" w:rsidP="009560C7">
            <w:pPr>
              <w:rPr>
                <w:b/>
              </w:rPr>
            </w:pPr>
            <w:r w:rsidRPr="00B532CA">
              <w:rPr>
                <w:b/>
              </w:rPr>
              <w:t>map</w:t>
            </w:r>
          </w:p>
        </w:tc>
        <w:tc>
          <w:tcPr>
            <w:tcW w:w="6753" w:type="dxa"/>
          </w:tcPr>
          <w:p w:rsidR="00EE6E3F" w:rsidRDefault="00EE6E3F" w:rsidP="009560C7">
            <w:r>
              <w:t>A document that organizes topics and other resources into structured collections of information. DITA maps specify hierarchy and the relationships among the topics within the map; they also provide the context in which variables are defined and resolved.</w:t>
            </w:r>
          </w:p>
        </w:tc>
      </w:tr>
      <w:tr w:rsidR="00EE6E3F" w:rsidTr="009560C7">
        <w:tc>
          <w:tcPr>
            <w:tcW w:w="2263" w:type="dxa"/>
          </w:tcPr>
          <w:p w:rsidR="00EE6E3F" w:rsidRPr="00B532CA" w:rsidRDefault="00EE6E3F" w:rsidP="009560C7">
            <w:pPr>
              <w:rPr>
                <w:b/>
              </w:rPr>
            </w:pPr>
            <w:r w:rsidRPr="00B532CA">
              <w:rPr>
                <w:b/>
              </w:rPr>
              <w:t>bookmap</w:t>
            </w:r>
          </w:p>
        </w:tc>
        <w:tc>
          <w:tcPr>
            <w:tcW w:w="6753" w:type="dxa"/>
          </w:tcPr>
          <w:p w:rsidR="00EE6E3F" w:rsidRDefault="00EE6E3F" w:rsidP="009560C7">
            <w:r>
              <w:t>A specialized DITA map that enables you to create the familiar parts of a book structure, such as front matter, chapters, appendices, and back matter. Bookmaps are used to create complete publications, documents, or even libraries. Despite the name, these publications are not limited to</w:t>
            </w:r>
          </w:p>
          <w:p w:rsidR="00EE6E3F" w:rsidRDefault="00EE6E3F" w:rsidP="009560C7">
            <w:r>
              <w:t>“books.”</w:t>
            </w:r>
          </w:p>
        </w:tc>
      </w:tr>
      <w:tr w:rsidR="00EE6E3F" w:rsidTr="009560C7">
        <w:tc>
          <w:tcPr>
            <w:tcW w:w="2263" w:type="dxa"/>
          </w:tcPr>
          <w:p w:rsidR="00EE6E3F" w:rsidRPr="00B532CA" w:rsidRDefault="00EE6E3F" w:rsidP="009560C7">
            <w:pPr>
              <w:rPr>
                <w:b/>
              </w:rPr>
            </w:pPr>
            <w:r w:rsidRPr="00B532CA">
              <w:rPr>
                <w:b/>
              </w:rPr>
              <w:t>element</w:t>
            </w:r>
          </w:p>
        </w:tc>
        <w:tc>
          <w:tcPr>
            <w:tcW w:w="6753" w:type="dxa"/>
          </w:tcPr>
          <w:p w:rsidR="00EE6E3F" w:rsidRDefault="00EE6E3F" w:rsidP="009560C7">
            <w:r>
              <w:t xml:space="preserve">Semantic markers that </w:t>
            </w:r>
            <w:r w:rsidRPr="003140AF">
              <w:t>define the start and end of content. All element names begin with a “&lt;” and end with a “&gt;”. Every element consists of a start tag, such as &lt;p&gt;, and an end tag, such as &lt;/p&gt;. Any characters entered between the start and end tags are known as that</w:t>
            </w:r>
            <w:r>
              <w:t xml:space="preserve"> element's content. Element content can include words, numbers, and other elements as needed or defined.</w:t>
            </w:r>
          </w:p>
          <w:p w:rsidR="00EE6E3F" w:rsidRDefault="00EE6E3F" w:rsidP="009560C7">
            <w:r w:rsidRPr="002100B3">
              <w:rPr>
                <w:noProof/>
                <w:lang w:eastAsia="en-GB"/>
              </w:rPr>
              <w:drawing>
                <wp:inline distT="0" distB="0" distL="0" distR="0" wp14:anchorId="52A972AB" wp14:editId="49A0EF0D">
                  <wp:extent cx="3435422" cy="1033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0700" cy="1041067"/>
                          </a:xfrm>
                          <a:prstGeom prst="rect">
                            <a:avLst/>
                          </a:prstGeom>
                          <a:noFill/>
                          <a:ln>
                            <a:noFill/>
                          </a:ln>
                        </pic:spPr>
                      </pic:pic>
                    </a:graphicData>
                  </a:graphic>
                </wp:inline>
              </w:drawing>
            </w:r>
          </w:p>
          <w:p w:rsidR="00EE6E3F" w:rsidRDefault="00EE6E3F" w:rsidP="009560C7"/>
        </w:tc>
      </w:tr>
      <w:tr w:rsidR="00EE6E3F" w:rsidTr="009560C7">
        <w:tc>
          <w:tcPr>
            <w:tcW w:w="2263" w:type="dxa"/>
          </w:tcPr>
          <w:p w:rsidR="00EE6E3F" w:rsidRPr="00B532CA" w:rsidRDefault="00EE6E3F" w:rsidP="009560C7">
            <w:pPr>
              <w:rPr>
                <w:b/>
              </w:rPr>
            </w:pPr>
            <w:r w:rsidRPr="00B532CA">
              <w:rPr>
                <w:b/>
              </w:rPr>
              <w:t>root element</w:t>
            </w:r>
          </w:p>
        </w:tc>
        <w:tc>
          <w:tcPr>
            <w:tcW w:w="6753" w:type="dxa"/>
          </w:tcPr>
          <w:p w:rsidR="00EE6E3F" w:rsidRDefault="00EE6E3F" w:rsidP="009560C7">
            <w:r>
              <w:t xml:space="preserve">The first element within a topic. This element specifies the DITA information type of the </w:t>
            </w:r>
            <w:r w:rsidRPr="003140AF">
              <w:t>topic (&lt;concept&gt;, &lt;task&gt;, and &lt;reference&gt;). All other elements in the topic</w:t>
            </w:r>
            <w:r>
              <w:t xml:space="preserve"> are nested within this element.</w:t>
            </w:r>
          </w:p>
        </w:tc>
      </w:tr>
      <w:tr w:rsidR="00EE6E3F" w:rsidTr="009560C7">
        <w:tc>
          <w:tcPr>
            <w:tcW w:w="2263" w:type="dxa"/>
          </w:tcPr>
          <w:p w:rsidR="00EE6E3F" w:rsidRPr="00B532CA" w:rsidRDefault="00EE6E3F" w:rsidP="009560C7">
            <w:pPr>
              <w:rPr>
                <w:b/>
              </w:rPr>
            </w:pPr>
            <w:r w:rsidRPr="00B532CA">
              <w:rPr>
                <w:b/>
              </w:rPr>
              <w:t>container</w:t>
            </w:r>
          </w:p>
          <w:p w:rsidR="00EE6E3F" w:rsidRPr="00B532CA" w:rsidRDefault="00EE6E3F" w:rsidP="009560C7">
            <w:pPr>
              <w:rPr>
                <w:b/>
              </w:rPr>
            </w:pPr>
            <w:r w:rsidRPr="00B532CA">
              <w:rPr>
                <w:b/>
              </w:rPr>
              <w:t>element</w:t>
            </w:r>
          </w:p>
        </w:tc>
        <w:tc>
          <w:tcPr>
            <w:tcW w:w="6753" w:type="dxa"/>
          </w:tcPr>
          <w:p w:rsidR="00EE6E3F" w:rsidRPr="003140AF" w:rsidRDefault="00EE6E3F" w:rsidP="009560C7">
            <w:r>
              <w:t xml:space="preserve">An element that does not contain character data or other content but is used only to group other elements together. For </w:t>
            </w:r>
            <w:r w:rsidRPr="003140AF">
              <w:t>example, the &lt;steps&gt; element in the task information type is a container element used to group a set of &lt;step&gt; elements.</w:t>
            </w:r>
          </w:p>
          <w:p w:rsidR="00EE6E3F" w:rsidRDefault="00EE6E3F" w:rsidP="009560C7"/>
          <w:p w:rsidR="00EE6E3F" w:rsidRDefault="00EE6E3F" w:rsidP="009560C7">
            <w:r w:rsidRPr="00B532CA">
              <w:rPr>
                <w:noProof/>
                <w:lang w:eastAsia="en-GB"/>
              </w:rPr>
              <w:drawing>
                <wp:inline distT="0" distB="0" distL="0" distR="0" wp14:anchorId="3DFF92E6" wp14:editId="10B35ED8">
                  <wp:extent cx="2838925" cy="140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0779" cy="1406021"/>
                          </a:xfrm>
                          <a:prstGeom prst="rect">
                            <a:avLst/>
                          </a:prstGeom>
                          <a:noFill/>
                          <a:ln>
                            <a:noFill/>
                          </a:ln>
                        </pic:spPr>
                      </pic:pic>
                    </a:graphicData>
                  </a:graphic>
                </wp:inline>
              </w:drawing>
            </w:r>
          </w:p>
        </w:tc>
      </w:tr>
      <w:tr w:rsidR="00EE6E3F" w:rsidTr="009560C7">
        <w:tc>
          <w:tcPr>
            <w:tcW w:w="2263" w:type="dxa"/>
          </w:tcPr>
          <w:p w:rsidR="00EE6E3F" w:rsidRPr="00B532CA" w:rsidRDefault="00EE6E3F" w:rsidP="009560C7">
            <w:pPr>
              <w:rPr>
                <w:b/>
              </w:rPr>
            </w:pPr>
            <w:r w:rsidRPr="00B532CA">
              <w:rPr>
                <w:b/>
              </w:rPr>
              <w:t>block</w:t>
            </w:r>
          </w:p>
          <w:p w:rsidR="00EE6E3F" w:rsidRPr="00B532CA" w:rsidRDefault="00EE6E3F" w:rsidP="009560C7">
            <w:pPr>
              <w:rPr>
                <w:b/>
              </w:rPr>
            </w:pPr>
            <w:r w:rsidRPr="00B532CA">
              <w:rPr>
                <w:b/>
              </w:rPr>
              <w:t>element</w:t>
            </w:r>
          </w:p>
        </w:tc>
        <w:tc>
          <w:tcPr>
            <w:tcW w:w="6753" w:type="dxa"/>
          </w:tcPr>
          <w:p w:rsidR="00EE6E3F" w:rsidRPr="003140AF" w:rsidRDefault="00EE6E3F" w:rsidP="003140AF">
            <w:r>
              <w:t xml:space="preserve">An element that contains content and that is common to all DITA information </w:t>
            </w:r>
            <w:r w:rsidRPr="003140AF">
              <w:t>types. You nest these elements within the topic body element (&lt;taskbody&gt;, &lt;conbody&gt;, and &lt;refbody&gt;) to create the basic</w:t>
            </w:r>
          </w:p>
          <w:p w:rsidR="00EE6E3F" w:rsidRDefault="00EE6E3F" w:rsidP="003140AF">
            <w:r w:rsidRPr="003140AF">
              <w:t>topic structure. Block</w:t>
            </w:r>
            <w:r>
              <w:t xml:space="preserve"> elements include:</w:t>
            </w:r>
          </w:p>
          <w:p w:rsidR="00EE6E3F" w:rsidRDefault="00EE6E3F" w:rsidP="009560C7">
            <w:pPr>
              <w:pStyle w:val="ListParagraph"/>
              <w:numPr>
                <w:ilvl w:val="0"/>
                <w:numId w:val="20"/>
              </w:numPr>
            </w:pPr>
            <w:r>
              <w:t>Paragraphs</w:t>
            </w:r>
          </w:p>
          <w:p w:rsidR="00EE6E3F" w:rsidRDefault="00EE6E3F" w:rsidP="009560C7">
            <w:pPr>
              <w:pStyle w:val="ListParagraph"/>
              <w:numPr>
                <w:ilvl w:val="0"/>
                <w:numId w:val="20"/>
              </w:numPr>
            </w:pPr>
            <w:r>
              <w:t>Lists</w:t>
            </w:r>
          </w:p>
          <w:p w:rsidR="00EE6E3F" w:rsidRDefault="00EE6E3F" w:rsidP="009560C7">
            <w:pPr>
              <w:pStyle w:val="ListParagraph"/>
              <w:numPr>
                <w:ilvl w:val="0"/>
                <w:numId w:val="20"/>
              </w:numPr>
            </w:pPr>
            <w:r>
              <w:t>Tables</w:t>
            </w:r>
          </w:p>
          <w:p w:rsidR="00EE6E3F" w:rsidRDefault="00EE6E3F" w:rsidP="009560C7">
            <w:pPr>
              <w:pStyle w:val="ListParagraph"/>
              <w:numPr>
                <w:ilvl w:val="0"/>
                <w:numId w:val="20"/>
              </w:numPr>
            </w:pPr>
            <w:r>
              <w:t>Figures</w:t>
            </w:r>
          </w:p>
          <w:p w:rsidR="00EE6E3F" w:rsidRDefault="00EE6E3F" w:rsidP="009560C7">
            <w:pPr>
              <w:pStyle w:val="ListParagraph"/>
              <w:numPr>
                <w:ilvl w:val="0"/>
                <w:numId w:val="21"/>
              </w:numPr>
            </w:pPr>
            <w:r>
              <w:t>Notes</w:t>
            </w:r>
          </w:p>
        </w:tc>
      </w:tr>
      <w:tr w:rsidR="00EE6E3F" w:rsidTr="009560C7">
        <w:tc>
          <w:tcPr>
            <w:tcW w:w="2263" w:type="dxa"/>
          </w:tcPr>
          <w:p w:rsidR="00EE6E3F" w:rsidRPr="00B532CA" w:rsidRDefault="00EE6E3F" w:rsidP="009560C7">
            <w:pPr>
              <w:rPr>
                <w:b/>
              </w:rPr>
            </w:pPr>
            <w:r w:rsidRPr="00B532CA">
              <w:rPr>
                <w:b/>
              </w:rPr>
              <w:t>inline</w:t>
            </w:r>
          </w:p>
          <w:p w:rsidR="00EE6E3F" w:rsidRPr="00B532CA" w:rsidRDefault="00EE6E3F" w:rsidP="009560C7">
            <w:pPr>
              <w:rPr>
                <w:b/>
              </w:rPr>
            </w:pPr>
            <w:r w:rsidRPr="00B532CA">
              <w:rPr>
                <w:b/>
              </w:rPr>
              <w:t>element</w:t>
            </w:r>
          </w:p>
        </w:tc>
        <w:tc>
          <w:tcPr>
            <w:tcW w:w="6753" w:type="dxa"/>
          </w:tcPr>
          <w:p w:rsidR="00EE6E3F" w:rsidRDefault="00EE6E3F" w:rsidP="009560C7">
            <w:r>
              <w:t>An element that describes a word or phrase that occurs inside a block element such as a paragraph, list item, or cell in a table. The information contained in these elements is used to optimise search and retrieval for both authors and users. In addition, some inline elements have specific formatting requirements that are handled by the stylesheet.</w:t>
            </w:r>
          </w:p>
        </w:tc>
      </w:tr>
      <w:tr w:rsidR="00EE6E3F" w:rsidTr="009560C7">
        <w:tc>
          <w:tcPr>
            <w:tcW w:w="2263" w:type="dxa"/>
          </w:tcPr>
          <w:p w:rsidR="00EE6E3F" w:rsidRPr="00B532CA" w:rsidRDefault="00EE6E3F" w:rsidP="009560C7">
            <w:pPr>
              <w:rPr>
                <w:b/>
              </w:rPr>
            </w:pPr>
            <w:r w:rsidRPr="00B532CA">
              <w:rPr>
                <w:b/>
              </w:rPr>
              <w:t>metadata</w:t>
            </w:r>
          </w:p>
        </w:tc>
        <w:tc>
          <w:tcPr>
            <w:tcW w:w="6753" w:type="dxa"/>
          </w:tcPr>
          <w:p w:rsidR="00EE6E3F" w:rsidRDefault="00EE6E3F" w:rsidP="009560C7">
            <w:r>
              <w:t>Data that classifies and categorizes content so that authors and end users can more easily locate the information they need.</w:t>
            </w:r>
          </w:p>
        </w:tc>
      </w:tr>
      <w:tr w:rsidR="00EE6E3F" w:rsidTr="009560C7">
        <w:tc>
          <w:tcPr>
            <w:tcW w:w="2263" w:type="dxa"/>
          </w:tcPr>
          <w:p w:rsidR="00EE6E3F" w:rsidRPr="00B532CA" w:rsidRDefault="00EE6E3F" w:rsidP="009560C7">
            <w:pPr>
              <w:rPr>
                <w:b/>
              </w:rPr>
            </w:pPr>
            <w:r w:rsidRPr="00B532CA">
              <w:rPr>
                <w:b/>
              </w:rPr>
              <w:t>attribute</w:t>
            </w:r>
          </w:p>
        </w:tc>
        <w:tc>
          <w:tcPr>
            <w:tcW w:w="6753" w:type="dxa"/>
          </w:tcPr>
          <w:p w:rsidR="00EE6E3F" w:rsidRDefault="00EE6E3F" w:rsidP="009560C7">
            <w:r>
              <w:t>A form of metadata that provides more information about an element and its content. Attributes are defined in an element's start tag. Attributes consist of a name and value (contained in quotation marks). Within this document, attribute names are italicized and prefaced with an at sign (for</w:t>
            </w:r>
          </w:p>
          <w:p w:rsidR="00EE6E3F" w:rsidRDefault="00EE6E3F" w:rsidP="009560C7">
            <w:r>
              <w:t xml:space="preserve">example, </w:t>
            </w:r>
            <w:r w:rsidRPr="00B532CA">
              <w:rPr>
                <w:rStyle w:val="AttributeChar"/>
              </w:rPr>
              <w:t>@id</w:t>
            </w:r>
            <w:r>
              <w:t>).</w:t>
            </w:r>
          </w:p>
          <w:p w:rsidR="00EE6E3F" w:rsidRDefault="00EE6E3F" w:rsidP="009560C7"/>
          <w:p w:rsidR="00EE6E3F" w:rsidRDefault="00EE6E3F" w:rsidP="009560C7">
            <w:r w:rsidRPr="00B532CA">
              <w:rPr>
                <w:noProof/>
                <w:lang w:eastAsia="en-GB"/>
              </w:rPr>
              <w:drawing>
                <wp:inline distT="0" distB="0" distL="0" distR="0" wp14:anchorId="4C4A3D6A" wp14:editId="5722E725">
                  <wp:extent cx="2575584" cy="1376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9180" cy="1378283"/>
                          </a:xfrm>
                          <a:prstGeom prst="rect">
                            <a:avLst/>
                          </a:prstGeom>
                          <a:noFill/>
                          <a:ln>
                            <a:noFill/>
                          </a:ln>
                        </pic:spPr>
                      </pic:pic>
                    </a:graphicData>
                  </a:graphic>
                </wp:inline>
              </w:drawing>
            </w:r>
          </w:p>
        </w:tc>
      </w:tr>
      <w:tr w:rsidR="00EE6E3F" w:rsidTr="009560C7">
        <w:tc>
          <w:tcPr>
            <w:tcW w:w="2263" w:type="dxa"/>
          </w:tcPr>
          <w:p w:rsidR="00EE6E3F" w:rsidRPr="00B532CA" w:rsidRDefault="00EE6E3F" w:rsidP="009560C7">
            <w:pPr>
              <w:rPr>
                <w:b/>
              </w:rPr>
            </w:pPr>
            <w:r w:rsidRPr="00B532CA">
              <w:rPr>
                <w:b/>
              </w:rPr>
              <w:t>markup</w:t>
            </w:r>
          </w:p>
        </w:tc>
        <w:tc>
          <w:tcPr>
            <w:tcW w:w="6753" w:type="dxa"/>
          </w:tcPr>
          <w:p w:rsidR="00EE6E3F" w:rsidRDefault="00EE6E3F" w:rsidP="009560C7">
            <w:r>
              <w:t>A broad term used to describe the elements and attributes that are applied to content.</w:t>
            </w:r>
          </w:p>
        </w:tc>
      </w:tr>
      <w:tr w:rsidR="00EE6E3F" w:rsidTr="009560C7">
        <w:tc>
          <w:tcPr>
            <w:tcW w:w="2263" w:type="dxa"/>
          </w:tcPr>
          <w:p w:rsidR="00EE6E3F" w:rsidRPr="00B532CA" w:rsidRDefault="00EE6E3F" w:rsidP="009560C7">
            <w:pPr>
              <w:rPr>
                <w:b/>
              </w:rPr>
            </w:pPr>
            <w:r>
              <w:rPr>
                <w:b/>
              </w:rPr>
              <w:t>n</w:t>
            </w:r>
            <w:r w:rsidRPr="00B532CA">
              <w:rPr>
                <w:b/>
              </w:rPr>
              <w:t>esting</w:t>
            </w:r>
          </w:p>
        </w:tc>
        <w:tc>
          <w:tcPr>
            <w:tcW w:w="6753" w:type="dxa"/>
          </w:tcPr>
          <w:p w:rsidR="00EE6E3F" w:rsidRDefault="00EE6E3F" w:rsidP="009560C7">
            <w:r>
              <w:t xml:space="preserve">The practice of placing an XML element within another XML element. Elements are said to be nested if their start and end tags occur within the start and end tags of another element. For example, in the code block example below, </w:t>
            </w:r>
            <w:r w:rsidRPr="003140AF">
              <w:t>two &lt;li&gt; elements are nested within the &lt;ul&gt; element</w:t>
            </w:r>
            <w:r>
              <w:t>.</w:t>
            </w:r>
          </w:p>
          <w:p w:rsidR="00EE6E3F" w:rsidRDefault="00EE6E3F" w:rsidP="009560C7"/>
          <w:p w:rsidR="00EE6E3F" w:rsidRPr="00DF1568" w:rsidRDefault="00EE6E3F" w:rsidP="006E6847">
            <w:pPr>
              <w:pStyle w:val="Monospace"/>
              <w:rPr>
                <w:highlight w:val="white"/>
              </w:rPr>
            </w:pPr>
            <w:r w:rsidRPr="00DF1568">
              <w:rPr>
                <w:highlight w:val="white"/>
              </w:rPr>
              <w:t>&lt;ul&gt;</w:t>
            </w:r>
          </w:p>
          <w:p w:rsidR="00EE6E3F" w:rsidRPr="00DF1568" w:rsidRDefault="00EE6E3F" w:rsidP="006E6847">
            <w:pPr>
              <w:pStyle w:val="Monospace"/>
              <w:rPr>
                <w:highlight w:val="white"/>
              </w:rPr>
            </w:pPr>
            <w:r w:rsidRPr="00DF1568">
              <w:rPr>
                <w:color w:val="000096"/>
                <w:highlight w:val="white"/>
              </w:rPr>
              <w:t xml:space="preserve">    &lt;li&gt;</w:t>
            </w:r>
            <w:r w:rsidRPr="00DF1568">
              <w:rPr>
                <w:highlight w:val="white"/>
              </w:rPr>
              <w:t>First list item</w:t>
            </w:r>
            <w:r w:rsidRPr="00DF1568">
              <w:rPr>
                <w:color w:val="000096"/>
                <w:highlight w:val="white"/>
              </w:rPr>
              <w:t>&lt;/li&gt;</w:t>
            </w:r>
          </w:p>
          <w:p w:rsidR="00EE6E3F" w:rsidRPr="00DF1568" w:rsidRDefault="00EE6E3F" w:rsidP="006E6847">
            <w:pPr>
              <w:pStyle w:val="Monospace"/>
              <w:rPr>
                <w:highlight w:val="white"/>
              </w:rPr>
            </w:pPr>
            <w:r w:rsidRPr="00DF1568">
              <w:rPr>
                <w:highlight w:val="white"/>
              </w:rPr>
              <w:t xml:space="preserve">    &lt;li&gt;Second list item&lt;/li&gt;</w:t>
            </w:r>
            <w:r w:rsidRPr="00DF1568">
              <w:rPr>
                <w:highlight w:val="white"/>
              </w:rPr>
              <w:br/>
              <w:t>&lt;/ul&gt;</w:t>
            </w:r>
          </w:p>
          <w:p w:rsidR="00EE6E3F" w:rsidRDefault="00EE6E3F" w:rsidP="006E6847">
            <w:pPr>
              <w:pStyle w:val="Monospace"/>
            </w:pPr>
          </w:p>
        </w:tc>
      </w:tr>
      <w:tr w:rsidR="00EE6E3F" w:rsidTr="009560C7">
        <w:tc>
          <w:tcPr>
            <w:tcW w:w="2263" w:type="dxa"/>
          </w:tcPr>
          <w:p w:rsidR="00EE6E3F" w:rsidRPr="00B532CA" w:rsidRDefault="00EE6E3F" w:rsidP="009560C7">
            <w:pPr>
              <w:rPr>
                <w:b/>
              </w:rPr>
            </w:pPr>
            <w:r w:rsidRPr="00B532CA">
              <w:rPr>
                <w:b/>
              </w:rPr>
              <w:t>conref</w:t>
            </w:r>
          </w:p>
        </w:tc>
        <w:tc>
          <w:tcPr>
            <w:tcW w:w="6753" w:type="dxa"/>
          </w:tcPr>
          <w:p w:rsidR="00EE6E3F" w:rsidRDefault="00EE6E3F" w:rsidP="009560C7">
            <w:r>
              <w:rPr>
                <w:color w:val="000000"/>
              </w:rPr>
              <w:t>A mechanism for the reuse of content fragments within DITA topics or maps. Conref refers to the ability to pull referenced content from one location into one or more additional locations. See</w:t>
            </w:r>
            <w:r w:rsidR="009F62D1">
              <w:rPr>
                <w:color w:val="000000"/>
              </w:rPr>
              <w:t xml:space="preserve"> </w:t>
            </w:r>
            <w:hyperlink w:anchor="_Reusing_elements_through" w:history="1">
              <w:r w:rsidR="009F62D1" w:rsidRPr="009F62D1">
                <w:rPr>
                  <w:rStyle w:val="Hyperlink"/>
                </w:rPr>
                <w:t>Reusing elements through collection files</w:t>
              </w:r>
            </w:hyperlink>
            <w:r w:rsidR="009F62D1">
              <w:rPr>
                <w:color w:val="000000"/>
              </w:rPr>
              <w:t xml:space="preserve"> </w:t>
            </w:r>
            <w:r>
              <w:rPr>
                <w:color w:val="000000"/>
              </w:rPr>
              <w:t xml:space="preserve">on page </w:t>
            </w:r>
            <w:r>
              <w:rPr>
                <w:color w:val="000000"/>
              </w:rPr>
              <w:fldChar w:fldCharType="begin"/>
            </w:r>
            <w:r>
              <w:rPr>
                <w:color w:val="000000"/>
              </w:rPr>
              <w:instrText xml:space="preserve"> PAGEREF _Ref464130483 \h </w:instrText>
            </w:r>
            <w:r>
              <w:rPr>
                <w:color w:val="000000"/>
              </w:rPr>
            </w:r>
            <w:r>
              <w:rPr>
                <w:color w:val="000000"/>
              </w:rPr>
              <w:fldChar w:fldCharType="separate"/>
            </w:r>
            <w:r w:rsidR="00D0331A">
              <w:rPr>
                <w:noProof/>
                <w:color w:val="000000"/>
              </w:rPr>
              <w:t>63</w:t>
            </w:r>
            <w:r>
              <w:rPr>
                <w:color w:val="000000"/>
              </w:rPr>
              <w:fldChar w:fldCharType="end"/>
            </w:r>
            <w:r>
              <w:rPr>
                <w:color w:val="000000"/>
              </w:rPr>
              <w:t xml:space="preserve"> for more information.</w:t>
            </w:r>
          </w:p>
        </w:tc>
      </w:tr>
      <w:tr w:rsidR="00EE6E3F" w:rsidTr="009560C7">
        <w:tc>
          <w:tcPr>
            <w:tcW w:w="2263" w:type="dxa"/>
          </w:tcPr>
          <w:p w:rsidR="00EE6E3F" w:rsidRPr="00B532CA" w:rsidRDefault="00EE6E3F" w:rsidP="009560C7">
            <w:pPr>
              <w:rPr>
                <w:b/>
              </w:rPr>
            </w:pPr>
            <w:r w:rsidRPr="00B532CA">
              <w:rPr>
                <w:b/>
              </w:rPr>
              <w:t>conditional</w:t>
            </w:r>
          </w:p>
          <w:p w:rsidR="00EE6E3F" w:rsidRPr="00B532CA" w:rsidRDefault="00EE6E3F" w:rsidP="009560C7">
            <w:pPr>
              <w:rPr>
                <w:b/>
              </w:rPr>
            </w:pPr>
            <w:r w:rsidRPr="00B532CA">
              <w:rPr>
                <w:b/>
              </w:rPr>
              <w:t>processing</w:t>
            </w:r>
          </w:p>
        </w:tc>
        <w:tc>
          <w:tcPr>
            <w:tcW w:w="6753" w:type="dxa"/>
          </w:tcPr>
          <w:p w:rsidR="00EE6E3F" w:rsidRDefault="00EE6E3F" w:rsidP="009560C7">
            <w:pPr>
              <w:rPr>
                <w:color w:val="000000"/>
              </w:rPr>
            </w:pPr>
            <w:r>
              <w:rPr>
                <w:color w:val="000000"/>
              </w:rPr>
              <w:t>Filtering, flagging, searching, or indexing content based on the association of an element with one or more specified metadata values. See</w:t>
            </w:r>
            <w:r w:rsidR="009F62D1">
              <w:rPr>
                <w:color w:val="000000"/>
              </w:rPr>
              <w:t xml:space="preserve"> </w:t>
            </w:r>
            <w:hyperlink w:anchor="_Conditional_processing" w:history="1">
              <w:r w:rsidR="009F62D1" w:rsidRPr="009F62D1">
                <w:rPr>
                  <w:rStyle w:val="Hyperlink"/>
                </w:rPr>
                <w:t>Conditional processing</w:t>
              </w:r>
            </w:hyperlink>
            <w:r>
              <w:rPr>
                <w:color w:val="000000"/>
              </w:rPr>
              <w:t xml:space="preserve"> on page </w:t>
            </w:r>
            <w:r>
              <w:rPr>
                <w:color w:val="000000"/>
              </w:rPr>
              <w:fldChar w:fldCharType="begin"/>
            </w:r>
            <w:r>
              <w:rPr>
                <w:color w:val="000000"/>
              </w:rPr>
              <w:instrText xml:space="preserve"> PAGEREF _Ref464666417 \h </w:instrText>
            </w:r>
            <w:r>
              <w:rPr>
                <w:color w:val="000000"/>
              </w:rPr>
            </w:r>
            <w:r>
              <w:rPr>
                <w:color w:val="000000"/>
              </w:rPr>
              <w:fldChar w:fldCharType="separate"/>
            </w:r>
            <w:r w:rsidR="00D0331A">
              <w:rPr>
                <w:noProof/>
                <w:color w:val="000000"/>
              </w:rPr>
              <w:t>64</w:t>
            </w:r>
            <w:r>
              <w:rPr>
                <w:color w:val="000000"/>
              </w:rPr>
              <w:fldChar w:fldCharType="end"/>
            </w:r>
            <w:r>
              <w:rPr>
                <w:color w:val="000000"/>
              </w:rPr>
              <w:t xml:space="preserve"> for more information.</w:t>
            </w:r>
          </w:p>
        </w:tc>
      </w:tr>
    </w:tbl>
    <w:p w:rsidR="00EE6E3F" w:rsidRDefault="00EE6E3F" w:rsidP="00EE6E3F">
      <w:r w:rsidRPr="00351055">
        <w:t xml:space="preserve"> </w:t>
      </w:r>
    </w:p>
    <w:p w:rsidR="009F62D1" w:rsidRDefault="009F62D1" w:rsidP="00EE6E3F"/>
    <w:p w:rsidR="009F62D1" w:rsidRDefault="009F62D1">
      <w:pPr>
        <w:spacing w:after="160" w:line="259" w:lineRule="auto"/>
      </w:pPr>
      <w:r>
        <w:br w:type="page"/>
      </w:r>
    </w:p>
    <w:p w:rsidR="009F62D1" w:rsidRDefault="009F62D1" w:rsidP="009F62D1">
      <w:pPr>
        <w:pStyle w:val="Heading1"/>
      </w:pPr>
      <w:bookmarkStart w:id="30" w:name="_Toc469647062"/>
      <w:r>
        <w:t>Chapter 2: Planning a DITA project</w:t>
      </w:r>
      <w:bookmarkEnd w:id="30"/>
    </w:p>
    <w:p w:rsidR="009F62D1" w:rsidRDefault="009F62D1" w:rsidP="009F62D1">
      <w:r>
        <w:t>When a standards document or</w:t>
      </w:r>
      <w:r w:rsidR="006E6847">
        <w:t xml:space="preserve"> a</w:t>
      </w:r>
      <w:r>
        <w:t xml:space="preserve"> rule</w:t>
      </w:r>
      <w:r w:rsidR="006E6847">
        <w:t xml:space="preserve"> </w:t>
      </w:r>
      <w:r>
        <w:t>book needs to be created or updated, authors should begin by working with the project manager in planning the project with a work schedule, an outline, and/or an annotated topic list (ATL). Frequently, these items are created in the form of a spreadsheet that contains the following information:</w:t>
      </w:r>
    </w:p>
    <w:p w:rsidR="009F62D1" w:rsidRDefault="009F62D1" w:rsidP="009F62D1"/>
    <w:p w:rsidR="009F62D1" w:rsidRDefault="009F62D1" w:rsidP="009F62D1">
      <w:pPr>
        <w:pStyle w:val="ListParagraph"/>
        <w:numPr>
          <w:ilvl w:val="0"/>
          <w:numId w:val="21"/>
        </w:numPr>
      </w:pPr>
      <w:r>
        <w:t>Requirements and standards to be covered</w:t>
      </w:r>
    </w:p>
    <w:p w:rsidR="009F62D1" w:rsidRDefault="009F62D1" w:rsidP="009F62D1">
      <w:pPr>
        <w:pStyle w:val="ListParagraph"/>
        <w:numPr>
          <w:ilvl w:val="0"/>
          <w:numId w:val="21"/>
        </w:numPr>
      </w:pPr>
      <w:r>
        <w:t>Broad subject areas in the form of parts or chapters</w:t>
      </w:r>
    </w:p>
    <w:p w:rsidR="009F62D1" w:rsidRDefault="009F62D1" w:rsidP="009F62D1">
      <w:pPr>
        <w:pStyle w:val="ListParagraph"/>
        <w:numPr>
          <w:ilvl w:val="0"/>
          <w:numId w:val="21"/>
        </w:numPr>
      </w:pPr>
      <w:r>
        <w:t>Titles of the individual topics to be included in those parts, listed in the recommended sequence and hierarchy</w:t>
      </w:r>
    </w:p>
    <w:p w:rsidR="009F62D1" w:rsidRDefault="009F62D1" w:rsidP="009F62D1">
      <w:pPr>
        <w:pStyle w:val="ListParagraph"/>
        <w:numPr>
          <w:ilvl w:val="0"/>
          <w:numId w:val="21"/>
        </w:numPr>
      </w:pPr>
      <w:r>
        <w:t>The information type for each topic (concept, task, or reference)</w:t>
      </w:r>
    </w:p>
    <w:p w:rsidR="009F62D1" w:rsidRDefault="009F62D1" w:rsidP="009F62D1">
      <w:pPr>
        <w:pStyle w:val="ListParagraph"/>
        <w:numPr>
          <w:ilvl w:val="0"/>
          <w:numId w:val="21"/>
        </w:numPr>
      </w:pPr>
      <w:r>
        <w:t>A brief description of the content of each topic</w:t>
      </w:r>
    </w:p>
    <w:p w:rsidR="009F62D1" w:rsidRDefault="009F62D1" w:rsidP="009F62D1">
      <w:pPr>
        <w:pStyle w:val="ListParagraph"/>
        <w:numPr>
          <w:ilvl w:val="0"/>
          <w:numId w:val="21"/>
        </w:numPr>
      </w:pPr>
      <w:r>
        <w:t>The high-level metadata for each topic, including audience, category, keywords, standards committees, and relevant legislation</w:t>
      </w:r>
    </w:p>
    <w:p w:rsidR="009F62D1" w:rsidRDefault="009F62D1" w:rsidP="009F62D1">
      <w:pPr>
        <w:pStyle w:val="ListParagraph"/>
        <w:numPr>
          <w:ilvl w:val="0"/>
          <w:numId w:val="21"/>
        </w:numPr>
      </w:pPr>
      <w:r>
        <w:t>Relationships between the topics</w:t>
      </w:r>
    </w:p>
    <w:p w:rsidR="009F62D1" w:rsidRDefault="009F62D1" w:rsidP="009F62D1">
      <w:pPr>
        <w:pStyle w:val="ListParagraph"/>
        <w:numPr>
          <w:ilvl w:val="0"/>
          <w:numId w:val="21"/>
        </w:numPr>
      </w:pPr>
      <w:r>
        <w:t>The author and reviewers responsible for the content</w:t>
      </w:r>
    </w:p>
    <w:p w:rsidR="009F62D1" w:rsidRDefault="009F62D1" w:rsidP="009F62D1">
      <w:pPr>
        <w:pStyle w:val="ListParagraph"/>
        <w:numPr>
          <w:ilvl w:val="0"/>
          <w:numId w:val="21"/>
        </w:numPr>
      </w:pPr>
      <w:r>
        <w:t>Whether the topic is new, requires modification, or is used as-is</w:t>
      </w:r>
    </w:p>
    <w:p w:rsidR="009F62D1" w:rsidRDefault="009F62D1" w:rsidP="009F62D1"/>
    <w:p w:rsidR="009F62D1" w:rsidRDefault="009F62D1" w:rsidP="009F62D1">
      <w:r>
        <w:t>By planning the project, project managers and authors can make best use of the structured nature of DITA content, by identifying reusable content, splitting responsibilities, and working concurrently. The ATL is a tool to coordinate projects and should reflect the thinking and analysis of the subject matter experts. It is a living document and as such requires much coordination between the project manager, the lead author, and technical specialists to remain correct and up-to-date. As progress is made developing the content, the lead author (the author responsible for developing the document) should update both the bookmap and the ATL (if not directly controlled and managed by the project</w:t>
      </w:r>
    </w:p>
    <w:p w:rsidR="009F62D1" w:rsidRDefault="009F62D1" w:rsidP="009F62D1">
      <w:r>
        <w:t>manager).</w:t>
      </w:r>
    </w:p>
    <w:p w:rsidR="00EE6E3F" w:rsidRDefault="00EE6E3F" w:rsidP="00EE6E3F"/>
    <w:p w:rsidR="005A5DC1" w:rsidRDefault="005A5DC1" w:rsidP="005A5DC1">
      <w:pPr>
        <w:pStyle w:val="Heading2"/>
      </w:pPr>
      <w:bookmarkStart w:id="31" w:name="_Toc469647063"/>
      <w:r>
        <w:t>Example annotated topic list (ATL) or work list</w:t>
      </w:r>
      <w:bookmarkEnd w:id="31"/>
    </w:p>
    <w:p w:rsidR="005A5DC1" w:rsidRDefault="005A5DC1" w:rsidP="005A5DC1">
      <w:r>
        <w:t>Use the RSSB_ATL_template.xls file as a starting point for planning your project with an ATL. The following figure is an excerpt from a sample ATL; all recommended columns are not shown in this image.</w:t>
      </w:r>
    </w:p>
    <w:p w:rsidR="005A5DC1" w:rsidRDefault="005A5DC1" w:rsidP="005A5DC1"/>
    <w:p w:rsidR="005A5DC1" w:rsidRPr="005A5DC1" w:rsidRDefault="005A5DC1" w:rsidP="005A5DC1">
      <w:pPr>
        <w:rPr>
          <w:b/>
        </w:rPr>
      </w:pPr>
      <w:r w:rsidRPr="005A5DC1">
        <w:rPr>
          <w:b/>
        </w:rPr>
        <w:t>Note:</w:t>
      </w:r>
    </w:p>
    <w:p w:rsidR="005A5DC1" w:rsidRDefault="005A5DC1" w:rsidP="005A5DC1">
      <w:r>
        <w:t>The exact structure of the ATL is up to the discretion of the project manager or lead author for each</w:t>
      </w:r>
    </w:p>
    <w:p w:rsidR="005A5DC1" w:rsidRDefault="005A5DC1" w:rsidP="005A5DC1">
      <w:r>
        <w:t>specific project. You may be asked to provide more, or less, information depending on the needs of the project.</w:t>
      </w:r>
    </w:p>
    <w:p w:rsidR="005A5DC1" w:rsidRDefault="005A5DC1">
      <w:pPr>
        <w:spacing w:after="160" w:line="259" w:lineRule="auto"/>
      </w:pPr>
      <w:r>
        <w:br w:type="page"/>
      </w:r>
      <w:r w:rsidR="009E0B91" w:rsidRPr="009E0B91">
        <w:rPr>
          <w:noProof/>
          <w:lang w:eastAsia="en-GB"/>
        </w:rPr>
        <w:drawing>
          <wp:inline distT="0" distB="0" distL="0" distR="0" wp14:anchorId="0216A8B8" wp14:editId="3A53422F">
            <wp:extent cx="5662613" cy="2329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6087" cy="2330783"/>
                    </a:xfrm>
                    <a:prstGeom prst="rect">
                      <a:avLst/>
                    </a:prstGeom>
                    <a:noFill/>
                    <a:ln>
                      <a:noFill/>
                    </a:ln>
                  </pic:spPr>
                </pic:pic>
              </a:graphicData>
            </a:graphic>
          </wp:inline>
        </w:drawing>
      </w:r>
    </w:p>
    <w:p w:rsidR="009E0B91" w:rsidRPr="009E0B91" w:rsidRDefault="009E0B91" w:rsidP="009E0B91">
      <w:pPr>
        <w:rPr>
          <w:b/>
        </w:rPr>
      </w:pPr>
      <w:r w:rsidRPr="009E0B91">
        <w:rPr>
          <w:b/>
        </w:rPr>
        <w:t>Figure 1: Example Annotated Topic List</w:t>
      </w:r>
    </w:p>
    <w:p w:rsidR="004152A5" w:rsidRDefault="004152A5" w:rsidP="004152A5"/>
    <w:p w:rsidR="009E0B91" w:rsidRDefault="00DE3C07" w:rsidP="00DE3C07">
      <w:pPr>
        <w:pStyle w:val="Heading2"/>
      </w:pPr>
      <w:bookmarkStart w:id="32" w:name="_Toc469647064"/>
      <w:r>
        <w:t>How the pieces of a DITA document fit together</w:t>
      </w:r>
      <w:bookmarkEnd w:id="32"/>
    </w:p>
    <w:p w:rsidR="00DE3C07" w:rsidRDefault="00DE3C07" w:rsidP="00DE3C07">
      <w:r>
        <w:t>The structure designed in the ATL is transferred to a DITA bookmap, with appropriate submaps for parts or chapters, and references to individual topics. During the publishing process, the bookmap, submaps, and topics are assembled into a finished PDF as shown.</w:t>
      </w:r>
    </w:p>
    <w:p w:rsidR="003A6E04" w:rsidRDefault="003A6E04" w:rsidP="00DE3C07"/>
    <w:p w:rsidR="003A6E04" w:rsidRDefault="003A6E04" w:rsidP="00DE3C07">
      <w:r w:rsidRPr="003A6E04">
        <w:rPr>
          <w:noProof/>
          <w:lang w:eastAsia="en-GB"/>
        </w:rPr>
        <w:drawing>
          <wp:inline distT="0" distB="0" distL="0" distR="0" wp14:anchorId="271EC66A" wp14:editId="62AEA9F8">
            <wp:extent cx="4891405" cy="2714625"/>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1405" cy="2714625"/>
                    </a:xfrm>
                    <a:prstGeom prst="rect">
                      <a:avLst/>
                    </a:prstGeom>
                    <a:noFill/>
                    <a:ln>
                      <a:noFill/>
                    </a:ln>
                  </pic:spPr>
                </pic:pic>
              </a:graphicData>
            </a:graphic>
          </wp:inline>
        </w:drawing>
      </w:r>
    </w:p>
    <w:p w:rsidR="003A6E04" w:rsidRDefault="003A6E04" w:rsidP="00DE3C07"/>
    <w:p w:rsidR="003A6E04" w:rsidRPr="003A6E04" w:rsidRDefault="003A6E04" w:rsidP="003A6E04">
      <w:pPr>
        <w:rPr>
          <w:b/>
        </w:rPr>
      </w:pPr>
      <w:r w:rsidRPr="003A6E04">
        <w:rPr>
          <w:b/>
        </w:rPr>
        <w:t>Figure 2: Relationship of bookmaps, maps, and topics to a PDF document</w:t>
      </w:r>
    </w:p>
    <w:p w:rsidR="00DE3C07" w:rsidRDefault="00DE3C07" w:rsidP="004152A5"/>
    <w:p w:rsidR="009E0B91" w:rsidRDefault="00831E82" w:rsidP="00831E82">
      <w:r>
        <w:t>At RSSB, bookmaps for a standard contain a topic for each requirement. Each requirement topic contains optional sections for the rationale and guidance for the requirement. At publication time, those files are processed through the DITA Open Toolkit, which uses XSLT and XSL-FO to create the PDF, including specifying layout, typography, and numbering.</w:t>
      </w:r>
    </w:p>
    <w:p w:rsidR="00831E82" w:rsidRDefault="00831E82" w:rsidP="00831E82"/>
    <w:p w:rsidR="00F02720" w:rsidRDefault="00F02720" w:rsidP="00831E82">
      <w:r w:rsidRPr="00F02720">
        <w:rPr>
          <w:noProof/>
          <w:lang w:eastAsia="en-GB"/>
        </w:rPr>
        <w:drawing>
          <wp:inline distT="0" distB="0" distL="0" distR="0" wp14:anchorId="61BB8AA6" wp14:editId="72C2F04C">
            <wp:extent cx="4796155" cy="2771775"/>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6155" cy="2771775"/>
                    </a:xfrm>
                    <a:prstGeom prst="rect">
                      <a:avLst/>
                    </a:prstGeom>
                    <a:noFill/>
                    <a:ln>
                      <a:noFill/>
                    </a:ln>
                  </pic:spPr>
                </pic:pic>
              </a:graphicData>
            </a:graphic>
          </wp:inline>
        </w:drawing>
      </w:r>
    </w:p>
    <w:p w:rsidR="00831E82" w:rsidRPr="00F02720" w:rsidRDefault="00F02720" w:rsidP="00F02720">
      <w:pPr>
        <w:rPr>
          <w:b/>
        </w:rPr>
      </w:pPr>
      <w:r w:rsidRPr="00F02720">
        <w:rPr>
          <w:b/>
        </w:rPr>
        <w:t>Figure 3: Relationship of bookmaps, requirements topics, and rationale and guidance sections to published output</w:t>
      </w:r>
    </w:p>
    <w:p w:rsidR="00F02720" w:rsidRDefault="00F02720">
      <w:pPr>
        <w:spacing w:after="160" w:line="259" w:lineRule="auto"/>
      </w:pPr>
      <w:r>
        <w:br w:type="page"/>
      </w:r>
    </w:p>
    <w:p w:rsidR="007C4ACD" w:rsidRDefault="007C4ACD" w:rsidP="007C4ACD">
      <w:pPr>
        <w:pStyle w:val="Heading1"/>
      </w:pPr>
      <w:bookmarkStart w:id="33" w:name="_Toc469647065"/>
      <w:r>
        <w:t>Chapter 3: Information types</w:t>
      </w:r>
      <w:bookmarkEnd w:id="33"/>
    </w:p>
    <w:p w:rsidR="00811234" w:rsidRDefault="00811234" w:rsidP="00811234">
      <w:r>
        <w:t xml:space="preserve">RSSB categorises its content into </w:t>
      </w:r>
      <w:r w:rsidR="009A506E">
        <w:t>three</w:t>
      </w:r>
      <w:r>
        <w:t xml:space="preserve"> DITA information types as shown in the table. All content must be placed into topics that are based on one of these basic information types.</w:t>
      </w:r>
    </w:p>
    <w:p w:rsidR="00811234" w:rsidRDefault="00811234" w:rsidP="00811234"/>
    <w:p w:rsidR="00811234" w:rsidRPr="00811234" w:rsidRDefault="00811234" w:rsidP="00811234">
      <w:pPr>
        <w:rPr>
          <w:b/>
        </w:rPr>
      </w:pPr>
      <w:r w:rsidRPr="00811234">
        <w:rPr>
          <w:b/>
          <w:color w:val="000000"/>
        </w:rPr>
        <w:t>Table 1: RSSB information types</w:t>
      </w:r>
    </w:p>
    <w:p w:rsidR="00811234" w:rsidRPr="00811234" w:rsidRDefault="00811234" w:rsidP="00811234">
      <w:pPr>
        <w:rPr>
          <w:rFonts w:eastAsia="Times New Roman"/>
          <w:sz w:val="24"/>
          <w:szCs w:val="24"/>
          <w:lang w:eastAsia="en-GB"/>
        </w:rPr>
      </w:pPr>
    </w:p>
    <w:tbl>
      <w:tblPr>
        <w:tblW w:w="9064" w:type="dxa"/>
        <w:tblCellMar>
          <w:top w:w="113" w:type="dxa"/>
          <w:left w:w="15" w:type="dxa"/>
          <w:bottom w:w="113" w:type="dxa"/>
          <w:right w:w="15" w:type="dxa"/>
        </w:tblCellMar>
        <w:tblLook w:val="04A0" w:firstRow="1" w:lastRow="0" w:firstColumn="1" w:lastColumn="0" w:noHBand="0" w:noVBand="1"/>
      </w:tblPr>
      <w:tblGrid>
        <w:gridCol w:w="2398"/>
        <w:gridCol w:w="3406"/>
        <w:gridCol w:w="3260"/>
      </w:tblGrid>
      <w:tr w:rsidR="00527405" w:rsidRPr="00811234" w:rsidTr="00626612">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5" w:type="dxa"/>
              <w:left w:w="105" w:type="dxa"/>
              <w:bottom w:w="105" w:type="dxa"/>
              <w:right w:w="105" w:type="dxa"/>
            </w:tcMar>
            <w:hideMark/>
          </w:tcPr>
          <w:p w:rsidR="00527405" w:rsidRPr="00811234" w:rsidRDefault="00527405" w:rsidP="00811234">
            <w:pPr>
              <w:rPr>
                <w:b/>
              </w:rPr>
            </w:pPr>
            <w:r w:rsidRPr="00811234">
              <w:rPr>
                <w:b/>
              </w:rPr>
              <w:t>DITA information type</w:t>
            </w:r>
          </w:p>
        </w:tc>
        <w:tc>
          <w:tcPr>
            <w:tcW w:w="340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5" w:type="dxa"/>
              <w:left w:w="105" w:type="dxa"/>
              <w:bottom w:w="105" w:type="dxa"/>
              <w:right w:w="105" w:type="dxa"/>
            </w:tcMar>
            <w:hideMark/>
          </w:tcPr>
          <w:p w:rsidR="00527405" w:rsidRPr="00811234" w:rsidRDefault="00527405" w:rsidP="00811234">
            <w:pPr>
              <w:rPr>
                <w:b/>
              </w:rPr>
            </w:pPr>
            <w:r w:rsidRPr="00811234">
              <w:rPr>
                <w:b/>
              </w:rPr>
              <w:t>Definition</w:t>
            </w:r>
          </w:p>
        </w:tc>
        <w:tc>
          <w:tcPr>
            <w:tcW w:w="326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5" w:type="dxa"/>
              <w:left w:w="105" w:type="dxa"/>
              <w:bottom w:w="105" w:type="dxa"/>
              <w:right w:w="105" w:type="dxa"/>
            </w:tcMar>
            <w:hideMark/>
          </w:tcPr>
          <w:p w:rsidR="00527405" w:rsidRPr="00811234" w:rsidRDefault="00527405" w:rsidP="00811234">
            <w:pPr>
              <w:rPr>
                <w:b/>
              </w:rPr>
            </w:pPr>
            <w:r w:rsidRPr="00811234">
              <w:rPr>
                <w:b/>
              </w:rPr>
              <w:t>RSSB information</w:t>
            </w:r>
          </w:p>
        </w:tc>
      </w:tr>
      <w:tr w:rsidR="00527405" w:rsidRPr="00811234" w:rsidTr="00626612">
        <w:trPr>
          <w:trHeight w:val="405"/>
        </w:trPr>
        <w:tc>
          <w:tcPr>
            <w:tcW w:w="0" w:type="auto"/>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Concept</w:t>
            </w:r>
          </w:p>
        </w:tc>
        <w:tc>
          <w:tcPr>
            <w:tcW w:w="3406"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 xml:space="preserve">Provides overview and background information that helps end users understand essential information about a requirement, deviation or principle of operation. A concept topic typically answers a </w:t>
            </w:r>
            <w:r>
              <w:rPr>
                <w:lang w:eastAsia="en-GB"/>
              </w:rPr>
              <w:t>“</w:t>
            </w:r>
            <w:r w:rsidRPr="00811234">
              <w:rPr>
                <w:lang w:eastAsia="en-GB"/>
              </w:rPr>
              <w:t>What is...</w:t>
            </w:r>
            <w:r>
              <w:rPr>
                <w:lang w:eastAsia="en-GB"/>
              </w:rPr>
              <w:t>”</w:t>
            </w:r>
            <w:r w:rsidRPr="00811234">
              <w:rPr>
                <w:lang w:eastAsia="en-GB"/>
              </w:rPr>
              <w:t xml:space="preserve"> question.</w:t>
            </w: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Requirement, including rationale and guidance</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Standalone guidance</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Deviation/Deviation request</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Overviews</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Copyright information</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Synopsis statements</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Safety information</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Issue record of a document</w:t>
            </w:r>
          </w:p>
        </w:tc>
      </w:tr>
      <w:tr w:rsidR="00527405"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527405" w:rsidRPr="00811234" w:rsidRDefault="00527405" w:rsidP="00811234">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27405" w:rsidRPr="00811234" w:rsidRDefault="00527405" w:rsidP="00811234">
            <w:pPr>
              <w:rPr>
                <w:sz w:val="24"/>
                <w:szCs w:val="24"/>
                <w:lang w:eastAsia="en-GB"/>
              </w:rPr>
            </w:pPr>
            <w:r w:rsidRPr="00811234">
              <w:rPr>
                <w:lang w:eastAsia="en-GB"/>
              </w:rPr>
              <w:t>Introductory information about a standards document</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AC3D13" w:rsidRDefault="00891A7D" w:rsidP="00891A7D">
            <w:pPr>
              <w:rPr>
                <w:lang w:eastAsia="en-GB"/>
              </w:rPr>
            </w:pPr>
            <w:r w:rsidRPr="00AC3D13">
              <w:rPr>
                <w:lang w:eastAsia="en-GB"/>
              </w:rPr>
              <w:t>Impact assessment</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AC3D13" w:rsidRDefault="00891A7D" w:rsidP="00891A7D">
            <w:pPr>
              <w:rPr>
                <w:lang w:eastAsia="en-GB"/>
              </w:rPr>
            </w:pPr>
            <w:r w:rsidRPr="00AC3D13">
              <w:rPr>
                <w:lang w:eastAsia="en-GB"/>
              </w:rPr>
              <w:t>Briefing Note (A4)</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AC3D13" w:rsidRDefault="00891A7D" w:rsidP="00891A7D">
            <w:pPr>
              <w:rPr>
                <w:lang w:eastAsia="en-GB"/>
              </w:rPr>
            </w:pPr>
            <w:r w:rsidRPr="00AC3D13">
              <w:rPr>
                <w:lang w:eastAsia="en-GB"/>
              </w:rPr>
              <w:t>Reference to RSSB information</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AC3D13" w:rsidRDefault="00891A7D" w:rsidP="00891A7D">
            <w:pPr>
              <w:rPr>
                <w:lang w:eastAsia="en-GB"/>
              </w:rPr>
            </w:pPr>
            <w:r w:rsidRPr="00AC3D13">
              <w:rPr>
                <w:lang w:eastAsia="en-GB"/>
              </w:rPr>
              <w:t>Technical note as RSSB information</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891A7D" w:rsidRDefault="00891A7D" w:rsidP="00891A7D">
            <w:pPr>
              <w:rPr>
                <w:sz w:val="24"/>
                <w:szCs w:val="24"/>
                <w:lang w:eastAsia="en-GB"/>
              </w:rPr>
            </w:pPr>
            <w:r w:rsidRPr="00811234">
              <w:rPr>
                <w:lang w:eastAsia="en-GB"/>
              </w:rPr>
              <w:t>Lineside operational safety</w:t>
            </w:r>
            <w:r>
              <w:rPr>
                <w:lang w:eastAsia="en-GB"/>
              </w:rPr>
              <w:t xml:space="preserve"> signs</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sz w:val="24"/>
                <w:szCs w:val="24"/>
                <w:lang w:eastAsia="en-GB"/>
              </w:rPr>
            </w:pPr>
            <w:r w:rsidRPr="003233ED">
              <w:rPr>
                <w:lang w:eastAsia="en-GB"/>
              </w:rPr>
              <w:t>Rule Book principles of operation information</w:t>
            </w:r>
            <w:r w:rsidR="003233ED">
              <w:rPr>
                <w:lang w:eastAsia="en-GB"/>
              </w:rPr>
              <w:t xml:space="preserve"> [RB]</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 xml:space="preserve">Role responsibilities information in Rule Book </w:t>
            </w:r>
            <w:r w:rsidR="003233ED">
              <w:rPr>
                <w:lang w:eastAsia="en-GB"/>
              </w:rPr>
              <w:t>[RB]</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Conventions information in Rule Book</w:t>
            </w:r>
            <w:r w:rsidR="003233ED">
              <w:rPr>
                <w:lang w:eastAsia="en-GB"/>
              </w:rPr>
              <w:t xml:space="preserve"> [RB]</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Rule Book Briefing Leaflet summary</w:t>
            </w:r>
            <w:r w:rsidR="003233ED">
              <w:rPr>
                <w:lang w:eastAsia="en-GB"/>
              </w:rPr>
              <w:t xml:space="preserve"> [RB]</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 xml:space="preserve">Rule </w:t>
            </w:r>
            <w:r w:rsidRPr="00EF21A3">
              <w:rPr>
                <w:lang w:eastAsia="en-GB"/>
              </w:rPr>
              <w:t xml:space="preserve">Book </w:t>
            </w:r>
            <w:r w:rsidR="00124401" w:rsidRPr="00EF21A3">
              <w:rPr>
                <w:lang w:eastAsia="en-GB"/>
              </w:rPr>
              <w:t>Explanation of Change</w:t>
            </w:r>
            <w:r w:rsidRPr="00EF21A3">
              <w:rPr>
                <w:lang w:eastAsia="en-GB"/>
              </w:rPr>
              <w:t xml:space="preserve"> information</w:t>
            </w:r>
            <w:r w:rsidR="003233ED">
              <w:rPr>
                <w:lang w:eastAsia="en-GB"/>
              </w:rPr>
              <w:t xml:space="preserve"> [RB]</w:t>
            </w:r>
          </w:p>
        </w:tc>
      </w:tr>
      <w:tr w:rsidR="00891A7D" w:rsidRPr="00811234" w:rsidTr="00626612">
        <w:trPr>
          <w:trHeight w:val="4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891A7D" w:rsidRPr="00811234" w:rsidRDefault="00891A7D" w:rsidP="00891A7D">
            <w:pPr>
              <w:rPr>
                <w:sz w:val="24"/>
                <w:szCs w:val="24"/>
                <w:lang w:eastAsia="en-GB"/>
              </w:rPr>
            </w:pPr>
          </w:p>
        </w:tc>
        <w:tc>
          <w:tcPr>
            <w:tcW w:w="3406" w:type="dxa"/>
            <w:vMerge/>
            <w:tcBorders>
              <w:top w:val="single" w:sz="6" w:space="0" w:color="000000"/>
              <w:left w:val="single" w:sz="6" w:space="0" w:color="000000"/>
              <w:bottom w:val="single" w:sz="6" w:space="0" w:color="000000"/>
              <w:right w:val="single" w:sz="6" w:space="0" w:color="000000"/>
            </w:tcBorders>
            <w:vAlign w:val="center"/>
            <w:hideMark/>
          </w:tcPr>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91A7D" w:rsidRPr="003233ED" w:rsidRDefault="00891A7D" w:rsidP="00891A7D">
            <w:pPr>
              <w:rPr>
                <w:sz w:val="24"/>
                <w:szCs w:val="24"/>
                <w:lang w:eastAsia="en-GB"/>
              </w:rPr>
            </w:pPr>
            <w:r w:rsidRPr="003233ED">
              <w:rPr>
                <w:lang w:eastAsia="en-GB"/>
              </w:rPr>
              <w:t>Glossary terms and definitions (A4, not Rule Book)</w:t>
            </w:r>
            <w:r w:rsidR="003233ED" w:rsidRPr="003233ED">
              <w:rPr>
                <w:lang w:eastAsia="en-GB"/>
              </w:rPr>
              <w:t xml:space="preserve"> [RB]</w:t>
            </w:r>
          </w:p>
        </w:tc>
      </w:tr>
      <w:tr w:rsidR="00891A7D" w:rsidRPr="00811234" w:rsidTr="006266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91A7D" w:rsidRPr="00811234" w:rsidRDefault="00891A7D" w:rsidP="00891A7D">
            <w:pPr>
              <w:rPr>
                <w:sz w:val="24"/>
                <w:szCs w:val="24"/>
                <w:lang w:eastAsia="en-GB"/>
              </w:rPr>
            </w:pPr>
            <w:r w:rsidRPr="00811234">
              <w:rPr>
                <w:lang w:eastAsia="en-GB"/>
              </w:rPr>
              <w:t>Reference</w:t>
            </w:r>
          </w:p>
        </w:tc>
        <w:tc>
          <w:tcPr>
            <w:tcW w:w="34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91A7D" w:rsidRPr="00811234" w:rsidRDefault="00891A7D" w:rsidP="00891A7D">
            <w:pPr>
              <w:rPr>
                <w:sz w:val="24"/>
                <w:szCs w:val="24"/>
                <w:lang w:eastAsia="en-GB"/>
              </w:rPr>
            </w:pPr>
            <w:r w:rsidRPr="00811234">
              <w:rPr>
                <w:lang w:eastAsia="en-GB"/>
              </w:rPr>
              <w:t xml:space="preserve">Provide </w:t>
            </w:r>
            <w:r>
              <w:rPr>
                <w:lang w:eastAsia="en-GB"/>
              </w:rPr>
              <w:t>“</w:t>
            </w:r>
            <w:r w:rsidRPr="00811234">
              <w:rPr>
                <w:lang w:eastAsia="en-GB"/>
              </w:rPr>
              <w:t>look-up</w:t>
            </w:r>
            <w:r>
              <w:rPr>
                <w:lang w:eastAsia="en-GB"/>
              </w:rPr>
              <w:t>”</w:t>
            </w:r>
            <w:r w:rsidRPr="00811234">
              <w:rPr>
                <w:lang w:eastAsia="en-GB"/>
              </w:rPr>
              <w:t xml:space="preserve"> information that end users might need to refer to when completing a task. A</w:t>
            </w:r>
            <w:r>
              <w:rPr>
                <w:lang w:eastAsia="en-GB"/>
              </w:rPr>
              <w:t xml:space="preserve"> </w:t>
            </w:r>
            <w:r w:rsidRPr="00811234">
              <w:rPr>
                <w:lang w:eastAsia="en-GB"/>
              </w:rPr>
              <w:t xml:space="preserve">reference topic may answer questions like </w:t>
            </w:r>
            <w:r>
              <w:rPr>
                <w:lang w:eastAsia="en-GB"/>
              </w:rPr>
              <w:t>“</w:t>
            </w:r>
            <w:r w:rsidRPr="00811234">
              <w:rPr>
                <w:lang w:eastAsia="en-GB"/>
              </w:rPr>
              <w:t>How Much...</w:t>
            </w:r>
            <w:r>
              <w:rPr>
                <w:lang w:eastAsia="en-GB"/>
              </w:rPr>
              <w:t>”</w:t>
            </w:r>
            <w:r w:rsidRPr="00811234">
              <w:rPr>
                <w:lang w:eastAsia="en-GB"/>
              </w:rPr>
              <w:t xml:space="preserve">, </w:t>
            </w:r>
            <w:r>
              <w:rPr>
                <w:lang w:eastAsia="en-GB"/>
              </w:rPr>
              <w:t>“</w:t>
            </w:r>
            <w:r w:rsidRPr="00811234">
              <w:rPr>
                <w:lang w:eastAsia="en-GB"/>
              </w:rPr>
              <w:t>How Many...</w:t>
            </w:r>
            <w:r>
              <w:rPr>
                <w:lang w:eastAsia="en-GB"/>
              </w:rPr>
              <w:t>”</w:t>
            </w:r>
            <w:r w:rsidRPr="00811234">
              <w:rPr>
                <w:lang w:eastAsia="en-GB"/>
              </w:rPr>
              <w:t xml:space="preserve">, or </w:t>
            </w:r>
            <w:r>
              <w:rPr>
                <w:lang w:eastAsia="en-GB"/>
              </w:rPr>
              <w:t>“</w:t>
            </w:r>
            <w:r w:rsidRPr="00811234">
              <w:rPr>
                <w:lang w:eastAsia="en-GB"/>
              </w:rPr>
              <w:t>What Form...</w:t>
            </w:r>
            <w:r>
              <w:rPr>
                <w:lang w:eastAsia="en-GB"/>
              </w:rPr>
              <w:t>”</w:t>
            </w:r>
            <w:r w:rsidRPr="00811234">
              <w:rPr>
                <w:lang w:eastAsia="en-GB"/>
              </w:rPr>
              <w:t xml:space="preserve"> It is</w:t>
            </w:r>
            <w:r>
              <w:rPr>
                <w:lang w:eastAsia="en-GB"/>
              </w:rPr>
              <w:t xml:space="preserve"> </w:t>
            </w:r>
            <w:r w:rsidRPr="00811234">
              <w:rPr>
                <w:lang w:eastAsia="en-GB"/>
              </w:rPr>
              <w:t>intended to be referred to frequently.</w:t>
            </w:r>
          </w:p>
          <w:p w:rsidR="00891A7D" w:rsidRPr="00811234" w:rsidRDefault="00891A7D" w:rsidP="00891A7D">
            <w:pPr>
              <w:rPr>
                <w:sz w:val="24"/>
                <w:szCs w:val="24"/>
                <w:lang w:eastAsia="en-GB"/>
              </w:rPr>
            </w:pP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91A7D" w:rsidRPr="00811234" w:rsidRDefault="00891A7D" w:rsidP="00891A7D">
            <w:pPr>
              <w:rPr>
                <w:sz w:val="24"/>
                <w:szCs w:val="24"/>
                <w:lang w:eastAsia="en-GB"/>
              </w:rPr>
            </w:pPr>
            <w:r w:rsidRPr="00811234">
              <w:rPr>
                <w:lang w:eastAsia="en-GB"/>
              </w:rPr>
              <w:t>Tabular data</w:t>
            </w:r>
          </w:p>
        </w:tc>
      </w:tr>
      <w:tr w:rsidR="00891A7D" w:rsidRPr="00811234" w:rsidTr="0062661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Glossary entry</w:t>
            </w:r>
          </w:p>
        </w:tc>
        <w:tc>
          <w:tcPr>
            <w:tcW w:w="340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Provide a term and definition for a Rule Book glossary.</w:t>
            </w:r>
          </w:p>
        </w:tc>
        <w:tc>
          <w:tcPr>
            <w:tcW w:w="32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1A7D" w:rsidRPr="003233ED" w:rsidRDefault="00891A7D" w:rsidP="00891A7D">
            <w:pPr>
              <w:rPr>
                <w:lang w:eastAsia="en-GB"/>
              </w:rPr>
            </w:pPr>
            <w:r w:rsidRPr="003233ED">
              <w:rPr>
                <w:lang w:eastAsia="en-GB"/>
              </w:rPr>
              <w:t>Glossary terms and definitions (Rule Book, not A4)</w:t>
            </w:r>
            <w:r w:rsidR="003233ED" w:rsidRPr="003233ED">
              <w:rPr>
                <w:lang w:eastAsia="en-GB"/>
              </w:rPr>
              <w:t xml:space="preserve"> [RB]</w:t>
            </w:r>
          </w:p>
        </w:tc>
      </w:tr>
    </w:tbl>
    <w:p w:rsidR="00811234" w:rsidRDefault="00811234" w:rsidP="004152A5"/>
    <w:p w:rsidR="00811234" w:rsidRDefault="00AA5CE1" w:rsidP="00AA5CE1">
      <w:r>
        <w:t>As you work, ensure that every requirement or other RSSB content is placed in a separate information type in a single topic file. You will combine topics by placing them in relation to each other in a DITA map to create a publication. Different RSSB publications use different information types as shown in the following table.</w:t>
      </w:r>
    </w:p>
    <w:p w:rsidR="00AA5CE1" w:rsidRPr="00AA5CE1" w:rsidRDefault="00AA5CE1" w:rsidP="00AA5CE1">
      <w:pPr>
        <w:rPr>
          <w:rFonts w:eastAsia="Times New Roman"/>
          <w:sz w:val="24"/>
          <w:szCs w:val="24"/>
          <w:lang w:eastAsia="en-GB"/>
        </w:rPr>
      </w:pPr>
    </w:p>
    <w:tbl>
      <w:tblPr>
        <w:tblW w:w="9064" w:type="dxa"/>
        <w:tblCellMar>
          <w:top w:w="15" w:type="dxa"/>
          <w:left w:w="15" w:type="dxa"/>
          <w:bottom w:w="15" w:type="dxa"/>
          <w:right w:w="15" w:type="dxa"/>
        </w:tblCellMar>
        <w:tblLook w:val="04A0" w:firstRow="1" w:lastRow="0" w:firstColumn="1" w:lastColumn="0" w:noHBand="0" w:noVBand="1"/>
      </w:tblPr>
      <w:tblGrid>
        <w:gridCol w:w="3554"/>
        <w:gridCol w:w="5510"/>
      </w:tblGrid>
      <w:tr w:rsidR="00AA5CE1" w:rsidRPr="006E6847" w:rsidTr="00CB6845">
        <w:tc>
          <w:tcPr>
            <w:tcW w:w="0" w:type="auto"/>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5" w:type="dxa"/>
              <w:left w:w="105" w:type="dxa"/>
              <w:bottom w:w="105" w:type="dxa"/>
              <w:right w:w="105" w:type="dxa"/>
            </w:tcMar>
            <w:hideMark/>
          </w:tcPr>
          <w:p w:rsidR="00AA5CE1" w:rsidRPr="006E6847" w:rsidRDefault="00AA5CE1" w:rsidP="00AA5CE1">
            <w:pPr>
              <w:spacing w:before="40"/>
              <w:rPr>
                <w:rFonts w:eastAsia="Times New Roman"/>
                <w:szCs w:val="24"/>
                <w:lang w:eastAsia="en-GB"/>
              </w:rPr>
            </w:pPr>
            <w:r w:rsidRPr="006E6847">
              <w:rPr>
                <w:rFonts w:eastAsia="Times New Roman"/>
                <w:b/>
                <w:bCs/>
                <w:color w:val="000000"/>
                <w:szCs w:val="20"/>
                <w:shd w:val="clear" w:color="auto" w:fill="F9EBD7"/>
                <w:lang w:eastAsia="en-GB"/>
              </w:rPr>
              <w:t>RSSB Publication</w:t>
            </w:r>
          </w:p>
        </w:tc>
        <w:tc>
          <w:tcPr>
            <w:tcW w:w="551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tcMar>
              <w:top w:w="105" w:type="dxa"/>
              <w:left w:w="105" w:type="dxa"/>
              <w:bottom w:w="105" w:type="dxa"/>
              <w:right w:w="105" w:type="dxa"/>
            </w:tcMar>
            <w:hideMark/>
          </w:tcPr>
          <w:p w:rsidR="00AA5CE1" w:rsidRPr="006E6847" w:rsidRDefault="00AA5CE1" w:rsidP="00AA5CE1">
            <w:pPr>
              <w:spacing w:before="40"/>
              <w:rPr>
                <w:rFonts w:eastAsia="Times New Roman"/>
                <w:szCs w:val="24"/>
                <w:lang w:eastAsia="en-GB"/>
              </w:rPr>
            </w:pPr>
            <w:r w:rsidRPr="006E6847">
              <w:rPr>
                <w:rFonts w:eastAsia="Times New Roman"/>
                <w:b/>
                <w:bCs/>
                <w:color w:val="000000"/>
                <w:szCs w:val="20"/>
                <w:shd w:val="clear" w:color="auto" w:fill="F9EBD7"/>
                <w:lang w:eastAsia="en-GB"/>
              </w:rPr>
              <w:t>RSSB Information Types used</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80"/>
              <w:rPr>
                <w:rFonts w:eastAsia="Times New Roman"/>
                <w:szCs w:val="24"/>
                <w:lang w:eastAsia="en-GB"/>
              </w:rPr>
            </w:pPr>
            <w:r w:rsidRPr="006E6847">
              <w:rPr>
                <w:rFonts w:eastAsia="Times New Roman"/>
                <w:color w:val="000000"/>
                <w:szCs w:val="20"/>
                <w:lang w:eastAsia="en-GB"/>
              </w:rPr>
              <w:t>Rail Industry Standard</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100"/>
              <w:rPr>
                <w:rFonts w:eastAsia="Times New Roman"/>
                <w:szCs w:val="24"/>
                <w:lang w:eastAsia="en-GB"/>
              </w:rPr>
            </w:pPr>
            <w:r w:rsidRPr="006E6847">
              <w:rPr>
                <w:rFonts w:eastAsia="Times New Roman"/>
                <w:color w:val="000000"/>
                <w:szCs w:val="20"/>
                <w:lang w:eastAsia="en-GB"/>
              </w:rPr>
              <w:t>Synopsis statement</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Copyright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Safety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Requirement (including rationale and guidance)</w:t>
            </w:r>
          </w:p>
          <w:p w:rsidR="00AA5CE1" w:rsidRPr="006E6847" w:rsidRDefault="00AA5CE1" w:rsidP="00AA5CE1">
            <w:pPr>
              <w:spacing w:before="40"/>
              <w:rPr>
                <w:rFonts w:eastAsia="Times New Roman"/>
                <w:color w:val="000000"/>
                <w:szCs w:val="20"/>
                <w:lang w:eastAsia="en-GB"/>
              </w:rPr>
            </w:pPr>
            <w:r w:rsidRPr="006E6847">
              <w:rPr>
                <w:rFonts w:eastAsia="Times New Roman"/>
                <w:color w:val="000000"/>
                <w:szCs w:val="20"/>
                <w:lang w:eastAsia="en-GB"/>
              </w:rPr>
              <w:t>Tabular data</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Glossary terms and definitions</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80"/>
              <w:rPr>
                <w:rFonts w:eastAsia="Times New Roman"/>
                <w:szCs w:val="24"/>
                <w:lang w:eastAsia="en-GB"/>
              </w:rPr>
            </w:pPr>
            <w:r w:rsidRPr="006E6847">
              <w:rPr>
                <w:rFonts w:eastAsia="Times New Roman"/>
                <w:color w:val="000000"/>
                <w:szCs w:val="20"/>
                <w:lang w:eastAsia="en-GB"/>
              </w:rPr>
              <w:t>Railway Group Standard</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140"/>
              <w:rPr>
                <w:rFonts w:eastAsia="Times New Roman"/>
                <w:szCs w:val="24"/>
                <w:lang w:eastAsia="en-GB"/>
              </w:rPr>
            </w:pPr>
            <w:r w:rsidRPr="006E6847">
              <w:rPr>
                <w:rFonts w:eastAsia="Times New Roman"/>
                <w:color w:val="000000"/>
                <w:szCs w:val="20"/>
                <w:lang w:eastAsia="en-GB"/>
              </w:rPr>
              <w:t>Synopsis statement</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Copyright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Safety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Requirement (including rationale and guidance)</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Tabular data</w:t>
            </w:r>
          </w:p>
          <w:p w:rsidR="00AA5CE1" w:rsidRPr="006E6847" w:rsidRDefault="00AA5CE1" w:rsidP="00AA5CE1">
            <w:pPr>
              <w:spacing w:before="40"/>
              <w:rPr>
                <w:rFonts w:eastAsia="Times New Roman"/>
                <w:color w:val="000000"/>
                <w:szCs w:val="20"/>
                <w:lang w:eastAsia="en-GB"/>
              </w:rPr>
            </w:pPr>
            <w:r w:rsidRPr="006E6847">
              <w:rPr>
                <w:rFonts w:eastAsia="Times New Roman"/>
                <w:color w:val="000000"/>
                <w:szCs w:val="20"/>
                <w:lang w:eastAsia="en-GB"/>
              </w:rPr>
              <w:t>Lineside operational safety signs</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Glossary terms and definitions</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80"/>
              <w:rPr>
                <w:rFonts w:eastAsia="Times New Roman"/>
                <w:szCs w:val="24"/>
                <w:lang w:eastAsia="en-GB"/>
              </w:rPr>
            </w:pPr>
            <w:r w:rsidRPr="006E6847">
              <w:rPr>
                <w:rFonts w:eastAsia="Times New Roman"/>
                <w:color w:val="000000"/>
                <w:szCs w:val="20"/>
                <w:lang w:eastAsia="en-GB"/>
              </w:rPr>
              <w:t>Rail Industry Guidance Note (standalone)</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140"/>
              <w:rPr>
                <w:rFonts w:eastAsia="Times New Roman"/>
                <w:szCs w:val="24"/>
                <w:lang w:eastAsia="en-GB"/>
              </w:rPr>
            </w:pPr>
            <w:r w:rsidRPr="006E6847">
              <w:rPr>
                <w:rFonts w:eastAsia="Times New Roman"/>
                <w:color w:val="000000"/>
                <w:szCs w:val="20"/>
                <w:lang w:eastAsia="en-GB"/>
              </w:rPr>
              <w:t>Synopsis statement</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Copyright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Safety information</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Overviews</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Standalone guidance</w:t>
            </w:r>
          </w:p>
          <w:p w:rsidR="00AA5CE1" w:rsidRPr="006E6847" w:rsidRDefault="00AA5CE1" w:rsidP="00AA5CE1">
            <w:pPr>
              <w:spacing w:before="40"/>
              <w:rPr>
                <w:rFonts w:eastAsia="Times New Roman"/>
                <w:szCs w:val="24"/>
                <w:lang w:eastAsia="en-GB"/>
              </w:rPr>
            </w:pPr>
            <w:r w:rsidRPr="006E6847">
              <w:rPr>
                <w:rFonts w:eastAsia="Times New Roman"/>
                <w:color w:val="000000"/>
                <w:szCs w:val="20"/>
                <w:lang w:eastAsia="en-GB"/>
              </w:rPr>
              <w:t>Tabular data</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80"/>
              <w:rPr>
                <w:rFonts w:eastAsia="Times New Roman"/>
                <w:szCs w:val="24"/>
                <w:lang w:eastAsia="en-GB"/>
              </w:rPr>
            </w:pPr>
            <w:r w:rsidRPr="006E6847">
              <w:rPr>
                <w:rFonts w:eastAsia="Times New Roman"/>
                <w:color w:val="000000"/>
                <w:szCs w:val="20"/>
                <w:lang w:eastAsia="en-GB"/>
              </w:rPr>
              <w:t>Deviation/Deviation Request</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6E6847" w:rsidRDefault="00AA5CE1" w:rsidP="00AA5CE1">
            <w:pPr>
              <w:spacing w:before="140"/>
              <w:rPr>
                <w:rFonts w:eastAsia="Times New Roman"/>
                <w:szCs w:val="24"/>
                <w:lang w:eastAsia="en-GB"/>
              </w:rPr>
            </w:pPr>
            <w:r w:rsidRPr="006E6847">
              <w:rPr>
                <w:rFonts w:eastAsia="Times New Roman"/>
                <w:color w:val="000000"/>
                <w:szCs w:val="20"/>
                <w:lang w:eastAsia="en-GB"/>
              </w:rPr>
              <w:t>Deviation</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AC3D13" w:rsidRDefault="00AA5CE1" w:rsidP="00AA5CE1">
            <w:pPr>
              <w:spacing w:before="80"/>
              <w:rPr>
                <w:rFonts w:eastAsia="Times New Roman"/>
                <w:szCs w:val="24"/>
                <w:lang w:eastAsia="en-GB"/>
              </w:rPr>
            </w:pPr>
            <w:r w:rsidRPr="00AC3D13">
              <w:rPr>
                <w:rFonts w:eastAsia="Times New Roman"/>
                <w:color w:val="000000"/>
                <w:szCs w:val="20"/>
                <w:lang w:eastAsia="en-GB"/>
              </w:rPr>
              <w:t>Impact Assessment</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AC3D13" w:rsidRDefault="00891A7D" w:rsidP="00AA5CE1">
            <w:pPr>
              <w:spacing w:before="140"/>
              <w:rPr>
                <w:rFonts w:eastAsia="Times New Roman"/>
                <w:szCs w:val="24"/>
                <w:lang w:eastAsia="en-GB"/>
              </w:rPr>
            </w:pPr>
            <w:r w:rsidRPr="00AC3D13">
              <w:rPr>
                <w:rFonts w:eastAsia="Times New Roman"/>
                <w:color w:val="000000"/>
                <w:szCs w:val="20"/>
                <w:lang w:eastAsia="en-GB"/>
              </w:rPr>
              <w:t>Impact Assessment</w:t>
            </w:r>
          </w:p>
        </w:tc>
      </w:tr>
      <w:tr w:rsidR="00AA5CE1" w:rsidRPr="00AA5CE1" w:rsidTr="00AA5CE1">
        <w:trPr>
          <w:trHeight w:val="40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AC3D13" w:rsidRDefault="00AA5CE1" w:rsidP="00AA5CE1">
            <w:pPr>
              <w:spacing w:before="80"/>
              <w:rPr>
                <w:rFonts w:eastAsia="Times New Roman"/>
                <w:szCs w:val="24"/>
                <w:lang w:eastAsia="en-GB"/>
              </w:rPr>
            </w:pPr>
            <w:r w:rsidRPr="00AC3D13">
              <w:rPr>
                <w:rFonts w:eastAsia="Times New Roman"/>
                <w:color w:val="000000"/>
                <w:szCs w:val="20"/>
                <w:lang w:eastAsia="en-GB"/>
              </w:rPr>
              <w:t>Briefing Note</w:t>
            </w:r>
            <w:r w:rsidR="00891A7D" w:rsidRPr="00AC3D13">
              <w:rPr>
                <w:rFonts w:eastAsia="Times New Roman"/>
                <w:color w:val="000000"/>
                <w:szCs w:val="20"/>
                <w:lang w:eastAsia="en-GB"/>
              </w:rPr>
              <w:t xml:space="preserve"> (A4)</w:t>
            </w:r>
          </w:p>
        </w:tc>
        <w:tc>
          <w:tcPr>
            <w:tcW w:w="55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A5CE1" w:rsidRPr="00AC3D13" w:rsidRDefault="00891A7D" w:rsidP="00AA5CE1">
            <w:pPr>
              <w:spacing w:before="140"/>
              <w:rPr>
                <w:rFonts w:eastAsia="Times New Roman"/>
                <w:szCs w:val="24"/>
                <w:lang w:eastAsia="en-GB"/>
              </w:rPr>
            </w:pPr>
            <w:r w:rsidRPr="00AC3D13">
              <w:rPr>
                <w:rFonts w:eastAsia="Times New Roman"/>
                <w:color w:val="000000"/>
                <w:szCs w:val="20"/>
                <w:lang w:eastAsia="en-GB"/>
              </w:rPr>
              <w:t>Briefing Note (A4)</w:t>
            </w:r>
          </w:p>
        </w:tc>
      </w:tr>
    </w:tbl>
    <w:p w:rsidR="00891A7D" w:rsidRDefault="00891A7D" w:rsidP="00891A7D"/>
    <w:p w:rsidR="00CB6845" w:rsidRDefault="00CB6845" w:rsidP="00CB6845">
      <w:pPr>
        <w:pStyle w:val="Heading2"/>
        <w:rPr>
          <w:rFonts w:eastAsia="Times-Roman"/>
        </w:rPr>
      </w:pPr>
      <w:bookmarkStart w:id="34" w:name="_Toc469647066"/>
      <w:r>
        <w:rPr>
          <w:rFonts w:eastAsia="Times-Roman"/>
        </w:rPr>
        <w:t>Beginning a topic</w:t>
      </w:r>
      <w:bookmarkEnd w:id="34"/>
    </w:p>
    <w:p w:rsidR="00CB6845" w:rsidRDefault="00CB6845" w:rsidP="00CB6845">
      <w:r>
        <w:t xml:space="preserve">Regardless of the information type, all topics must include a title and </w:t>
      </w:r>
      <w:r w:rsidR="006E6847">
        <w:t xml:space="preserve">a </w:t>
      </w:r>
      <w:r>
        <w:t>prolog section before you begin the body of the topic. The following sections provide guidelines for these common elements.</w:t>
      </w:r>
    </w:p>
    <w:p w:rsidR="00AA5CE1" w:rsidRDefault="00AA5CE1" w:rsidP="00CB6845"/>
    <w:p w:rsidR="00CB6845" w:rsidRPr="00CB6845" w:rsidRDefault="00CB6845" w:rsidP="00CB6845">
      <w:pPr>
        <w:rPr>
          <w:b/>
        </w:rPr>
      </w:pPr>
      <w:r w:rsidRPr="00CB6845">
        <w:rPr>
          <w:b/>
        </w:rPr>
        <w:t>Note:</w:t>
      </w:r>
    </w:p>
    <w:p w:rsidR="00CB6845" w:rsidRDefault="00CB6845" w:rsidP="00CB6845">
      <w:r>
        <w:t>When creating a new topic, always start with the RSSB template for the appropriate information type, if one is available. If you start by copying another topic, you could inadvertently duplicate element IDs and you risk overlooking elements that you might need for the new topic that were removed from the topic you copied.</w:t>
      </w:r>
    </w:p>
    <w:p w:rsidR="00AA5CE1" w:rsidRDefault="00AA5CE1" w:rsidP="00CB6845"/>
    <w:p w:rsidR="00CB6845" w:rsidRDefault="00CB6845" w:rsidP="00CB6845">
      <w:pPr>
        <w:pStyle w:val="Heading3"/>
      </w:pPr>
      <w:bookmarkStart w:id="35" w:name="_Titling_topics"/>
      <w:bookmarkStart w:id="36" w:name="_Ref465087437"/>
      <w:bookmarkStart w:id="37" w:name="_Ref465087455"/>
      <w:bookmarkStart w:id="38" w:name="_Ref465087465"/>
      <w:bookmarkStart w:id="39" w:name="_Toc469647067"/>
      <w:bookmarkEnd w:id="35"/>
      <w:r>
        <w:t>Titling topics</w:t>
      </w:r>
      <w:bookmarkEnd w:id="36"/>
      <w:bookmarkEnd w:id="37"/>
      <w:bookmarkEnd w:id="38"/>
      <w:bookmarkEnd w:id="39"/>
    </w:p>
    <w:p w:rsidR="00CB6845" w:rsidRDefault="00CB6845" w:rsidP="00CB6845">
      <w:r>
        <w:t>DITA requires that you provide a title for all topics, which is typically published as the heading of the topic</w:t>
      </w:r>
      <w:r w:rsidR="00EA6134">
        <w:t>’</w:t>
      </w:r>
      <w:r>
        <w:t>s content in the final output and appears in the table of contents and other navigation features to assist users in locating the information.</w:t>
      </w:r>
    </w:p>
    <w:p w:rsidR="00CB6845" w:rsidRDefault="00CB6845" w:rsidP="00CB6845"/>
    <w:p w:rsidR="00CB6845" w:rsidRPr="00CB6845" w:rsidRDefault="00CB6845" w:rsidP="00CB6845">
      <w:pPr>
        <w:rPr>
          <w:b/>
        </w:rPr>
      </w:pPr>
      <w:r w:rsidRPr="00CB6845">
        <w:rPr>
          <w:b/>
        </w:rPr>
        <w:t>N</w:t>
      </w:r>
      <w:r w:rsidR="006B3FE8">
        <w:rPr>
          <w:b/>
        </w:rPr>
        <w:t>ote</w:t>
      </w:r>
      <w:r w:rsidRPr="00CB6845">
        <w:rPr>
          <w:b/>
        </w:rPr>
        <w:t>:</w:t>
      </w:r>
    </w:p>
    <w:p w:rsidR="00CB6845" w:rsidRDefault="00CB6845" w:rsidP="00CB6845">
      <w:r>
        <w:t>In some RSSB stylesheets the topic title may not appear in the output for an individual requirement.</w:t>
      </w:r>
    </w:p>
    <w:p w:rsidR="00CB6845" w:rsidRDefault="00CB6845" w:rsidP="00CB6845">
      <w:r>
        <w:t>Although the titles of requirements topics may not be rendered in the output, you must include a title so that the topics can be found through search and managed effectively.</w:t>
      </w:r>
    </w:p>
    <w:p w:rsidR="00CB6845" w:rsidRPr="002D1001" w:rsidRDefault="00CB6845" w:rsidP="002D1001"/>
    <w:p w:rsidR="00CB6845" w:rsidRPr="002D1001" w:rsidRDefault="002D1001" w:rsidP="002D1001">
      <w:r w:rsidRPr="002D1001">
        <w:t>The title must clearly convey the content found in the topic. When writing titles, follow these guidelines:</w:t>
      </w:r>
    </w:p>
    <w:p w:rsidR="00CB6845" w:rsidRPr="002D1001" w:rsidRDefault="00CB6845" w:rsidP="002D1001"/>
    <w:p w:rsidR="002D1001" w:rsidRPr="002D1001" w:rsidRDefault="002D1001" w:rsidP="00EC45E1">
      <w:pPr>
        <w:pStyle w:val="ListParagraph"/>
        <w:numPr>
          <w:ilvl w:val="0"/>
          <w:numId w:val="22"/>
        </w:numPr>
      </w:pPr>
      <w:r w:rsidRPr="002D1001">
        <w:t>Make the title specific to help users distinguish it from other similar topics.</w:t>
      </w:r>
    </w:p>
    <w:p w:rsidR="002D1001" w:rsidRPr="002D1001" w:rsidRDefault="002D1001" w:rsidP="00EC45E1">
      <w:pPr>
        <w:pStyle w:val="ListParagraph"/>
        <w:numPr>
          <w:ilvl w:val="0"/>
          <w:numId w:val="22"/>
        </w:numPr>
      </w:pPr>
      <w:r w:rsidRPr="002D1001">
        <w:t>Use words that accurately describe the content and that are specific, concise, and meaningful. Avoid headings that</w:t>
      </w:r>
      <w:r>
        <w:t xml:space="preserve"> </w:t>
      </w:r>
      <w:r w:rsidRPr="002D1001">
        <w:t>identify the type of information, but not the subject matter; for example, Introduction or Overview, without further</w:t>
      </w:r>
      <w:r>
        <w:t xml:space="preserve"> </w:t>
      </w:r>
      <w:r w:rsidRPr="002D1001">
        <w:t>clarifying words to indicate what content is introduced or what you are providing an overview about. Topic titles</w:t>
      </w:r>
      <w:r>
        <w:t xml:space="preserve"> </w:t>
      </w:r>
      <w:r w:rsidRPr="002D1001">
        <w:t>not only provide clarity for the user but also will assist other authors in locating relevant information in the</w:t>
      </w:r>
      <w:r>
        <w:t xml:space="preserve"> </w:t>
      </w:r>
      <w:r w:rsidRPr="002D1001">
        <w:t>repository.</w:t>
      </w:r>
    </w:p>
    <w:p w:rsidR="002D1001" w:rsidRPr="002D1001" w:rsidRDefault="002D1001" w:rsidP="00EC45E1">
      <w:pPr>
        <w:pStyle w:val="ListParagraph"/>
        <w:numPr>
          <w:ilvl w:val="0"/>
          <w:numId w:val="22"/>
        </w:numPr>
      </w:pPr>
      <w:r w:rsidRPr="002D1001">
        <w:t>Use industry standard and commonly used words.</w:t>
      </w:r>
    </w:p>
    <w:p w:rsidR="002D1001" w:rsidRPr="002D1001" w:rsidRDefault="002D1001" w:rsidP="00EC45E1">
      <w:pPr>
        <w:pStyle w:val="ListParagraph"/>
        <w:numPr>
          <w:ilvl w:val="0"/>
          <w:numId w:val="22"/>
        </w:numPr>
      </w:pPr>
      <w:r w:rsidRPr="002D1001">
        <w:t>Use the same terms consistently in topics that cover the same subject.</w:t>
      </w:r>
    </w:p>
    <w:p w:rsidR="002D1001" w:rsidRPr="002D1001" w:rsidRDefault="002D1001" w:rsidP="00EC45E1">
      <w:pPr>
        <w:pStyle w:val="ListParagraph"/>
        <w:numPr>
          <w:ilvl w:val="0"/>
          <w:numId w:val="22"/>
        </w:numPr>
      </w:pPr>
      <w:r w:rsidRPr="002D1001">
        <w:t>Use plural forms of nouns unless the subject makes sense only in the singular.</w:t>
      </w:r>
    </w:p>
    <w:p w:rsidR="002D1001" w:rsidRPr="002D1001" w:rsidRDefault="002D1001" w:rsidP="00EC45E1">
      <w:pPr>
        <w:pStyle w:val="ListParagraph"/>
        <w:numPr>
          <w:ilvl w:val="0"/>
          <w:numId w:val="22"/>
        </w:numPr>
      </w:pPr>
      <w:r w:rsidRPr="002D1001">
        <w:t>Avoid using acronyms and abbreviations in a title, unless they are industry standards.</w:t>
      </w:r>
    </w:p>
    <w:p w:rsidR="002D1001" w:rsidRPr="002D1001" w:rsidRDefault="002D1001" w:rsidP="00EC45E1">
      <w:pPr>
        <w:pStyle w:val="ListParagraph"/>
        <w:numPr>
          <w:ilvl w:val="0"/>
          <w:numId w:val="22"/>
        </w:numPr>
      </w:pPr>
      <w:r w:rsidRPr="002D1001">
        <w:t>Use articles (a, an, the) to improve understanding.</w:t>
      </w:r>
    </w:p>
    <w:p w:rsidR="002D1001" w:rsidRPr="002D1001" w:rsidRDefault="002D1001" w:rsidP="00EC45E1">
      <w:pPr>
        <w:pStyle w:val="ListParagraph"/>
        <w:numPr>
          <w:ilvl w:val="0"/>
          <w:numId w:val="22"/>
        </w:numPr>
      </w:pPr>
      <w:r w:rsidRPr="002D1001">
        <w:t>Although it will not always be possible, try to limit the length of the title to no more than eight words.</w:t>
      </w:r>
    </w:p>
    <w:p w:rsidR="00CB6845" w:rsidRPr="002D1001" w:rsidRDefault="002D1001" w:rsidP="00EC45E1">
      <w:pPr>
        <w:pStyle w:val="ListParagraph"/>
        <w:numPr>
          <w:ilvl w:val="0"/>
          <w:numId w:val="22"/>
        </w:numPr>
      </w:pPr>
      <w:r w:rsidRPr="002D1001">
        <w:t>Use sentence case, capitalising only the first word in the title.</w:t>
      </w:r>
    </w:p>
    <w:p w:rsidR="00AA5CE1" w:rsidRPr="002D1001" w:rsidRDefault="00AA5CE1" w:rsidP="002D1001"/>
    <w:p w:rsidR="002D1001" w:rsidRDefault="002D1001" w:rsidP="002D1001">
      <w:r w:rsidRPr="003140AF">
        <w:t>The &lt;title&gt; element is the first element within the topic root element (such as &lt;concept&gt; or &lt;reference&gt;). Type your text directly into the &lt;title&gt; element, keeping in mind the following constraints</w:t>
      </w:r>
      <w:r w:rsidRPr="002D1001">
        <w:t>:</w:t>
      </w:r>
    </w:p>
    <w:p w:rsidR="005D078E" w:rsidRDefault="005D078E" w:rsidP="002D1001"/>
    <w:p w:rsidR="002D1001" w:rsidRPr="002D1001" w:rsidRDefault="002D1001" w:rsidP="00EC45E1">
      <w:pPr>
        <w:pStyle w:val="ListParagraph"/>
        <w:numPr>
          <w:ilvl w:val="0"/>
          <w:numId w:val="23"/>
        </w:numPr>
      </w:pPr>
      <w:r w:rsidRPr="002D1001">
        <w:t xml:space="preserve">You cannot nest block elements or most inline elements </w:t>
      </w:r>
      <w:r w:rsidRPr="003140AF">
        <w:t>within &lt;title&gt;. Even when they are allowed, avoid using inline elements that might override the format of the heading style, for example bold (&lt;b&gt;).</w:t>
      </w:r>
      <w:r w:rsidR="00C14743">
        <w:t xml:space="preserve"> </w:t>
      </w:r>
      <w:r w:rsidR="00C14743" w:rsidRPr="003233ED">
        <w:t>For Rule Book topics, you are allowed to use &lt;ph&gt;</w:t>
      </w:r>
      <w:r w:rsidR="006E6847" w:rsidRPr="003233ED">
        <w:t xml:space="preserve"> to add a heading number</w:t>
      </w:r>
      <w:r w:rsidR="003233ED">
        <w:t>.</w:t>
      </w:r>
      <w:r w:rsidR="006E6847" w:rsidRPr="003233ED">
        <w:t xml:space="preserve"> [RB]</w:t>
      </w:r>
    </w:p>
    <w:p w:rsidR="002D1001" w:rsidRPr="002D1001" w:rsidRDefault="002D1001" w:rsidP="00EC45E1">
      <w:pPr>
        <w:pStyle w:val="ListParagraph"/>
        <w:numPr>
          <w:ilvl w:val="0"/>
          <w:numId w:val="23"/>
        </w:numPr>
      </w:pPr>
      <w:r w:rsidRPr="002D1001">
        <w:t xml:space="preserve">Do not copy a title from other topics by using a </w:t>
      </w:r>
      <w:r w:rsidR="006E6847">
        <w:t>“</w:t>
      </w:r>
      <w:r w:rsidRPr="002D1001">
        <w:t>conref</w:t>
      </w:r>
      <w:r w:rsidR="006E6847">
        <w:t>”</w:t>
      </w:r>
      <w:r w:rsidRPr="002D1001">
        <w:t>. If you are writing a topic that has the same title as</w:t>
      </w:r>
      <w:r w:rsidR="00FE7BB5">
        <w:t xml:space="preserve"> </w:t>
      </w:r>
      <w:r w:rsidRPr="002D1001">
        <w:t>another topic, consider whether both topics should be combined into one normalised topic. If not, add</w:t>
      </w:r>
      <w:r w:rsidR="00FE7BB5">
        <w:t xml:space="preserve"> </w:t>
      </w:r>
      <w:r w:rsidRPr="002D1001">
        <w:t>distinguishing information to the titles to help end users understand the difference between the two topics.</w:t>
      </w:r>
    </w:p>
    <w:p w:rsidR="00FE7BB5" w:rsidRDefault="00FE7BB5" w:rsidP="002D1001"/>
    <w:p w:rsidR="002D1001" w:rsidRPr="002D1001" w:rsidRDefault="002D1001" w:rsidP="002D1001">
      <w:r w:rsidRPr="002D1001">
        <w:t>In addition to these general guidelines, the following sections discuss unique cons</w:t>
      </w:r>
      <w:r w:rsidR="00FE7BB5">
        <w:t xml:space="preserve">iderations for each information </w:t>
      </w:r>
      <w:r w:rsidRPr="002D1001">
        <w:t>type.</w:t>
      </w:r>
    </w:p>
    <w:p w:rsidR="009A4DB7" w:rsidRDefault="009A4DB7">
      <w:pPr>
        <w:spacing w:after="160" w:line="259" w:lineRule="auto"/>
      </w:pPr>
    </w:p>
    <w:p w:rsidR="009A4DB7" w:rsidRDefault="009A4DB7" w:rsidP="009A4DB7">
      <w:pPr>
        <w:pStyle w:val="Heading4"/>
      </w:pPr>
      <w:r>
        <w:t>Titling concept topics</w:t>
      </w:r>
    </w:p>
    <w:p w:rsidR="009A4DB7" w:rsidRDefault="009A4DB7" w:rsidP="009A4DB7">
      <w:r>
        <w:t>When titling a concept topic, follow these guidelines:</w:t>
      </w:r>
    </w:p>
    <w:p w:rsidR="00C21BA2" w:rsidRDefault="00C21BA2" w:rsidP="009A4DB7"/>
    <w:p w:rsidR="009A4DB7" w:rsidRDefault="009A4DB7" w:rsidP="00EC45E1">
      <w:pPr>
        <w:pStyle w:val="ListParagraph"/>
        <w:numPr>
          <w:ilvl w:val="0"/>
          <w:numId w:val="23"/>
        </w:numPr>
      </w:pPr>
      <w:r>
        <w:t xml:space="preserve">Use noun phrases as a signal to users that the topic will </w:t>
      </w:r>
      <w:r w:rsidRPr="002C2DEF">
        <w:rPr>
          <w:i/>
          <w:iCs/>
        </w:rPr>
        <w:t>not</w:t>
      </w:r>
      <w:r w:rsidRPr="009A4DB7">
        <w:rPr>
          <w:rFonts w:ascii="Times-Italic" w:hAnsi="Times-Italic" w:cs="Times-Italic"/>
          <w:i/>
          <w:iCs/>
        </w:rPr>
        <w:t xml:space="preserve"> </w:t>
      </w:r>
      <w:r>
        <w:t>tell them how to complete a task.</w:t>
      </w:r>
    </w:p>
    <w:p w:rsidR="009A4DB7" w:rsidRDefault="009A4DB7" w:rsidP="00EC45E1">
      <w:pPr>
        <w:pStyle w:val="ListParagraph"/>
        <w:numPr>
          <w:ilvl w:val="0"/>
          <w:numId w:val="23"/>
        </w:numPr>
      </w:pPr>
      <w:r>
        <w:t>Place important words at the beginning of the title to draw the users</w:t>
      </w:r>
      <w:r w:rsidR="005F4C54">
        <w:t>’</w:t>
      </w:r>
      <w:r>
        <w:t xml:space="preserve"> attention, for example, Installation Guidelines, not Guidelines for Installation.</w:t>
      </w:r>
    </w:p>
    <w:p w:rsidR="004C7430" w:rsidRPr="003233ED" w:rsidRDefault="004C7430" w:rsidP="004C7430">
      <w:pPr>
        <w:pStyle w:val="ListParagraph"/>
        <w:numPr>
          <w:ilvl w:val="0"/>
          <w:numId w:val="23"/>
        </w:numPr>
      </w:pPr>
      <w:r w:rsidRPr="003233ED">
        <w:t xml:space="preserve">Rule Book only: use verb to signal </w:t>
      </w:r>
      <w:r w:rsidR="00826F0F" w:rsidRPr="003233ED">
        <w:t xml:space="preserve">to users that the topic includes </w:t>
      </w:r>
      <w:r w:rsidR="00AA0E21" w:rsidRPr="003233ED">
        <w:t>information on how, when and by whom actions are taken</w:t>
      </w:r>
      <w:r w:rsidR="00826F0F" w:rsidRPr="003233ED">
        <w:t>.</w:t>
      </w:r>
      <w:r w:rsidR="003233ED" w:rsidRPr="003233ED">
        <w:t xml:space="preserve"> [RB]</w:t>
      </w:r>
    </w:p>
    <w:p w:rsidR="009E1293" w:rsidRDefault="009E1293" w:rsidP="009E1293"/>
    <w:p w:rsidR="009E1293" w:rsidRPr="00DF1568" w:rsidRDefault="00DF1568" w:rsidP="009E1293">
      <w:pPr>
        <w:rPr>
          <w:b/>
        </w:rPr>
      </w:pPr>
      <w:r w:rsidRPr="00DF1568">
        <w:rPr>
          <w:b/>
        </w:rPr>
        <w:t>DITA e</w:t>
      </w:r>
      <w:r w:rsidR="009E1293" w:rsidRPr="00DF1568">
        <w:rPr>
          <w:b/>
        </w:rPr>
        <w:t>xample:</w:t>
      </w:r>
    </w:p>
    <w:p w:rsidR="009A4DB7" w:rsidRPr="006E6847" w:rsidRDefault="009A4DB7" w:rsidP="006E6847">
      <w:pPr>
        <w:pStyle w:val="Monospace"/>
        <w:rPr>
          <w:color w:val="1F3864" w:themeColor="accent5" w:themeShade="80"/>
          <w:highlight w:val="white"/>
        </w:rPr>
      </w:pPr>
      <w:r w:rsidRPr="006E6847">
        <w:rPr>
          <w:color w:val="1F3864" w:themeColor="accent5" w:themeShade="80"/>
          <w:highlight w:val="white"/>
        </w:rPr>
        <w:t>&lt;concept&gt;</w:t>
      </w:r>
    </w:p>
    <w:p w:rsidR="009A4DB7" w:rsidRPr="006E6847" w:rsidRDefault="009A4DB7" w:rsidP="006E6847">
      <w:pPr>
        <w:pStyle w:val="Monospace"/>
      </w:pPr>
      <w:r w:rsidRPr="006E6847">
        <w:rPr>
          <w:color w:val="000096"/>
          <w:highlight w:val="white"/>
        </w:rPr>
        <w:t>&lt;title&gt;</w:t>
      </w:r>
      <w:r w:rsidRPr="006E6847">
        <w:t>Platforms on curved track - considerations</w:t>
      </w:r>
      <w:r w:rsidRPr="006E6847">
        <w:rPr>
          <w:color w:val="000096"/>
          <w:highlight w:val="white"/>
        </w:rPr>
        <w:t>&lt;/title&gt;</w:t>
      </w:r>
    </w:p>
    <w:p w:rsidR="009A4DB7" w:rsidRPr="006E6847" w:rsidRDefault="009A4DB7" w:rsidP="006E6847">
      <w:pPr>
        <w:pStyle w:val="Monospace"/>
      </w:pPr>
      <w:r w:rsidRPr="006E6847">
        <w:t>...</w:t>
      </w:r>
    </w:p>
    <w:p w:rsidR="009A4DB7" w:rsidRPr="006E6847" w:rsidRDefault="009A4DB7" w:rsidP="006E6847">
      <w:pPr>
        <w:pStyle w:val="Monospace"/>
        <w:rPr>
          <w:color w:val="1F3864" w:themeColor="accent5" w:themeShade="80"/>
          <w:highlight w:val="white"/>
        </w:rPr>
      </w:pPr>
      <w:r w:rsidRPr="006E6847">
        <w:rPr>
          <w:color w:val="1F3864" w:themeColor="accent5" w:themeShade="80"/>
          <w:highlight w:val="white"/>
        </w:rPr>
        <w:t>&lt;/concept&gt;</w:t>
      </w:r>
    </w:p>
    <w:p w:rsidR="0006108F" w:rsidRDefault="0006108F">
      <w:pPr>
        <w:spacing w:after="160" w:line="259" w:lineRule="auto"/>
      </w:pPr>
    </w:p>
    <w:p w:rsidR="009C6610" w:rsidRDefault="009C6610" w:rsidP="009C6610">
      <w:pPr>
        <w:pStyle w:val="Heading4"/>
      </w:pPr>
      <w:r>
        <w:t>Titling reference topics</w:t>
      </w:r>
    </w:p>
    <w:p w:rsidR="009C6610" w:rsidRDefault="009C6610" w:rsidP="009C6610">
      <w:r>
        <w:t>When titling a reference topic, follow these guidelines:</w:t>
      </w:r>
    </w:p>
    <w:p w:rsidR="009C6610" w:rsidRDefault="009C6610" w:rsidP="009C6610"/>
    <w:p w:rsidR="009C6610" w:rsidRDefault="009C6610" w:rsidP="00EC45E1">
      <w:pPr>
        <w:pStyle w:val="ListParagraph"/>
        <w:numPr>
          <w:ilvl w:val="0"/>
          <w:numId w:val="23"/>
        </w:numPr>
      </w:pPr>
      <w:r>
        <w:t xml:space="preserve">Use noun phrases as a signal to users that the topic will </w:t>
      </w:r>
      <w:r w:rsidRPr="009C6610">
        <w:rPr>
          <w:i/>
          <w:iCs/>
        </w:rPr>
        <w:t>not</w:t>
      </w:r>
      <w:r w:rsidRPr="009C6610">
        <w:rPr>
          <w:rFonts w:ascii="Times-Italic" w:hAnsi="Times-Italic" w:cs="Times-Italic"/>
          <w:i/>
          <w:iCs/>
        </w:rPr>
        <w:t xml:space="preserve"> </w:t>
      </w:r>
      <w:r>
        <w:t>tell them how to complete a task.</w:t>
      </w:r>
    </w:p>
    <w:p w:rsidR="009C6610" w:rsidRDefault="009C6610" w:rsidP="00EC45E1">
      <w:pPr>
        <w:pStyle w:val="ListParagraph"/>
        <w:numPr>
          <w:ilvl w:val="0"/>
          <w:numId w:val="23"/>
        </w:numPr>
      </w:pPr>
      <w:r>
        <w:t>Use the name of the referenced information in the title. For example, if providing specifications for a specific sign, include the name of the sign in the title.</w:t>
      </w:r>
    </w:p>
    <w:p w:rsidR="009C6610" w:rsidRDefault="009C6610" w:rsidP="00EC45E1">
      <w:pPr>
        <w:pStyle w:val="ListParagraph"/>
        <w:numPr>
          <w:ilvl w:val="0"/>
          <w:numId w:val="23"/>
        </w:numPr>
      </w:pPr>
      <w:r>
        <w:t xml:space="preserve">Title topics for specific categories of reference information consistently. For example, include the word </w:t>
      </w:r>
      <w:r w:rsidR="00C21BA2">
        <w:t>“</w:t>
      </w:r>
      <w:r>
        <w:t>Sign</w:t>
      </w:r>
      <w:r w:rsidR="00C21BA2">
        <w:t>”</w:t>
      </w:r>
      <w:r>
        <w:t xml:space="preserve"> in all topic titles dealing with RSSB standards for signs.</w:t>
      </w:r>
    </w:p>
    <w:p w:rsidR="00090A8E" w:rsidRDefault="00090A8E" w:rsidP="00090A8E"/>
    <w:p w:rsidR="00DF1568" w:rsidRPr="00DF1568" w:rsidRDefault="00DF1568" w:rsidP="00DF1568">
      <w:pPr>
        <w:rPr>
          <w:b/>
        </w:rPr>
      </w:pPr>
      <w:r w:rsidRPr="00DF1568">
        <w:rPr>
          <w:b/>
        </w:rPr>
        <w:t>DITA example:</w:t>
      </w:r>
    </w:p>
    <w:p w:rsidR="009C6610" w:rsidRPr="00DF1568" w:rsidRDefault="009C6610" w:rsidP="006E6847">
      <w:pPr>
        <w:pStyle w:val="Monospace"/>
        <w:rPr>
          <w:highlight w:val="white"/>
        </w:rPr>
      </w:pPr>
      <w:r w:rsidRPr="00DF1568">
        <w:rPr>
          <w:highlight w:val="white"/>
        </w:rPr>
        <w:t>&lt;reference&gt;</w:t>
      </w:r>
    </w:p>
    <w:p w:rsidR="009C6610" w:rsidRPr="00DF1568" w:rsidRDefault="009C6610" w:rsidP="006E6847">
      <w:pPr>
        <w:pStyle w:val="Monospace"/>
      </w:pPr>
      <w:r w:rsidRPr="00DF1568">
        <w:rPr>
          <w:color w:val="000096"/>
          <w:highlight w:val="white"/>
        </w:rPr>
        <w:t>&lt;title&gt;</w:t>
      </w:r>
      <w:r w:rsidRPr="00DF1568">
        <w:t>Sign AF01: Emergency indicator</w:t>
      </w:r>
      <w:r w:rsidRPr="00DF1568">
        <w:rPr>
          <w:color w:val="000096"/>
          <w:highlight w:val="white"/>
        </w:rPr>
        <w:t>&lt;/title&gt;</w:t>
      </w:r>
    </w:p>
    <w:p w:rsidR="009C6610" w:rsidRPr="00DF1568" w:rsidRDefault="009C6610" w:rsidP="006E6847">
      <w:pPr>
        <w:pStyle w:val="Monospace"/>
      </w:pPr>
      <w:r w:rsidRPr="00DF1568">
        <w:t>...</w:t>
      </w:r>
    </w:p>
    <w:p w:rsidR="009C6610" w:rsidRPr="00DF1568" w:rsidRDefault="009C6610" w:rsidP="006E6847">
      <w:pPr>
        <w:pStyle w:val="Monospace"/>
        <w:rPr>
          <w:highlight w:val="white"/>
        </w:rPr>
      </w:pPr>
      <w:r w:rsidRPr="00DF1568">
        <w:rPr>
          <w:highlight w:val="white"/>
        </w:rPr>
        <w:t>&lt;/reference&gt;</w:t>
      </w:r>
    </w:p>
    <w:p w:rsidR="009C6610" w:rsidRDefault="009C6610" w:rsidP="003140AF"/>
    <w:p w:rsidR="003233ED" w:rsidRDefault="003233ED" w:rsidP="003140AF"/>
    <w:p w:rsidR="003233ED" w:rsidRDefault="003233ED" w:rsidP="003140AF"/>
    <w:p w:rsidR="003233ED" w:rsidRDefault="003233ED" w:rsidP="003140AF"/>
    <w:p w:rsidR="009E1293" w:rsidRPr="003233ED" w:rsidRDefault="009E1293" w:rsidP="003976D6">
      <w:pPr>
        <w:pStyle w:val="Heading3"/>
      </w:pPr>
      <w:bookmarkStart w:id="40" w:name="_Toc469647068"/>
      <w:r w:rsidRPr="003233ED">
        <w:t xml:space="preserve">Adding </w:t>
      </w:r>
      <w:r w:rsidR="004854D4" w:rsidRPr="003233ED">
        <w:t xml:space="preserve">rule </w:t>
      </w:r>
      <w:r w:rsidRPr="003233ED">
        <w:t xml:space="preserve">numbers </w:t>
      </w:r>
      <w:r w:rsidR="004854D4" w:rsidRPr="003233ED">
        <w:t>to headings in</w:t>
      </w:r>
      <w:r w:rsidRPr="003233ED">
        <w:t xml:space="preserve"> Rule Book topics</w:t>
      </w:r>
      <w:bookmarkEnd w:id="40"/>
    </w:p>
    <w:p w:rsidR="003233ED" w:rsidRPr="003233ED" w:rsidRDefault="003233ED" w:rsidP="009E1293">
      <w:r w:rsidRPr="003233ED">
        <w:t>[RB]</w:t>
      </w:r>
    </w:p>
    <w:p w:rsidR="003233ED" w:rsidRPr="003233ED" w:rsidRDefault="003233ED" w:rsidP="009E1293"/>
    <w:p w:rsidR="0070141C" w:rsidRPr="003233ED" w:rsidRDefault="009E1293" w:rsidP="009E1293">
      <w:r w:rsidRPr="003233ED">
        <w:t xml:space="preserve">When </w:t>
      </w:r>
      <w:r w:rsidR="00EF3758" w:rsidRPr="003233ED">
        <w:t xml:space="preserve">you </w:t>
      </w:r>
      <w:r w:rsidR="00D5295E" w:rsidRPr="003233ED">
        <w:t xml:space="preserve">are </w:t>
      </w:r>
      <w:r w:rsidR="00EF3758" w:rsidRPr="003233ED">
        <w:t>writ</w:t>
      </w:r>
      <w:r w:rsidR="00D5295E" w:rsidRPr="003233ED">
        <w:t>ing</w:t>
      </w:r>
      <w:r w:rsidR="00EF3758" w:rsidRPr="003233ED">
        <w:t xml:space="preserve"> topics for a Rule Book, you must </w:t>
      </w:r>
      <w:r w:rsidR="00B00835" w:rsidRPr="003233ED">
        <w:t>write</w:t>
      </w:r>
      <w:r w:rsidR="00EF3758" w:rsidRPr="003233ED">
        <w:t xml:space="preserve"> the </w:t>
      </w:r>
      <w:r w:rsidR="004854D4" w:rsidRPr="003233ED">
        <w:t xml:space="preserve">rule </w:t>
      </w:r>
      <w:r w:rsidR="00EF3758" w:rsidRPr="003233ED">
        <w:t>number</w:t>
      </w:r>
      <w:r w:rsidR="004854D4" w:rsidRPr="003233ED">
        <w:t xml:space="preserve"> to each heading</w:t>
      </w:r>
      <w:r w:rsidR="00EF3758" w:rsidRPr="003233ED">
        <w:t xml:space="preserve"> manually</w:t>
      </w:r>
      <w:r w:rsidR="00B00835" w:rsidRPr="003233ED">
        <w:t>. Rule Book topics are not numbered automatically</w:t>
      </w:r>
      <w:r w:rsidR="00EF3758" w:rsidRPr="003233ED">
        <w:t>.</w:t>
      </w:r>
      <w:r w:rsidR="004A21CB" w:rsidRPr="003233ED">
        <w:t xml:space="preserve"> For instructions, see</w:t>
      </w:r>
      <w:r w:rsidR="00DF1568" w:rsidRPr="003233ED">
        <w:t xml:space="preserve"> </w:t>
      </w:r>
      <w:hyperlink w:anchor="_Adding_rule_numbers" w:history="1">
        <w:r w:rsidR="00DF1568" w:rsidRPr="003233ED">
          <w:rPr>
            <w:rStyle w:val="Hyperlink"/>
          </w:rPr>
          <w:t>Adding heading numbers to Rule Book topics</w:t>
        </w:r>
      </w:hyperlink>
      <w:r w:rsidR="004A21CB" w:rsidRPr="003233ED">
        <w:t xml:space="preserve"> on page </w:t>
      </w:r>
      <w:r w:rsidR="00DF1568" w:rsidRPr="003233ED">
        <w:fldChar w:fldCharType="begin"/>
      </w:r>
      <w:r w:rsidR="00DF1568" w:rsidRPr="003233ED">
        <w:instrText xml:space="preserve"> PAGEREF _Ref465071685 \h </w:instrText>
      </w:r>
      <w:r w:rsidR="00DF1568" w:rsidRPr="003233ED">
        <w:fldChar w:fldCharType="separate"/>
      </w:r>
      <w:r w:rsidR="00D0331A">
        <w:rPr>
          <w:noProof/>
        </w:rPr>
        <w:t>93</w:t>
      </w:r>
      <w:r w:rsidR="00DF1568" w:rsidRPr="003233ED">
        <w:fldChar w:fldCharType="end"/>
      </w:r>
      <w:r w:rsidR="004A21CB" w:rsidRPr="003233ED">
        <w:t>.</w:t>
      </w:r>
    </w:p>
    <w:p w:rsidR="009E1293" w:rsidRPr="003233ED" w:rsidRDefault="009E1293" w:rsidP="003140AF"/>
    <w:p w:rsidR="004854D4" w:rsidRDefault="004854D4" w:rsidP="003140AF">
      <w:r w:rsidRPr="003233ED">
        <w:t>In the figure below, 3.8 and 3.8.1 are examples of rule numbers in headings.</w:t>
      </w:r>
    </w:p>
    <w:p w:rsidR="004854D4" w:rsidRDefault="004854D4" w:rsidP="003140AF">
      <w:r>
        <w:rPr>
          <w:noProof/>
          <w:lang w:eastAsia="en-GB"/>
        </w:rPr>
        <w:drawing>
          <wp:inline distT="0" distB="0" distL="0" distR="0" wp14:anchorId="0E6671F3" wp14:editId="04A105FF">
            <wp:extent cx="3457575" cy="77565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5816" cy="777502"/>
                    </a:xfrm>
                    <a:prstGeom prst="rect">
                      <a:avLst/>
                    </a:prstGeom>
                  </pic:spPr>
                </pic:pic>
              </a:graphicData>
            </a:graphic>
          </wp:inline>
        </w:drawing>
      </w:r>
    </w:p>
    <w:p w:rsidR="004854D4" w:rsidRDefault="004854D4" w:rsidP="003140AF"/>
    <w:p w:rsidR="009C6610" w:rsidRDefault="009C6610" w:rsidP="00337D6A">
      <w:pPr>
        <w:pStyle w:val="Heading3"/>
      </w:pPr>
      <w:bookmarkStart w:id="41" w:name="_Toc469647069"/>
      <w:r>
        <w:t>Adding metadata</w:t>
      </w:r>
      <w:r w:rsidR="002068C9">
        <w:t xml:space="preserve"> </w:t>
      </w:r>
      <w:r w:rsidR="002068C9" w:rsidRPr="003233ED">
        <w:t>to A4 topics</w:t>
      </w:r>
      <w:bookmarkEnd w:id="41"/>
    </w:p>
    <w:p w:rsidR="00337D6A" w:rsidRDefault="00337D6A" w:rsidP="00337D6A">
      <w:r>
        <w:t>When you start or modify a topic, add metadata to the &lt;prolog&gt; section of the topic to capture information about the topic as a whole. The metadata inside the &lt;prolog&gt; will not be displayed with the topic on output but may be used by processes that filter content, generate search indexes, or customise navigation. Include each of the following elements in the prolog in the order listed. All elements are required unless noted otherwise in the description.</w:t>
      </w:r>
    </w:p>
    <w:p w:rsidR="002068C9" w:rsidRDefault="002068C9" w:rsidP="00337D6A"/>
    <w:p w:rsidR="002068C9" w:rsidRDefault="002068C9" w:rsidP="00337D6A">
      <w:r w:rsidRPr="003233ED">
        <w:t xml:space="preserve">There are small differences </w:t>
      </w:r>
      <w:r w:rsidR="00EF016E" w:rsidRPr="003233ED">
        <w:t xml:space="preserve">to the guidance below </w:t>
      </w:r>
      <w:r w:rsidRPr="003233ED">
        <w:t xml:space="preserve">in adding metadata to Rule Book topics. For more information, see </w:t>
      </w:r>
      <w:hyperlink w:anchor="_Adding_the_topic" w:history="1">
        <w:r w:rsidR="00BE3AB6" w:rsidRPr="003233ED">
          <w:rPr>
            <w:rStyle w:val="Hyperlink"/>
          </w:rPr>
          <w:t>Adding the topic metadata to Rule Book topics</w:t>
        </w:r>
      </w:hyperlink>
      <w:r w:rsidR="00BE3AB6" w:rsidRPr="003233ED">
        <w:t xml:space="preserve"> on page </w:t>
      </w:r>
      <w:r w:rsidR="00BE3AB6" w:rsidRPr="003233ED">
        <w:fldChar w:fldCharType="begin"/>
      </w:r>
      <w:r w:rsidR="00BE3AB6" w:rsidRPr="003233ED">
        <w:instrText xml:space="preserve"> PAGEREF _Ref465090573 \h </w:instrText>
      </w:r>
      <w:r w:rsidR="00BE3AB6" w:rsidRPr="003233ED">
        <w:fldChar w:fldCharType="separate"/>
      </w:r>
      <w:r w:rsidR="00D0331A">
        <w:rPr>
          <w:noProof/>
        </w:rPr>
        <w:t>93</w:t>
      </w:r>
      <w:r w:rsidR="00BE3AB6" w:rsidRPr="003233ED">
        <w:fldChar w:fldCharType="end"/>
      </w:r>
      <w:r w:rsidR="00BE3AB6" w:rsidRPr="003233ED">
        <w:t>.</w:t>
      </w:r>
      <w:r w:rsidR="00EF016E" w:rsidRPr="003233ED">
        <w:t xml:space="preserve"> [RB]</w:t>
      </w:r>
    </w:p>
    <w:p w:rsidR="00F9139D" w:rsidRDefault="00F9139D" w:rsidP="00337D6A"/>
    <w:tbl>
      <w:tblPr>
        <w:tblStyle w:val="TableGrid"/>
        <w:tblW w:w="0" w:type="auto"/>
        <w:tblCellMar>
          <w:top w:w="113" w:type="dxa"/>
          <w:bottom w:w="113" w:type="dxa"/>
        </w:tblCellMar>
        <w:tblLook w:val="04A0" w:firstRow="1" w:lastRow="0" w:firstColumn="1" w:lastColumn="0" w:noHBand="0" w:noVBand="1"/>
      </w:tblPr>
      <w:tblGrid>
        <w:gridCol w:w="3263"/>
        <w:gridCol w:w="5753"/>
      </w:tblGrid>
      <w:tr w:rsidR="004A405C" w:rsidTr="001D506D">
        <w:tc>
          <w:tcPr>
            <w:tcW w:w="2972" w:type="dxa"/>
            <w:shd w:val="clear" w:color="auto" w:fill="FBE4D5" w:themeFill="accent2" w:themeFillTint="33"/>
          </w:tcPr>
          <w:p w:rsidR="004A405C" w:rsidRPr="005C31ED" w:rsidRDefault="004A405C" w:rsidP="005C31ED">
            <w:pPr>
              <w:rPr>
                <w:b/>
              </w:rPr>
            </w:pPr>
            <w:r>
              <w:rPr>
                <w:b/>
              </w:rPr>
              <w:t>Element</w:t>
            </w:r>
          </w:p>
        </w:tc>
        <w:tc>
          <w:tcPr>
            <w:tcW w:w="6044" w:type="dxa"/>
            <w:shd w:val="clear" w:color="auto" w:fill="FBE4D5" w:themeFill="accent2" w:themeFillTint="33"/>
          </w:tcPr>
          <w:p w:rsidR="004A405C" w:rsidRPr="004A405C" w:rsidRDefault="004A405C" w:rsidP="005C31ED">
            <w:pPr>
              <w:rPr>
                <w:b/>
              </w:rPr>
            </w:pPr>
            <w:r w:rsidRPr="004A405C">
              <w:rPr>
                <w:b/>
              </w:rPr>
              <w:t>Guidance</w:t>
            </w:r>
          </w:p>
        </w:tc>
      </w:tr>
      <w:tr w:rsidR="00F9139D" w:rsidTr="001D506D">
        <w:tc>
          <w:tcPr>
            <w:tcW w:w="2972" w:type="dxa"/>
          </w:tcPr>
          <w:p w:rsidR="005C31ED" w:rsidRPr="005C31ED" w:rsidRDefault="00F9139D" w:rsidP="005C31ED">
            <w:pPr>
              <w:rPr>
                <w:b/>
              </w:rPr>
            </w:pPr>
            <w:r w:rsidRPr="005C31ED">
              <w:rPr>
                <w:b/>
              </w:rPr>
              <w:t xml:space="preserve">&lt;LeadStdComm&gt; </w:t>
            </w:r>
          </w:p>
          <w:p w:rsidR="00A12B24" w:rsidRDefault="005C31ED" w:rsidP="005C31ED">
            <w:pPr>
              <w:rPr>
                <w:b/>
              </w:rPr>
            </w:pPr>
            <w:r w:rsidRPr="005C31ED">
              <w:rPr>
                <w:b/>
              </w:rPr>
              <w:t xml:space="preserve">lead standards </w:t>
            </w:r>
            <w:r w:rsidR="00F9139D" w:rsidRPr="005C31ED">
              <w:rPr>
                <w:b/>
              </w:rPr>
              <w:t xml:space="preserve">committee </w:t>
            </w:r>
          </w:p>
          <w:p w:rsidR="00F9139D" w:rsidRPr="005C31ED" w:rsidRDefault="00F9139D" w:rsidP="005C31ED">
            <w:pPr>
              <w:rPr>
                <w:b/>
              </w:rPr>
            </w:pPr>
            <w:r w:rsidRPr="005C31ED">
              <w:rPr>
                <w:b/>
              </w:rPr>
              <w:t>(optional)</w:t>
            </w:r>
          </w:p>
        </w:tc>
        <w:tc>
          <w:tcPr>
            <w:tcW w:w="6044" w:type="dxa"/>
          </w:tcPr>
          <w:p w:rsidR="00F9139D" w:rsidRDefault="00F9139D" w:rsidP="005C31ED">
            <w:commentRangeStart w:id="42"/>
            <w:r>
              <w:t>Use the &lt;LeadStdComm&gt; element to include the lead standards committee</w:t>
            </w:r>
            <w:r w:rsidR="005C31ED">
              <w:t xml:space="preserve"> </w:t>
            </w:r>
            <w:r>
              <w:t>responsible for this content. If more than one committee is responsible, list</w:t>
            </w:r>
            <w:r w:rsidR="005C31ED">
              <w:t xml:space="preserve"> </w:t>
            </w:r>
            <w:r>
              <w:t>the others in the StdComm element later.</w:t>
            </w:r>
          </w:p>
          <w:p w:rsidR="005C31ED" w:rsidRDefault="005C31ED" w:rsidP="005C31ED">
            <w:pPr>
              <w:rPr>
                <w:rFonts w:ascii="Times-Bold" w:hAnsi="Times-Bold" w:cs="Times-Bold"/>
                <w:b/>
                <w:bCs/>
              </w:rPr>
            </w:pPr>
          </w:p>
          <w:p w:rsidR="005C31ED" w:rsidRPr="005C31ED" w:rsidRDefault="005C31ED" w:rsidP="005C31ED">
            <w:pPr>
              <w:rPr>
                <w:b/>
              </w:rPr>
            </w:pPr>
            <w:r w:rsidRPr="005C31ED">
              <w:rPr>
                <w:b/>
              </w:rPr>
              <w:t xml:space="preserve">Note: </w:t>
            </w:r>
          </w:p>
          <w:p w:rsidR="00F9139D" w:rsidRDefault="005C31ED" w:rsidP="005C31ED">
            <w:r>
              <w:t>&lt;</w:t>
            </w:r>
            <w:r w:rsidR="00F9139D">
              <w:t>LeadStdComm&gt; is a masking of the DITA standard</w:t>
            </w:r>
            <w:r>
              <w:t xml:space="preserve"> </w:t>
            </w:r>
            <w:r w:rsidR="00F9139D">
              <w:t>element &lt;author&gt;.</w:t>
            </w:r>
            <w:commentRangeEnd w:id="42"/>
            <w:r w:rsidR="007060B8">
              <w:rPr>
                <w:rStyle w:val="CommentReference"/>
              </w:rPr>
              <w:commentReference w:id="42"/>
            </w:r>
          </w:p>
        </w:tc>
      </w:tr>
      <w:tr w:rsidR="00F9139D" w:rsidTr="001D506D">
        <w:tc>
          <w:tcPr>
            <w:tcW w:w="2972" w:type="dxa"/>
          </w:tcPr>
          <w:p w:rsidR="005C31ED" w:rsidRPr="005C31ED" w:rsidRDefault="00F9139D" w:rsidP="005C31ED">
            <w:pPr>
              <w:rPr>
                <w:b/>
              </w:rPr>
            </w:pPr>
            <w:r w:rsidRPr="005C31ED">
              <w:rPr>
                <w:b/>
              </w:rPr>
              <w:t xml:space="preserve">&lt;StdComm&gt; </w:t>
            </w:r>
          </w:p>
          <w:p w:rsidR="001D506D" w:rsidRDefault="005C31ED" w:rsidP="005C31ED">
            <w:pPr>
              <w:rPr>
                <w:b/>
              </w:rPr>
            </w:pPr>
            <w:r w:rsidRPr="005C31ED">
              <w:rPr>
                <w:b/>
              </w:rPr>
              <w:t xml:space="preserve">standards committee </w:t>
            </w:r>
          </w:p>
          <w:p w:rsidR="00F9139D" w:rsidRPr="005C31ED" w:rsidRDefault="00F9139D" w:rsidP="005C31ED">
            <w:pPr>
              <w:rPr>
                <w:b/>
              </w:rPr>
            </w:pPr>
            <w:r w:rsidRPr="005C31ED">
              <w:rPr>
                <w:b/>
              </w:rPr>
              <w:t>(optional)</w:t>
            </w:r>
          </w:p>
        </w:tc>
        <w:tc>
          <w:tcPr>
            <w:tcW w:w="6044" w:type="dxa"/>
          </w:tcPr>
          <w:p w:rsidR="00F9139D" w:rsidRDefault="00F9139D" w:rsidP="005C31ED">
            <w:r>
              <w:t>Use the &lt;StdComm&gt; element to include all standards committees</w:t>
            </w:r>
            <w:r w:rsidR="005C31ED">
              <w:t xml:space="preserve"> </w:t>
            </w:r>
            <w:r>
              <w:t>responsible for this content. If more than one committee is responsible, list</w:t>
            </w:r>
            <w:r w:rsidR="005C31ED">
              <w:t xml:space="preserve"> </w:t>
            </w:r>
            <w:r>
              <w:t>the primary committee in the LeadStdComm element earlier.</w:t>
            </w:r>
          </w:p>
          <w:p w:rsidR="005C31ED" w:rsidRDefault="005C31ED" w:rsidP="005C31ED"/>
          <w:p w:rsidR="005C31ED" w:rsidRPr="005C31ED" w:rsidRDefault="005C31ED" w:rsidP="005C31ED">
            <w:pPr>
              <w:rPr>
                <w:rFonts w:hAnsi="Times-Bold"/>
                <w:b/>
              </w:rPr>
            </w:pPr>
            <w:r w:rsidRPr="005C31ED">
              <w:rPr>
                <w:rFonts w:hAnsi="Times-Bold"/>
                <w:b/>
              </w:rPr>
              <w:t xml:space="preserve">Note: </w:t>
            </w:r>
          </w:p>
          <w:p w:rsidR="005C31ED" w:rsidRPr="005C31ED" w:rsidRDefault="005C31ED" w:rsidP="005C31ED">
            <w:pPr>
              <w:rPr>
                <w:rFonts w:hAnsi="Times-Bold"/>
              </w:rPr>
            </w:pPr>
            <w:r>
              <w:rPr>
                <w:rFonts w:hAnsi="Times-Bold"/>
              </w:rPr>
              <w:t>&lt;StdComm&gt; is a masking of the DITA standard element &lt;publisher&gt;.</w:t>
            </w:r>
          </w:p>
        </w:tc>
      </w:tr>
      <w:tr w:rsidR="00F9139D" w:rsidTr="001D506D">
        <w:tc>
          <w:tcPr>
            <w:tcW w:w="2972" w:type="dxa"/>
          </w:tcPr>
          <w:p w:rsidR="005C31ED" w:rsidRPr="005C31ED" w:rsidRDefault="005C31ED" w:rsidP="005C31ED">
            <w:pPr>
              <w:rPr>
                <w:b/>
              </w:rPr>
            </w:pPr>
            <w:r w:rsidRPr="005C31ED">
              <w:rPr>
                <w:b/>
              </w:rPr>
              <w:t xml:space="preserve">&lt;metadata&gt; </w:t>
            </w:r>
          </w:p>
          <w:p w:rsidR="00F9139D" w:rsidRPr="005C31ED" w:rsidRDefault="005C31ED" w:rsidP="005C31ED">
            <w:pPr>
              <w:rPr>
                <w:b/>
              </w:rPr>
            </w:pPr>
            <w:r w:rsidRPr="005C31ED">
              <w:rPr>
                <w:b/>
              </w:rPr>
              <w:t>metadata (mandatory)</w:t>
            </w:r>
          </w:p>
        </w:tc>
        <w:tc>
          <w:tcPr>
            <w:tcW w:w="6044" w:type="dxa"/>
          </w:tcPr>
          <w:p w:rsidR="00F9139D" w:rsidRDefault="005C31ED" w:rsidP="00154620">
            <w:r>
              <w:t>Use the &lt;metadata&gt; element as a container for topic-level metadata, for</w:t>
            </w:r>
            <w:r w:rsidR="00154620">
              <w:t xml:space="preserve"> </w:t>
            </w:r>
            <w:r>
              <w:t>example, audience or category.</w:t>
            </w:r>
          </w:p>
        </w:tc>
      </w:tr>
      <w:tr w:rsidR="004559A8" w:rsidTr="001D506D">
        <w:tc>
          <w:tcPr>
            <w:tcW w:w="2972" w:type="dxa"/>
          </w:tcPr>
          <w:p w:rsidR="004559A8" w:rsidRDefault="004559A8" w:rsidP="004559A8">
            <w:pPr>
              <w:rPr>
                <w:b/>
              </w:rPr>
            </w:pPr>
            <w:r w:rsidRPr="004559A8">
              <w:rPr>
                <w:b/>
              </w:rPr>
              <w:t xml:space="preserve">&lt;keywords&gt; </w:t>
            </w:r>
          </w:p>
          <w:p w:rsidR="00A12B24" w:rsidRDefault="004559A8" w:rsidP="004559A8">
            <w:pPr>
              <w:rPr>
                <w:b/>
              </w:rPr>
            </w:pPr>
            <w:r w:rsidRPr="004559A8">
              <w:rPr>
                <w:b/>
              </w:rPr>
              <w:t xml:space="preserve">keywords </w:t>
            </w:r>
          </w:p>
          <w:p w:rsidR="004559A8" w:rsidRPr="004559A8" w:rsidRDefault="004559A8" w:rsidP="004559A8">
            <w:pPr>
              <w:rPr>
                <w:b/>
              </w:rPr>
            </w:pPr>
            <w:r w:rsidRPr="004559A8">
              <w:rPr>
                <w:b/>
              </w:rPr>
              <w:t>(mandatory)</w:t>
            </w:r>
          </w:p>
        </w:tc>
        <w:tc>
          <w:tcPr>
            <w:tcW w:w="6044" w:type="dxa"/>
          </w:tcPr>
          <w:p w:rsidR="004559A8" w:rsidRDefault="004559A8" w:rsidP="004559A8">
            <w:r>
              <w:t>Nest the &lt;keywords&gt; element in &lt;metadata&gt; as a container for keywords that can be used to help locate the topic.</w:t>
            </w:r>
          </w:p>
        </w:tc>
      </w:tr>
      <w:tr w:rsidR="004559A8" w:rsidTr="001D506D">
        <w:tc>
          <w:tcPr>
            <w:tcW w:w="2972" w:type="dxa"/>
          </w:tcPr>
          <w:p w:rsidR="004559A8" w:rsidRDefault="004559A8" w:rsidP="004559A8">
            <w:pPr>
              <w:rPr>
                <w:b/>
              </w:rPr>
            </w:pPr>
            <w:r w:rsidRPr="004559A8">
              <w:rPr>
                <w:b/>
              </w:rPr>
              <w:t xml:space="preserve">&lt;keyword&gt; </w:t>
            </w:r>
          </w:p>
          <w:p w:rsidR="00A12B24" w:rsidRDefault="004559A8" w:rsidP="004559A8">
            <w:pPr>
              <w:rPr>
                <w:b/>
              </w:rPr>
            </w:pPr>
            <w:r w:rsidRPr="004559A8">
              <w:rPr>
                <w:b/>
              </w:rPr>
              <w:t xml:space="preserve">keyword </w:t>
            </w:r>
          </w:p>
          <w:p w:rsidR="004559A8" w:rsidRPr="004559A8" w:rsidRDefault="004559A8" w:rsidP="004559A8">
            <w:pPr>
              <w:rPr>
                <w:b/>
              </w:rPr>
            </w:pPr>
            <w:r w:rsidRPr="004559A8">
              <w:rPr>
                <w:b/>
              </w:rPr>
              <w:t>(mandatory)</w:t>
            </w:r>
          </w:p>
        </w:tc>
        <w:tc>
          <w:tcPr>
            <w:tcW w:w="6044" w:type="dxa"/>
          </w:tcPr>
          <w:p w:rsidR="004559A8" w:rsidRDefault="004559A8" w:rsidP="004559A8">
            <w:r>
              <w:t xml:space="preserve">Nest the &lt;keyword&gt; element in &lt;keywords&gt; to classify the topic content for easier retrieval or navigation. The values you can assign are limited to a picklist within EasyDITA, referencing the </w:t>
            </w:r>
            <w:r w:rsidR="005B5360">
              <w:t>“</w:t>
            </w:r>
            <w:r>
              <w:t>List of Active Keywords</w:t>
            </w:r>
            <w:r w:rsidR="005B5360">
              <w:t>”</w:t>
            </w:r>
          </w:p>
          <w:p w:rsidR="004559A8" w:rsidRDefault="004559A8" w:rsidP="004559A8">
            <w:r>
              <w:t>document. You can select as many values as apply.</w:t>
            </w:r>
          </w:p>
        </w:tc>
      </w:tr>
      <w:tr w:rsidR="004559A8" w:rsidTr="001D506D">
        <w:tc>
          <w:tcPr>
            <w:tcW w:w="2972" w:type="dxa"/>
          </w:tcPr>
          <w:p w:rsidR="004559A8" w:rsidRDefault="004559A8" w:rsidP="004559A8">
            <w:pPr>
              <w:rPr>
                <w:b/>
              </w:rPr>
            </w:pPr>
            <w:r w:rsidRPr="004559A8">
              <w:rPr>
                <w:b/>
              </w:rPr>
              <w:t xml:space="preserve">&lt;prodinfo&gt; </w:t>
            </w:r>
          </w:p>
          <w:p w:rsidR="004559A8" w:rsidRPr="004559A8" w:rsidRDefault="004559A8" w:rsidP="004559A8">
            <w:pPr>
              <w:rPr>
                <w:b/>
              </w:rPr>
            </w:pPr>
            <w:r w:rsidRPr="004559A8">
              <w:rPr>
                <w:b/>
              </w:rPr>
              <w:t>product information</w:t>
            </w:r>
          </w:p>
          <w:p w:rsidR="004559A8" w:rsidRPr="004559A8" w:rsidRDefault="004559A8" w:rsidP="004559A8">
            <w:pPr>
              <w:rPr>
                <w:b/>
              </w:rPr>
            </w:pPr>
            <w:r w:rsidRPr="004559A8">
              <w:rPr>
                <w:b/>
              </w:rPr>
              <w:t>(requirements only)</w:t>
            </w:r>
          </w:p>
        </w:tc>
        <w:tc>
          <w:tcPr>
            <w:tcW w:w="6044" w:type="dxa"/>
          </w:tcPr>
          <w:p w:rsidR="00F41762" w:rsidRDefault="004559A8" w:rsidP="004559A8">
            <w:r>
              <w:t xml:space="preserve">Nest the &lt;prodinfo&gt; element in &lt;metadata&gt; as a container for information about the requirement type, affected subsystem, and railway undertaking. For legacy content that is neither NSR nor NTR, remove the &lt;prodinfo&gt; element entirely. </w:t>
            </w:r>
          </w:p>
          <w:p w:rsidR="00F41762" w:rsidRDefault="00F41762" w:rsidP="004559A8"/>
          <w:p w:rsidR="004559A8" w:rsidRDefault="004559A8" w:rsidP="004559A8">
            <w:r>
              <w:t>Nest the f</w:t>
            </w:r>
            <w:r w:rsidR="00F41762">
              <w:t>ollowing elements in &lt;prodinfo&gt;:</w:t>
            </w:r>
          </w:p>
          <w:p w:rsidR="00824C58" w:rsidRDefault="00824C58" w:rsidP="004559A8"/>
          <w:tbl>
            <w:tblPr>
              <w:tblStyle w:val="TableGrid"/>
              <w:tblW w:w="0" w:type="auto"/>
              <w:tblCellMar>
                <w:top w:w="113" w:type="dxa"/>
                <w:bottom w:w="113" w:type="dxa"/>
              </w:tblCellMar>
              <w:tblLook w:val="04A0" w:firstRow="1" w:lastRow="0" w:firstColumn="1" w:lastColumn="0" w:noHBand="0" w:noVBand="1"/>
            </w:tblPr>
            <w:tblGrid>
              <w:gridCol w:w="1729"/>
              <w:gridCol w:w="3380"/>
            </w:tblGrid>
            <w:tr w:rsidR="00F41762" w:rsidTr="00F41762">
              <w:tc>
                <w:tcPr>
                  <w:tcW w:w="1729" w:type="dxa"/>
                  <w:shd w:val="clear" w:color="auto" w:fill="FBE4D5" w:themeFill="accent2" w:themeFillTint="33"/>
                </w:tcPr>
                <w:p w:rsidR="00F41762" w:rsidRPr="00824C58" w:rsidRDefault="00F41762" w:rsidP="00824C58">
                  <w:pPr>
                    <w:rPr>
                      <w:b/>
                    </w:rPr>
                  </w:pPr>
                  <w:r>
                    <w:rPr>
                      <w:b/>
                    </w:rPr>
                    <w:t>Element</w:t>
                  </w:r>
                </w:p>
              </w:tc>
              <w:tc>
                <w:tcPr>
                  <w:tcW w:w="3380" w:type="dxa"/>
                  <w:shd w:val="clear" w:color="auto" w:fill="FBE4D5" w:themeFill="accent2" w:themeFillTint="33"/>
                </w:tcPr>
                <w:p w:rsidR="00F41762" w:rsidRPr="00F41762" w:rsidRDefault="00F41762" w:rsidP="00824C58">
                  <w:pPr>
                    <w:rPr>
                      <w:b/>
                    </w:rPr>
                  </w:pPr>
                  <w:r w:rsidRPr="00F41762">
                    <w:rPr>
                      <w:b/>
                    </w:rPr>
                    <w:t>Guidance</w:t>
                  </w:r>
                </w:p>
              </w:tc>
            </w:tr>
            <w:tr w:rsidR="00824C58" w:rsidTr="00C93C36">
              <w:tc>
                <w:tcPr>
                  <w:tcW w:w="1729" w:type="dxa"/>
                </w:tcPr>
                <w:p w:rsidR="00824C58" w:rsidRPr="00824C58" w:rsidRDefault="00824C58" w:rsidP="00824C58">
                  <w:pPr>
                    <w:rPr>
                      <w:b/>
                    </w:rPr>
                  </w:pPr>
                  <w:r w:rsidRPr="00824C58">
                    <w:rPr>
                      <w:b/>
                    </w:rPr>
                    <w:t>&lt;prodname&gt;</w:t>
                  </w:r>
                </w:p>
                <w:p w:rsidR="00824C58" w:rsidRPr="00824C58" w:rsidRDefault="00824C58" w:rsidP="00824C58">
                  <w:pPr>
                    <w:rPr>
                      <w:b/>
                    </w:rPr>
                  </w:pPr>
                  <w:r w:rsidRPr="00824C58">
                    <w:rPr>
                      <w:b/>
                    </w:rPr>
                    <w:t>product name</w:t>
                  </w:r>
                </w:p>
                <w:p w:rsidR="00824C58" w:rsidRPr="00824C58" w:rsidRDefault="00824C58" w:rsidP="00824C58">
                  <w:pPr>
                    <w:rPr>
                      <w:b/>
                    </w:rPr>
                  </w:pPr>
                  <w:r w:rsidRPr="00824C58">
                    <w:rPr>
                      <w:b/>
                    </w:rPr>
                    <w:t>(mandatory)</w:t>
                  </w:r>
                </w:p>
              </w:tc>
              <w:tc>
                <w:tcPr>
                  <w:tcW w:w="3380" w:type="dxa"/>
                </w:tcPr>
                <w:p w:rsidR="00824C58" w:rsidRDefault="00824C58" w:rsidP="00453AC5">
                  <w:r>
                    <w:t>Nest the &lt;prodname&gt; element in &lt;prodinfo&gt; to</w:t>
                  </w:r>
                  <w:r w:rsidR="00453AC5">
                    <w:t xml:space="preserve"> </w:t>
                  </w:r>
                  <w:r>
                    <w:t>specify the type of requirement in this topic: either NSR or NTR.</w:t>
                  </w:r>
                </w:p>
              </w:tc>
            </w:tr>
            <w:tr w:rsidR="00824C58" w:rsidTr="00C93C36">
              <w:tc>
                <w:tcPr>
                  <w:tcW w:w="1729" w:type="dxa"/>
                </w:tcPr>
                <w:p w:rsidR="00824C58" w:rsidRPr="00824C58" w:rsidRDefault="00824C58" w:rsidP="00824C58">
                  <w:pPr>
                    <w:rPr>
                      <w:b/>
                    </w:rPr>
                  </w:pPr>
                  <w:r w:rsidRPr="00824C58">
                    <w:rPr>
                      <w:b/>
                    </w:rPr>
                    <w:t>&lt;vrmlist&gt; and</w:t>
                  </w:r>
                </w:p>
                <w:p w:rsidR="00824C58" w:rsidRPr="00824C58" w:rsidRDefault="00824C58" w:rsidP="00824C58">
                  <w:pPr>
                    <w:rPr>
                      <w:b/>
                    </w:rPr>
                  </w:pPr>
                  <w:r w:rsidRPr="00824C58">
                    <w:rPr>
                      <w:b/>
                    </w:rPr>
                    <w:t>&lt;vrm&gt; version,</w:t>
                  </w:r>
                </w:p>
                <w:p w:rsidR="00824C58" w:rsidRPr="00824C58" w:rsidRDefault="00824C58" w:rsidP="00824C58">
                  <w:pPr>
                    <w:rPr>
                      <w:b/>
                    </w:rPr>
                  </w:pPr>
                  <w:r w:rsidRPr="00824C58">
                    <w:rPr>
                      <w:b/>
                    </w:rPr>
                    <w:t>release,</w:t>
                  </w:r>
                </w:p>
                <w:p w:rsidR="00824C58" w:rsidRPr="00824C58" w:rsidRDefault="00824C58" w:rsidP="00824C58">
                  <w:pPr>
                    <w:rPr>
                      <w:b/>
                    </w:rPr>
                  </w:pPr>
                  <w:r w:rsidRPr="00824C58">
                    <w:rPr>
                      <w:b/>
                    </w:rPr>
                    <w:t>modification list</w:t>
                  </w:r>
                </w:p>
                <w:p w:rsidR="00824C58" w:rsidRPr="00824C58" w:rsidRDefault="00824C58" w:rsidP="00824C58">
                  <w:pPr>
                    <w:rPr>
                      <w:b/>
                    </w:rPr>
                  </w:pPr>
                  <w:r w:rsidRPr="00824C58">
                    <w:rPr>
                      <w:b/>
                    </w:rPr>
                    <w:t>(mandatory)</w:t>
                  </w:r>
                </w:p>
              </w:tc>
              <w:tc>
                <w:tcPr>
                  <w:tcW w:w="3380" w:type="dxa"/>
                </w:tcPr>
                <w:p w:rsidR="00824C58" w:rsidRDefault="00824C58" w:rsidP="00824C58">
                  <w:r>
                    <w:t>Nest the &lt;vrmlist&gt; element in &lt;prodinfo&gt; and the &lt;vrm&gt; element in &lt;vrmlist&gt; to satisfy DITA</w:t>
                  </w:r>
                </w:p>
                <w:p w:rsidR="00824C58" w:rsidRDefault="00824C58" w:rsidP="00824C58">
                  <w:r>
                    <w:t xml:space="preserve">requirements. The </w:t>
                  </w:r>
                  <w:r w:rsidRPr="00824C58">
                    <w:rPr>
                      <w:rStyle w:val="AttributeChar"/>
                    </w:rPr>
                    <w:t>@version</w:t>
                  </w:r>
                  <w:r>
                    <w:rPr>
                      <w:rFonts w:ascii="Times-Italic" w:hAnsi="Times-Italic" w:cs="Times-Italic"/>
                      <w:i/>
                      <w:iCs/>
                    </w:rPr>
                    <w:t xml:space="preserve"> </w:t>
                  </w:r>
                  <w:r>
                    <w:t xml:space="preserve">attribute of &lt;vrm&gt; should be set to </w:t>
                  </w:r>
                  <w:r w:rsidR="005B5360">
                    <w:t>“</w:t>
                  </w:r>
                  <w:r>
                    <w:t>NA</w:t>
                  </w:r>
                  <w:r w:rsidR="005B5360">
                    <w:t>”</w:t>
                  </w:r>
                  <w:r>
                    <w:t>.</w:t>
                  </w:r>
                </w:p>
                <w:p w:rsidR="001B216E" w:rsidRDefault="001B216E" w:rsidP="00824C58"/>
                <w:p w:rsidR="00824C58" w:rsidRDefault="00824C58" w:rsidP="00824C58">
                  <w:r w:rsidRPr="00824C58">
                    <w:rPr>
                      <w:b/>
                    </w:rPr>
                    <w:t>Note:</w:t>
                  </w:r>
                  <w:r>
                    <w:t xml:space="preserve"> </w:t>
                  </w:r>
                </w:p>
                <w:p w:rsidR="00824C58" w:rsidRDefault="00824C58" w:rsidP="00824C58">
                  <w:r>
                    <w:t>These elements appear in the code of the DITA</w:t>
                  </w:r>
                  <w:r w:rsidR="007C0596">
                    <w:t xml:space="preserve"> topics, but are hidden in the E</w:t>
                  </w:r>
                  <w:r>
                    <w:t>asyDITA authoring interface.</w:t>
                  </w:r>
                </w:p>
              </w:tc>
            </w:tr>
            <w:tr w:rsidR="00824C58" w:rsidTr="00C93C36">
              <w:tc>
                <w:tcPr>
                  <w:tcW w:w="1729" w:type="dxa"/>
                </w:tcPr>
                <w:p w:rsidR="00824C58" w:rsidRPr="00824C58" w:rsidRDefault="00824C58" w:rsidP="00824C58">
                  <w:pPr>
                    <w:rPr>
                      <w:b/>
                    </w:rPr>
                  </w:pPr>
                  <w:r w:rsidRPr="00824C58">
                    <w:rPr>
                      <w:b/>
                    </w:rPr>
                    <w:t>&lt;component&gt;</w:t>
                  </w:r>
                </w:p>
                <w:p w:rsidR="00824C58" w:rsidRPr="00824C58" w:rsidRDefault="00824C58" w:rsidP="00824C58">
                  <w:pPr>
                    <w:rPr>
                      <w:b/>
                    </w:rPr>
                  </w:pPr>
                  <w:r w:rsidRPr="00824C58">
                    <w:rPr>
                      <w:b/>
                    </w:rPr>
                    <w:t>structural railway</w:t>
                  </w:r>
                </w:p>
                <w:p w:rsidR="00824C58" w:rsidRPr="00824C58" w:rsidRDefault="00824C58" w:rsidP="00824C58">
                  <w:pPr>
                    <w:rPr>
                      <w:b/>
                    </w:rPr>
                  </w:pPr>
                  <w:r w:rsidRPr="00824C58">
                    <w:rPr>
                      <w:b/>
                    </w:rPr>
                    <w:t>sub-system</w:t>
                  </w:r>
                </w:p>
                <w:p w:rsidR="00824C58" w:rsidRPr="00824C58" w:rsidRDefault="00824C58" w:rsidP="00824C58">
                  <w:pPr>
                    <w:rPr>
                      <w:b/>
                    </w:rPr>
                  </w:pPr>
                  <w:r w:rsidRPr="00824C58">
                    <w:rPr>
                      <w:b/>
                    </w:rPr>
                    <w:t>(mandatory)</w:t>
                  </w:r>
                </w:p>
              </w:tc>
              <w:tc>
                <w:tcPr>
                  <w:tcW w:w="3380" w:type="dxa"/>
                </w:tcPr>
                <w:p w:rsidR="00824C58" w:rsidRDefault="00824C58" w:rsidP="00824C58">
                  <w:r>
                    <w:t>Nest the &lt;component&gt; element in &lt;prodinfo&gt; to</w:t>
                  </w:r>
                  <w:r w:rsidR="00C93C36">
                    <w:t xml:space="preserve"> </w:t>
                  </w:r>
                  <w:r>
                    <w:t>specify the structural railway sub-system impacted</w:t>
                  </w:r>
                </w:p>
                <w:p w:rsidR="00824C58" w:rsidRDefault="00824C58" w:rsidP="00C93C36">
                  <w:r>
                    <w:t>by the requirement. Choose from the following</w:t>
                  </w:r>
                  <w:r w:rsidR="00C93C36">
                    <w:t xml:space="preserve"> </w:t>
                  </w:r>
                  <w:r>
                    <w:t>values:</w:t>
                  </w:r>
                </w:p>
                <w:p w:rsidR="00835CC1" w:rsidRDefault="00835CC1" w:rsidP="00C93C36"/>
                <w:p w:rsidR="00835CC1" w:rsidRPr="00835CC1" w:rsidRDefault="00835CC1" w:rsidP="00835CC1">
                  <w:pPr>
                    <w:rPr>
                      <w:i/>
                    </w:rPr>
                  </w:pPr>
                  <w:r w:rsidRPr="00835CC1">
                    <w:rPr>
                      <w:i/>
                    </w:rPr>
                    <w:t>RST</w:t>
                  </w:r>
                </w:p>
                <w:p w:rsidR="00835CC1" w:rsidRDefault="00835CC1" w:rsidP="00835CC1">
                  <w:r>
                    <w:t>Rolling Stock</w:t>
                  </w:r>
                </w:p>
                <w:p w:rsidR="00835CC1" w:rsidRDefault="00835CC1" w:rsidP="00835CC1"/>
                <w:p w:rsidR="00835CC1" w:rsidRPr="00835CC1" w:rsidRDefault="00835CC1" w:rsidP="00835CC1">
                  <w:pPr>
                    <w:rPr>
                      <w:i/>
                    </w:rPr>
                  </w:pPr>
                  <w:r w:rsidRPr="00835CC1">
                    <w:rPr>
                      <w:i/>
                    </w:rPr>
                    <w:t xml:space="preserve">INS </w:t>
                  </w:r>
                </w:p>
                <w:p w:rsidR="00835CC1" w:rsidRDefault="00835CC1" w:rsidP="00835CC1">
                  <w:r>
                    <w:t>Infrastructure</w:t>
                  </w:r>
                </w:p>
                <w:p w:rsidR="00835CC1" w:rsidRDefault="00835CC1" w:rsidP="00835CC1"/>
                <w:p w:rsidR="00835CC1" w:rsidRPr="00835CC1" w:rsidRDefault="00835CC1" w:rsidP="00835CC1">
                  <w:pPr>
                    <w:rPr>
                      <w:i/>
                    </w:rPr>
                  </w:pPr>
                  <w:r w:rsidRPr="00835CC1">
                    <w:rPr>
                      <w:i/>
                    </w:rPr>
                    <w:t>CCS_T/S</w:t>
                  </w:r>
                </w:p>
                <w:p w:rsidR="00835CC1" w:rsidRDefault="00835CC1" w:rsidP="00835CC1">
                  <w:r>
                    <w:t>Control Command &amp; Signalling</w:t>
                  </w:r>
                </w:p>
                <w:p w:rsidR="00835CC1" w:rsidRDefault="00835CC1" w:rsidP="00835CC1">
                  <w:r>
                    <w:t>Telecommunication Systems</w:t>
                  </w:r>
                </w:p>
                <w:p w:rsidR="00835CC1" w:rsidRDefault="00835CC1" w:rsidP="00835CC1"/>
                <w:p w:rsidR="00835CC1" w:rsidRPr="00835CC1" w:rsidRDefault="00835CC1" w:rsidP="00835CC1">
                  <w:pPr>
                    <w:rPr>
                      <w:i/>
                    </w:rPr>
                  </w:pPr>
                  <w:r w:rsidRPr="00835CC1">
                    <w:rPr>
                      <w:i/>
                    </w:rPr>
                    <w:t xml:space="preserve">CCS_O/B </w:t>
                  </w:r>
                </w:p>
                <w:p w:rsidR="00835CC1" w:rsidRDefault="00835CC1" w:rsidP="00835CC1">
                  <w:r>
                    <w:t>Control Command &amp; Signalling Onboard</w:t>
                  </w:r>
                </w:p>
                <w:p w:rsidR="00835CC1" w:rsidRDefault="00835CC1" w:rsidP="00835CC1"/>
                <w:p w:rsidR="00835CC1" w:rsidRPr="00835CC1" w:rsidRDefault="00835CC1" w:rsidP="00835CC1">
                  <w:pPr>
                    <w:rPr>
                      <w:i/>
                    </w:rPr>
                  </w:pPr>
                  <w:r w:rsidRPr="00835CC1">
                    <w:rPr>
                      <w:i/>
                    </w:rPr>
                    <w:t xml:space="preserve">ENE_TS </w:t>
                  </w:r>
                </w:p>
                <w:p w:rsidR="00835CC1" w:rsidRDefault="00835CC1" w:rsidP="00835CC1">
                  <w:r>
                    <w:t>Energy Systems</w:t>
                  </w:r>
                </w:p>
                <w:p w:rsidR="00835CC1" w:rsidRDefault="00835CC1" w:rsidP="00835CC1"/>
                <w:p w:rsidR="00835CC1" w:rsidRPr="00835CC1" w:rsidRDefault="00835CC1" w:rsidP="00835CC1">
                  <w:pPr>
                    <w:rPr>
                      <w:i/>
                    </w:rPr>
                  </w:pPr>
                  <w:r w:rsidRPr="00835CC1">
                    <w:rPr>
                      <w:i/>
                    </w:rPr>
                    <w:t xml:space="preserve">ENE_OB </w:t>
                  </w:r>
                </w:p>
                <w:p w:rsidR="00835CC1" w:rsidRDefault="00835CC1" w:rsidP="00835CC1">
                  <w:r>
                    <w:t>Energy Systems On-board</w:t>
                  </w:r>
                </w:p>
                <w:p w:rsidR="00835CC1" w:rsidRDefault="00835CC1" w:rsidP="00835CC1"/>
                <w:p w:rsidR="00835CC1" w:rsidRPr="00835CC1" w:rsidRDefault="00835CC1" w:rsidP="00835CC1">
                  <w:pPr>
                    <w:rPr>
                      <w:i/>
                    </w:rPr>
                  </w:pPr>
                  <w:r w:rsidRPr="00835CC1">
                    <w:rPr>
                      <w:i/>
                    </w:rPr>
                    <w:t xml:space="preserve">TOM </w:t>
                  </w:r>
                </w:p>
                <w:p w:rsidR="00835CC1" w:rsidRDefault="00835CC1" w:rsidP="00C93C36">
                  <w:r>
                    <w:t>Traffic Operations and Management (NSR only)</w:t>
                  </w:r>
                </w:p>
              </w:tc>
            </w:tr>
            <w:tr w:rsidR="00797705" w:rsidTr="00C93C36">
              <w:tc>
                <w:tcPr>
                  <w:tcW w:w="1729" w:type="dxa"/>
                </w:tcPr>
                <w:p w:rsidR="00797705" w:rsidRPr="00797705" w:rsidRDefault="00797705" w:rsidP="00797705">
                  <w:pPr>
                    <w:rPr>
                      <w:b/>
                    </w:rPr>
                  </w:pPr>
                  <w:r w:rsidRPr="00797705">
                    <w:rPr>
                      <w:b/>
                    </w:rPr>
                    <w:t xml:space="preserve">&lt;series&gt; </w:t>
                  </w:r>
                </w:p>
                <w:p w:rsidR="00797705" w:rsidRPr="00797705" w:rsidRDefault="00797705" w:rsidP="00797705">
                  <w:pPr>
                    <w:rPr>
                      <w:b/>
                    </w:rPr>
                  </w:pPr>
                  <w:r w:rsidRPr="00797705">
                    <w:rPr>
                      <w:b/>
                    </w:rPr>
                    <w:t>railway</w:t>
                  </w:r>
                </w:p>
                <w:p w:rsidR="00797705" w:rsidRPr="00797705" w:rsidRDefault="00797705" w:rsidP="00797705">
                  <w:pPr>
                    <w:rPr>
                      <w:b/>
                    </w:rPr>
                  </w:pPr>
                  <w:r w:rsidRPr="00797705">
                    <w:rPr>
                      <w:b/>
                    </w:rPr>
                    <w:t>undertaking (NSR</w:t>
                  </w:r>
                </w:p>
                <w:p w:rsidR="00797705" w:rsidRPr="00824C58" w:rsidRDefault="00797705" w:rsidP="00797705">
                  <w:r w:rsidRPr="00797705">
                    <w:rPr>
                      <w:b/>
                    </w:rPr>
                    <w:t>requirements only)</w:t>
                  </w:r>
                </w:p>
              </w:tc>
              <w:tc>
                <w:tcPr>
                  <w:tcW w:w="3380" w:type="dxa"/>
                </w:tcPr>
                <w:p w:rsidR="00797705" w:rsidRDefault="00797705" w:rsidP="00797705">
                  <w:r>
                    <w:t>Nest the &lt;series&gt; element in &lt;prodinfo&gt; to specify the railway undertaking associated with this</w:t>
                  </w:r>
                </w:p>
                <w:p w:rsidR="00797705" w:rsidRDefault="00797705" w:rsidP="00797705">
                  <w:r>
                    <w:t>requirement. Choose from Build, Design, Operations, and Maintenance.</w:t>
                  </w:r>
                </w:p>
              </w:tc>
            </w:tr>
          </w:tbl>
          <w:p w:rsidR="00824C58" w:rsidRDefault="00824C58" w:rsidP="004559A8"/>
        </w:tc>
      </w:tr>
      <w:tr w:rsidR="003314D4" w:rsidTr="001D506D">
        <w:tc>
          <w:tcPr>
            <w:tcW w:w="2972" w:type="dxa"/>
          </w:tcPr>
          <w:p w:rsidR="003314D4" w:rsidRPr="00DE4F43" w:rsidRDefault="003314D4" w:rsidP="00DE4F43">
            <w:pPr>
              <w:rPr>
                <w:b/>
              </w:rPr>
            </w:pPr>
            <w:r w:rsidRPr="00DE4F43">
              <w:rPr>
                <w:b/>
              </w:rPr>
              <w:t>&lt;othermeta name="TSI"</w:t>
            </w:r>
          </w:p>
          <w:p w:rsidR="00DE4F43" w:rsidRPr="00DE4F43" w:rsidRDefault="003314D4" w:rsidP="00DE4F43">
            <w:pPr>
              <w:rPr>
                <w:b/>
              </w:rPr>
            </w:pPr>
            <w:r w:rsidRPr="00DE4F43">
              <w:rPr>
                <w:b/>
              </w:rPr>
              <w:t>content="</w:t>
            </w:r>
            <w:r w:rsidRPr="00DE4F43">
              <w:rPr>
                <w:b/>
                <w:i/>
                <w:iCs/>
              </w:rPr>
              <w:t>EU std</w:t>
            </w:r>
            <w:r w:rsidRPr="00DE4F43">
              <w:rPr>
                <w:b/>
              </w:rPr>
              <w:t xml:space="preserve">"&gt; </w:t>
            </w:r>
          </w:p>
          <w:p w:rsidR="003314D4" w:rsidRPr="00DE4F43" w:rsidRDefault="003314D4" w:rsidP="00DE4F43">
            <w:pPr>
              <w:rPr>
                <w:b/>
              </w:rPr>
            </w:pPr>
            <w:r w:rsidRPr="00DE4F43">
              <w:rPr>
                <w:b/>
              </w:rPr>
              <w:t>(optional)</w:t>
            </w:r>
          </w:p>
        </w:tc>
        <w:tc>
          <w:tcPr>
            <w:tcW w:w="6044" w:type="dxa"/>
          </w:tcPr>
          <w:p w:rsidR="003314D4" w:rsidRDefault="003314D4" w:rsidP="00DE4F43">
            <w:r>
              <w:t>Nest the &lt;othermeta name="TSI"&gt; element in &lt;metadata&gt; to list any EU</w:t>
            </w:r>
            <w:r w:rsidR="00DE4F43">
              <w:t xml:space="preserve"> </w:t>
            </w:r>
            <w:r>
              <w:t>standards associated with this topic. Provide the list of standards in the</w:t>
            </w:r>
          </w:p>
          <w:p w:rsidR="003314D4" w:rsidRDefault="003314D4" w:rsidP="00DE4F43">
            <w:r w:rsidRPr="00DE4F43">
              <w:rPr>
                <w:rStyle w:val="AttributeChar"/>
              </w:rPr>
              <w:t>@content</w:t>
            </w:r>
            <w:r>
              <w:rPr>
                <w:rFonts w:ascii="Times-Italic" w:hAnsi="Times-Italic" w:cs="Times-Italic"/>
                <w:i/>
                <w:iCs/>
              </w:rPr>
              <w:t xml:space="preserve"> </w:t>
            </w:r>
            <w:r>
              <w:t>attribute of this element.</w:t>
            </w:r>
          </w:p>
        </w:tc>
      </w:tr>
      <w:tr w:rsidR="003314D4" w:rsidTr="001D506D">
        <w:tc>
          <w:tcPr>
            <w:tcW w:w="2972" w:type="dxa"/>
          </w:tcPr>
          <w:p w:rsidR="003314D4" w:rsidRPr="00DE4F43" w:rsidRDefault="003314D4" w:rsidP="00DE4F43">
            <w:pPr>
              <w:rPr>
                <w:b/>
              </w:rPr>
            </w:pPr>
            <w:r w:rsidRPr="00DE4F43">
              <w:rPr>
                <w:b/>
              </w:rPr>
              <w:t>&lt;othermeta</w:t>
            </w:r>
            <w:r w:rsidR="00DE4F43">
              <w:rPr>
                <w:b/>
              </w:rPr>
              <w:t xml:space="preserve"> </w:t>
            </w:r>
            <w:r w:rsidRPr="00DE4F43">
              <w:rPr>
                <w:b/>
              </w:rPr>
              <w:t>name="deviation_status"</w:t>
            </w:r>
          </w:p>
          <w:p w:rsidR="00DE4F43" w:rsidRDefault="003314D4" w:rsidP="00DE4F43">
            <w:pPr>
              <w:rPr>
                <w:b/>
              </w:rPr>
            </w:pPr>
            <w:r w:rsidRPr="00DE4F43">
              <w:rPr>
                <w:b/>
              </w:rPr>
              <w:t>content="</w:t>
            </w:r>
            <w:r w:rsidRPr="00DE4F43">
              <w:rPr>
                <w:b/>
                <w:i/>
                <w:iCs/>
              </w:rPr>
              <w:t>awaiting_approval | current</w:t>
            </w:r>
            <w:r w:rsidR="00DE4F43" w:rsidRPr="00DE4F43">
              <w:rPr>
                <w:b/>
                <w:i/>
                <w:iCs/>
              </w:rPr>
              <w:t xml:space="preserve"> </w:t>
            </w:r>
            <w:r w:rsidRPr="00DE4F43">
              <w:rPr>
                <w:b/>
                <w:i/>
                <w:iCs/>
              </w:rPr>
              <w:t>| withdrawn | expired</w:t>
            </w:r>
            <w:r w:rsidRPr="00DE4F43">
              <w:rPr>
                <w:b/>
              </w:rPr>
              <w:t xml:space="preserve">"&gt; </w:t>
            </w:r>
          </w:p>
          <w:p w:rsidR="003314D4" w:rsidRPr="00DE4F43" w:rsidRDefault="003314D4" w:rsidP="005B11CF">
            <w:pPr>
              <w:rPr>
                <w:b/>
              </w:rPr>
            </w:pPr>
            <w:r w:rsidRPr="00DE4F43">
              <w:rPr>
                <w:b/>
              </w:rPr>
              <w:t>(deviation</w:t>
            </w:r>
            <w:r w:rsidR="005B11CF">
              <w:rPr>
                <w:b/>
              </w:rPr>
              <w:t xml:space="preserve"> </w:t>
            </w:r>
            <w:r w:rsidRPr="00DE4F43">
              <w:rPr>
                <w:b/>
              </w:rPr>
              <w:t>topics only)</w:t>
            </w:r>
          </w:p>
        </w:tc>
        <w:tc>
          <w:tcPr>
            <w:tcW w:w="6044" w:type="dxa"/>
          </w:tcPr>
          <w:p w:rsidR="003314D4" w:rsidRDefault="00DE4F43" w:rsidP="00DE4F43">
            <w:r>
              <w:t xml:space="preserve">Nest the &lt;othermeta name="deviation_status"&gt; element in &lt;metadata&gt; to specify the status of the deviation using the </w:t>
            </w:r>
            <w:r w:rsidRPr="00DE4F43">
              <w:rPr>
                <w:rStyle w:val="AttributeChar"/>
              </w:rPr>
              <w:t>@content</w:t>
            </w:r>
            <w:r>
              <w:rPr>
                <w:rFonts w:ascii="Times-Italic" w:hAnsi="Times-Italic" w:cs="Times-Italic"/>
                <w:i/>
                <w:iCs/>
              </w:rPr>
              <w:t xml:space="preserve"> </w:t>
            </w:r>
            <w:r>
              <w:t>attribute. You can choose from awaiting approval, current, withdrawn, or expired.</w:t>
            </w:r>
          </w:p>
        </w:tc>
      </w:tr>
      <w:tr w:rsidR="005B11CF" w:rsidTr="001D506D">
        <w:tc>
          <w:tcPr>
            <w:tcW w:w="2972" w:type="dxa"/>
          </w:tcPr>
          <w:p w:rsidR="005B11CF" w:rsidRPr="005B11CF" w:rsidRDefault="005B11CF" w:rsidP="005B11CF">
            <w:pPr>
              <w:rPr>
                <w:b/>
              </w:rPr>
            </w:pPr>
            <w:r w:rsidRPr="005B11CF">
              <w:rPr>
                <w:b/>
              </w:rPr>
              <w:t>&lt;othermeta name="deviation_type"</w:t>
            </w:r>
          </w:p>
          <w:p w:rsidR="005B11CF" w:rsidRDefault="005B11CF" w:rsidP="005B11CF">
            <w:pPr>
              <w:rPr>
                <w:b/>
              </w:rPr>
            </w:pPr>
            <w:r w:rsidRPr="005B11CF">
              <w:rPr>
                <w:b/>
              </w:rPr>
              <w:t>content="</w:t>
            </w:r>
            <w:r w:rsidRPr="005B11CF">
              <w:rPr>
                <w:b/>
                <w:i/>
                <w:iCs/>
              </w:rPr>
              <w:t>TLD | NTLD</w:t>
            </w:r>
            <w:r w:rsidRPr="005B11CF">
              <w:rPr>
                <w:b/>
              </w:rPr>
              <w:t xml:space="preserve">"&gt; </w:t>
            </w:r>
          </w:p>
          <w:p w:rsidR="005B11CF" w:rsidRPr="005B11CF" w:rsidRDefault="005B11CF" w:rsidP="005B11CF">
            <w:pPr>
              <w:rPr>
                <w:b/>
              </w:rPr>
            </w:pPr>
            <w:r w:rsidRPr="005B11CF">
              <w:rPr>
                <w:b/>
              </w:rPr>
              <w:t>(deviation</w:t>
            </w:r>
            <w:r>
              <w:rPr>
                <w:b/>
              </w:rPr>
              <w:t xml:space="preserve"> </w:t>
            </w:r>
            <w:r w:rsidRPr="005B11CF">
              <w:rPr>
                <w:b/>
              </w:rPr>
              <w:t>topics only)</w:t>
            </w:r>
          </w:p>
        </w:tc>
        <w:tc>
          <w:tcPr>
            <w:tcW w:w="6044" w:type="dxa"/>
          </w:tcPr>
          <w:p w:rsidR="005B11CF" w:rsidRDefault="005B11CF" w:rsidP="00BE6FAB">
            <w:r>
              <w:t>Nest the &lt;othermeta name="deviation_type"&gt; element in &lt;metadata&gt; to</w:t>
            </w:r>
            <w:r w:rsidR="00BE6FAB">
              <w:t xml:space="preserve"> </w:t>
            </w:r>
            <w:r>
              <w:t>indicate whether the deviation is time limited (TLD) or non-time limited</w:t>
            </w:r>
            <w:r w:rsidR="00BE6FAB">
              <w:t xml:space="preserve"> </w:t>
            </w:r>
            <w:r>
              <w:t xml:space="preserve">(NTLD). Enter the appropriate value in the </w:t>
            </w:r>
            <w:r w:rsidRPr="00BE6FAB">
              <w:rPr>
                <w:rStyle w:val="AttributeChar"/>
              </w:rPr>
              <w:t>@content</w:t>
            </w:r>
            <w:r>
              <w:rPr>
                <w:rFonts w:ascii="Times-Italic" w:hAnsi="Times-Italic" w:cs="Times-Italic"/>
                <w:i/>
                <w:iCs/>
              </w:rPr>
              <w:t xml:space="preserve"> </w:t>
            </w:r>
            <w:r>
              <w:t>attribute of this</w:t>
            </w:r>
          </w:p>
          <w:p w:rsidR="005B11CF" w:rsidRDefault="005B11CF" w:rsidP="00BE6FAB">
            <w:r>
              <w:t>element.</w:t>
            </w:r>
          </w:p>
        </w:tc>
      </w:tr>
      <w:tr w:rsidR="005B11CF" w:rsidTr="001D506D">
        <w:tc>
          <w:tcPr>
            <w:tcW w:w="2972" w:type="dxa"/>
          </w:tcPr>
          <w:p w:rsidR="005B11CF" w:rsidRPr="005B11CF" w:rsidRDefault="005B11CF" w:rsidP="005B11CF">
            <w:pPr>
              <w:rPr>
                <w:b/>
              </w:rPr>
            </w:pPr>
            <w:r w:rsidRPr="005B11CF">
              <w:rPr>
                <w:b/>
              </w:rPr>
              <w:t>&lt;othermeta</w:t>
            </w:r>
          </w:p>
          <w:p w:rsidR="005B11CF" w:rsidRPr="005B11CF" w:rsidRDefault="005B11CF" w:rsidP="005B11CF">
            <w:pPr>
              <w:rPr>
                <w:b/>
              </w:rPr>
            </w:pPr>
            <w:r w:rsidRPr="005B11CF">
              <w:rPr>
                <w:b/>
              </w:rPr>
              <w:t>name="deviation_in_catalogue"</w:t>
            </w:r>
          </w:p>
          <w:p w:rsidR="005B11CF" w:rsidRDefault="005B11CF" w:rsidP="005B11CF">
            <w:pPr>
              <w:rPr>
                <w:b/>
              </w:rPr>
            </w:pPr>
            <w:r w:rsidRPr="005B11CF">
              <w:rPr>
                <w:b/>
              </w:rPr>
              <w:t>content="</w:t>
            </w:r>
            <w:r w:rsidRPr="005B11CF">
              <w:rPr>
                <w:b/>
                <w:i/>
                <w:iCs/>
              </w:rPr>
              <w:t>yes | no</w:t>
            </w:r>
            <w:r w:rsidRPr="005B11CF">
              <w:rPr>
                <w:b/>
              </w:rPr>
              <w:t xml:space="preserve">"&gt; </w:t>
            </w:r>
            <w:r>
              <w:rPr>
                <w:b/>
              </w:rPr>
              <w:t>´</w:t>
            </w:r>
          </w:p>
          <w:p w:rsidR="005B11CF" w:rsidRPr="005B11CF" w:rsidRDefault="005B11CF" w:rsidP="005B11CF">
            <w:pPr>
              <w:rPr>
                <w:b/>
              </w:rPr>
            </w:pPr>
            <w:r>
              <w:rPr>
                <w:b/>
              </w:rPr>
              <w:t xml:space="preserve">(deviation topics </w:t>
            </w:r>
            <w:r w:rsidRPr="005B11CF">
              <w:rPr>
                <w:b/>
              </w:rPr>
              <w:t>only)</w:t>
            </w:r>
          </w:p>
        </w:tc>
        <w:tc>
          <w:tcPr>
            <w:tcW w:w="6044" w:type="dxa"/>
          </w:tcPr>
          <w:p w:rsidR="005B11CF" w:rsidRDefault="005B11CF" w:rsidP="00BE6FAB">
            <w:r>
              <w:t>Nest the &lt;othermeta name="deviation_in_catalogue"&gt; element in</w:t>
            </w:r>
            <w:r w:rsidR="00BE6FAB">
              <w:t xml:space="preserve"> </w:t>
            </w:r>
            <w:r>
              <w:t>&lt;metadata&gt; to indicate if the deviation has been included in the catalogue.</w:t>
            </w:r>
            <w:r w:rsidR="00BE6FAB">
              <w:t xml:space="preserve"> </w:t>
            </w:r>
            <w:r>
              <w:t xml:space="preserve">Enter the appropriate value in the </w:t>
            </w:r>
            <w:r w:rsidRPr="00BE6FAB">
              <w:rPr>
                <w:rStyle w:val="AttributeChar"/>
              </w:rPr>
              <w:t>@content</w:t>
            </w:r>
            <w:r>
              <w:rPr>
                <w:rFonts w:ascii="Times-Italic" w:hAnsi="Times-Italic" w:cs="Times-Italic"/>
                <w:i/>
                <w:iCs/>
              </w:rPr>
              <w:t xml:space="preserve"> </w:t>
            </w:r>
            <w:r>
              <w:t>attribute of this element.</w:t>
            </w:r>
          </w:p>
        </w:tc>
      </w:tr>
    </w:tbl>
    <w:p w:rsidR="00F9139D" w:rsidRDefault="00F9139D" w:rsidP="00337D6A"/>
    <w:p w:rsidR="00BA7E82" w:rsidRPr="003233ED" w:rsidRDefault="00BA7E82" w:rsidP="00BA7E82">
      <w:pPr>
        <w:pStyle w:val="Heading3"/>
      </w:pPr>
      <w:bookmarkStart w:id="43" w:name="_Toc469647070"/>
      <w:r>
        <w:t>DITA examples of &lt;prolog&gt;</w:t>
      </w:r>
      <w:r w:rsidR="0003730A">
        <w:t xml:space="preserve"> </w:t>
      </w:r>
      <w:r w:rsidR="0003730A" w:rsidRPr="003233ED">
        <w:t>in A4 topics</w:t>
      </w:r>
      <w:bookmarkEnd w:id="43"/>
    </w:p>
    <w:p w:rsidR="00BA7E82" w:rsidRPr="00BA7E82" w:rsidRDefault="007274D9" w:rsidP="00CF1E17">
      <w:r w:rsidRPr="003233ED">
        <w:t>Updated e</w:t>
      </w:r>
      <w:r w:rsidR="00BA7E82" w:rsidRPr="003233ED">
        <w:t xml:space="preserve">xamples from real </w:t>
      </w:r>
      <w:r w:rsidRPr="003233ED">
        <w:t>RSSB topics</w:t>
      </w:r>
      <w:r w:rsidR="00BA7E82" w:rsidRPr="003233ED">
        <w:t xml:space="preserve"> to be added later.</w:t>
      </w:r>
    </w:p>
    <w:p w:rsidR="00337D6A" w:rsidRDefault="00337D6A" w:rsidP="00337D6A"/>
    <w:p w:rsidR="00DB2EBE" w:rsidRDefault="00DB2EBE" w:rsidP="00DB2EBE">
      <w:pPr>
        <w:pStyle w:val="Heading2"/>
      </w:pPr>
      <w:bookmarkStart w:id="44" w:name="_Toc469647071"/>
      <w:r>
        <w:t>Concepts</w:t>
      </w:r>
      <w:bookmarkEnd w:id="44"/>
    </w:p>
    <w:p w:rsidR="0054182A" w:rsidRDefault="00DB2EBE" w:rsidP="00DB2EBE">
      <w:r>
        <w:t>Concepts provide content that helps readers understand essential information about a standard, a requirement, a deviation, or standalone guidance. Conceptual information helps readers map their existing knowledge to new information needed to adhere to a req</w:t>
      </w:r>
      <w:r w:rsidR="00A0570E">
        <w:t xml:space="preserve">uirement or to complete a task. </w:t>
      </w:r>
    </w:p>
    <w:p w:rsidR="0054182A" w:rsidRDefault="0054182A" w:rsidP="00DB2EBE"/>
    <w:p w:rsidR="007364DE" w:rsidRDefault="007364DE" w:rsidP="00DB2EBE"/>
    <w:p w:rsidR="007364DE" w:rsidRDefault="007364DE" w:rsidP="00DB2EBE"/>
    <w:p w:rsidR="00DB2EBE" w:rsidRDefault="00DB2EBE" w:rsidP="00DB2EBE">
      <w:r>
        <w:t>Concepts typically contain:</w:t>
      </w:r>
    </w:p>
    <w:p w:rsidR="007274D9" w:rsidRDefault="007274D9" w:rsidP="00DB2EBE"/>
    <w:p w:rsidR="00DB2EBE" w:rsidRDefault="00DB2EBE" w:rsidP="00EC45E1">
      <w:pPr>
        <w:pStyle w:val="ListParagraph"/>
        <w:numPr>
          <w:ilvl w:val="0"/>
          <w:numId w:val="25"/>
        </w:numPr>
      </w:pPr>
      <w:r>
        <w:t xml:space="preserve">Information that answers </w:t>
      </w:r>
      <w:r w:rsidR="005B5360">
        <w:t>“</w:t>
      </w:r>
      <w:r>
        <w:t>What is...?</w:t>
      </w:r>
      <w:r w:rsidR="005B5360">
        <w:t>”</w:t>
      </w:r>
      <w:r>
        <w:t xml:space="preserve"> or </w:t>
      </w:r>
      <w:r w:rsidR="005B5360">
        <w:t>“</w:t>
      </w:r>
      <w:r>
        <w:t>How does this work?</w:t>
      </w:r>
      <w:r w:rsidR="005B5360">
        <w:t>”</w:t>
      </w:r>
    </w:p>
    <w:p w:rsidR="00DB2EBE" w:rsidRDefault="00DB2EBE" w:rsidP="00EC45E1">
      <w:pPr>
        <w:pStyle w:val="ListParagraph"/>
        <w:numPr>
          <w:ilvl w:val="0"/>
          <w:numId w:val="25"/>
        </w:numPr>
      </w:pPr>
      <w:r>
        <w:t>Background or overview information such as the introduction to a standard.</w:t>
      </w:r>
    </w:p>
    <w:p w:rsidR="00DB2EBE" w:rsidRDefault="00DB2EBE" w:rsidP="00EC45E1">
      <w:pPr>
        <w:pStyle w:val="ListParagraph"/>
        <w:numPr>
          <w:ilvl w:val="0"/>
          <w:numId w:val="25"/>
        </w:numPr>
      </w:pPr>
      <w:r>
        <w:t>Information that is explanatory or descriptions of concepts that are required to complete a task.</w:t>
      </w:r>
    </w:p>
    <w:p w:rsidR="00DB2EBE" w:rsidRDefault="00DB2EBE" w:rsidP="00EC45E1">
      <w:pPr>
        <w:pStyle w:val="ListParagraph"/>
        <w:numPr>
          <w:ilvl w:val="0"/>
          <w:numId w:val="25"/>
        </w:numPr>
      </w:pPr>
      <w:r>
        <w:t>Information that is not immediately required by users to accomplish a task.</w:t>
      </w:r>
    </w:p>
    <w:p w:rsidR="00DB2EBE" w:rsidRDefault="00DB2EBE" w:rsidP="00EC45E1">
      <w:pPr>
        <w:pStyle w:val="ListParagraph"/>
        <w:numPr>
          <w:ilvl w:val="0"/>
          <w:numId w:val="25"/>
        </w:numPr>
      </w:pPr>
      <w:r>
        <w:t>Advanced organisers that introduce books or chapters.</w:t>
      </w:r>
    </w:p>
    <w:p w:rsidR="00DB2EBE" w:rsidRDefault="00DB2EBE" w:rsidP="00DB2EBE"/>
    <w:p w:rsidR="00DB2EBE" w:rsidRDefault="00D93FE7" w:rsidP="00DB2EBE">
      <w:r w:rsidRPr="003233ED">
        <w:t>In Rule Book, use concepts also</w:t>
      </w:r>
      <w:r w:rsidR="00DB2EBE" w:rsidRPr="003233ED">
        <w:t xml:space="preserve"> </w:t>
      </w:r>
      <w:r w:rsidR="001D506D" w:rsidRPr="003233ED">
        <w:t xml:space="preserve">to </w:t>
      </w:r>
      <w:r w:rsidR="0027053D" w:rsidRPr="003233ED">
        <w:t>tell what to</w:t>
      </w:r>
      <w:r w:rsidR="00DB2EBE" w:rsidRPr="003233ED">
        <w:t xml:space="preserve"> do </w:t>
      </w:r>
      <w:r w:rsidR="0027053D" w:rsidRPr="003233ED">
        <w:t xml:space="preserve">and when to do </w:t>
      </w:r>
      <w:r w:rsidR="00DB2EBE" w:rsidRPr="003233ED">
        <w:t>something</w:t>
      </w:r>
      <w:r w:rsidR="001D506D" w:rsidRPr="003233ED">
        <w:t xml:space="preserve"> and who should be taking action</w:t>
      </w:r>
      <w:r w:rsidR="00DB2EBE" w:rsidRPr="003233ED">
        <w:t>.</w:t>
      </w:r>
      <w:r w:rsidR="003233ED" w:rsidRPr="003233ED">
        <w:t xml:space="preserve"> [RB]</w:t>
      </w:r>
    </w:p>
    <w:p w:rsidR="00DB2EBE" w:rsidRDefault="00DB2EBE" w:rsidP="00DB2EBE"/>
    <w:p w:rsidR="00DB2EBE" w:rsidRDefault="00DB2EBE" w:rsidP="00DB2EBE">
      <w:r>
        <w:t>Concept topics include the following categories of information:</w:t>
      </w:r>
    </w:p>
    <w:p w:rsidR="007274D9" w:rsidRDefault="007274D9" w:rsidP="00DB2EBE"/>
    <w:p w:rsidR="00DB2EBE" w:rsidRDefault="00DB2EBE" w:rsidP="00EC45E1">
      <w:pPr>
        <w:pStyle w:val="ListParagraph"/>
        <w:numPr>
          <w:ilvl w:val="0"/>
          <w:numId w:val="25"/>
        </w:numPr>
      </w:pPr>
      <w:r>
        <w:t>Requirements, including voluntary requirements</w:t>
      </w:r>
    </w:p>
    <w:p w:rsidR="00DB2EBE" w:rsidRDefault="00DB2EBE" w:rsidP="00EC45E1">
      <w:pPr>
        <w:pStyle w:val="ListParagraph"/>
        <w:numPr>
          <w:ilvl w:val="0"/>
          <w:numId w:val="25"/>
        </w:numPr>
      </w:pPr>
      <w:r>
        <w:t>Deviations and deviation requests</w:t>
      </w:r>
    </w:p>
    <w:p w:rsidR="00DB2EBE" w:rsidRDefault="00DB2EBE" w:rsidP="00EC45E1">
      <w:pPr>
        <w:pStyle w:val="ListParagraph"/>
        <w:numPr>
          <w:ilvl w:val="0"/>
          <w:numId w:val="25"/>
        </w:numPr>
      </w:pPr>
      <w:r>
        <w:t>Standalone guidance</w:t>
      </w:r>
    </w:p>
    <w:p w:rsidR="00DB2EBE" w:rsidRDefault="00DB2EBE" w:rsidP="00EC45E1">
      <w:pPr>
        <w:pStyle w:val="ListParagraph"/>
        <w:numPr>
          <w:ilvl w:val="0"/>
          <w:numId w:val="25"/>
        </w:numPr>
      </w:pPr>
      <w:r>
        <w:t>Principles of operation</w:t>
      </w:r>
    </w:p>
    <w:p w:rsidR="00DB2EBE" w:rsidRDefault="00DB2EBE" w:rsidP="00EC45E1">
      <w:pPr>
        <w:pStyle w:val="ListParagraph"/>
        <w:numPr>
          <w:ilvl w:val="0"/>
          <w:numId w:val="25"/>
        </w:numPr>
      </w:pPr>
      <w:r>
        <w:t>Overviews and introductions</w:t>
      </w:r>
    </w:p>
    <w:p w:rsidR="00DB2EBE" w:rsidRDefault="00DB2EBE" w:rsidP="00EC45E1">
      <w:pPr>
        <w:pStyle w:val="ListParagraph"/>
        <w:numPr>
          <w:ilvl w:val="0"/>
          <w:numId w:val="25"/>
        </w:numPr>
      </w:pPr>
      <w:r>
        <w:t>Safety information</w:t>
      </w:r>
    </w:p>
    <w:p w:rsidR="00DB2EBE" w:rsidRDefault="00DB2EBE" w:rsidP="00EC45E1">
      <w:pPr>
        <w:pStyle w:val="ListParagraph"/>
        <w:numPr>
          <w:ilvl w:val="0"/>
          <w:numId w:val="25"/>
        </w:numPr>
      </w:pPr>
      <w:r>
        <w:t>Copyright statements</w:t>
      </w:r>
    </w:p>
    <w:p w:rsidR="00DB2EBE" w:rsidRDefault="00DB2EBE" w:rsidP="00EC45E1">
      <w:pPr>
        <w:pStyle w:val="ListParagraph"/>
        <w:numPr>
          <w:ilvl w:val="0"/>
          <w:numId w:val="25"/>
        </w:numPr>
      </w:pPr>
      <w:r>
        <w:t>Synopsis statements</w:t>
      </w:r>
    </w:p>
    <w:p w:rsidR="00337D6A" w:rsidRDefault="00337D6A" w:rsidP="00DB2EBE"/>
    <w:p w:rsidR="00337D6A" w:rsidRDefault="00DB2EBE" w:rsidP="00DB2EBE">
      <w:pPr>
        <w:pStyle w:val="Heading3"/>
      </w:pPr>
      <w:bookmarkStart w:id="45" w:name="_Toc469647072"/>
      <w:r>
        <w:t>Concept structure</w:t>
      </w:r>
      <w:bookmarkEnd w:id="45"/>
    </w:p>
    <w:p w:rsidR="00DB2EBE" w:rsidRDefault="00873901" w:rsidP="00873901">
      <w:r>
        <w:t>Structure your concept topics as follows, keeping each element in the order shown. If you choose to omit an optional element, go to the next element in the structure. Within the &lt;conbody&gt;, &lt;section&gt; and &lt;example&gt; elements can be used in any order.</w:t>
      </w:r>
    </w:p>
    <w:p w:rsidR="00337D6A" w:rsidRPr="005B74FB" w:rsidRDefault="00337D6A" w:rsidP="005B74FB"/>
    <w:p w:rsidR="00720B6C" w:rsidRPr="005B74FB" w:rsidRDefault="00720B6C" w:rsidP="00EC45E1">
      <w:pPr>
        <w:pStyle w:val="ListParagraph"/>
        <w:numPr>
          <w:ilvl w:val="0"/>
          <w:numId w:val="29"/>
        </w:numPr>
      </w:pPr>
      <w:r w:rsidRPr="005B74FB">
        <w:t>&lt;concept&gt; (mandatory)</w:t>
      </w:r>
    </w:p>
    <w:p w:rsidR="00720B6C" w:rsidRPr="005B74FB" w:rsidRDefault="00720B6C" w:rsidP="00EC45E1">
      <w:pPr>
        <w:pStyle w:val="ListParagraph"/>
        <w:numPr>
          <w:ilvl w:val="1"/>
          <w:numId w:val="29"/>
        </w:numPr>
      </w:pPr>
      <w:r w:rsidRPr="005B74FB">
        <w:t>&lt;title&gt; (mandatory)</w:t>
      </w:r>
    </w:p>
    <w:p w:rsidR="00720B6C" w:rsidRPr="005B74FB" w:rsidRDefault="00720B6C" w:rsidP="00EC45E1">
      <w:pPr>
        <w:pStyle w:val="ListParagraph"/>
        <w:numPr>
          <w:ilvl w:val="1"/>
          <w:numId w:val="29"/>
        </w:numPr>
      </w:pPr>
      <w:r w:rsidRPr="005B74FB">
        <w:t>&lt;prolog&gt; (mandatory)</w:t>
      </w:r>
    </w:p>
    <w:p w:rsidR="00720B6C" w:rsidRPr="005B74FB" w:rsidRDefault="00720B6C" w:rsidP="00EC45E1">
      <w:pPr>
        <w:pStyle w:val="ListParagraph"/>
        <w:numPr>
          <w:ilvl w:val="1"/>
          <w:numId w:val="29"/>
        </w:numPr>
      </w:pPr>
      <w:r w:rsidRPr="005B74FB">
        <w:t>&lt;conbody&gt; (mandatory)</w:t>
      </w:r>
    </w:p>
    <w:p w:rsidR="00720B6C" w:rsidRPr="005B74FB" w:rsidRDefault="00720B6C" w:rsidP="00EC45E1">
      <w:pPr>
        <w:pStyle w:val="ListParagraph"/>
        <w:numPr>
          <w:ilvl w:val="2"/>
          <w:numId w:val="29"/>
        </w:numPr>
      </w:pPr>
      <w:r w:rsidRPr="005B74FB">
        <w:t>Any combination of body elements, such as &lt;p&gt;, &lt;ul&gt;, &lt;table&gt; and so on (optional)</w:t>
      </w:r>
    </w:p>
    <w:p w:rsidR="00720B6C" w:rsidRPr="005B74FB" w:rsidRDefault="00720B6C" w:rsidP="00EC45E1">
      <w:pPr>
        <w:pStyle w:val="ListParagraph"/>
        <w:numPr>
          <w:ilvl w:val="2"/>
          <w:numId w:val="29"/>
        </w:numPr>
      </w:pPr>
      <w:r w:rsidRPr="005B74FB">
        <w:t>Any number of &lt;section&gt; elements (optional)</w:t>
      </w:r>
    </w:p>
    <w:p w:rsidR="00337D6A" w:rsidRPr="005B74FB" w:rsidRDefault="00720B6C" w:rsidP="00EC45E1">
      <w:pPr>
        <w:pStyle w:val="ListParagraph"/>
        <w:numPr>
          <w:ilvl w:val="2"/>
          <w:numId w:val="29"/>
        </w:numPr>
      </w:pPr>
      <w:r w:rsidRPr="005B74FB">
        <w:t>Any number of &lt;example&gt; elements (optional)</w:t>
      </w:r>
    </w:p>
    <w:p w:rsidR="00337D6A" w:rsidRDefault="00337D6A" w:rsidP="00337D6A"/>
    <w:p w:rsidR="00916127" w:rsidRDefault="00916127" w:rsidP="00337D6A">
      <w:r w:rsidRPr="003233ED">
        <w:t>Note that with Briefing Leaflet concept topics, you may need to omit the &lt;conbody&gt; to insert a nested &lt;concept&gt;.</w:t>
      </w:r>
      <w:r w:rsidR="003233ED">
        <w:t xml:space="preserve"> For more information, see </w:t>
      </w:r>
      <w:hyperlink w:anchor="_Creating_Briefing_Leaflet" w:history="1">
        <w:r w:rsidR="003233ED" w:rsidRPr="003233ED">
          <w:rPr>
            <w:rStyle w:val="Hyperlink"/>
          </w:rPr>
          <w:t>Creating Briefing Leaflet topics with nested concepts</w:t>
        </w:r>
      </w:hyperlink>
      <w:r w:rsidR="003233ED">
        <w:t xml:space="preserve"> on page </w:t>
      </w:r>
      <w:r w:rsidR="003233ED">
        <w:fldChar w:fldCharType="begin"/>
      </w:r>
      <w:r w:rsidR="003233ED">
        <w:instrText xml:space="preserve"> PAGEREF _Ref467607635 \h </w:instrText>
      </w:r>
      <w:r w:rsidR="003233ED">
        <w:fldChar w:fldCharType="separate"/>
      </w:r>
      <w:r w:rsidR="00D0331A">
        <w:rPr>
          <w:noProof/>
        </w:rPr>
        <w:t>102</w:t>
      </w:r>
      <w:r w:rsidR="003233ED">
        <w:fldChar w:fldCharType="end"/>
      </w:r>
      <w:r w:rsidR="003233ED">
        <w:t>. [RB]</w:t>
      </w:r>
    </w:p>
    <w:p w:rsidR="00916127" w:rsidRDefault="00916127" w:rsidP="00337D6A"/>
    <w:p w:rsidR="007F75B5" w:rsidRDefault="007F75B5" w:rsidP="007F75B5">
      <w:pPr>
        <w:pStyle w:val="Heading4"/>
      </w:pPr>
      <w:r>
        <w:t>RSSB concept templates</w:t>
      </w:r>
    </w:p>
    <w:p w:rsidR="007F75B5" w:rsidRDefault="00FC5B19" w:rsidP="00FC5B19">
      <w:r>
        <w:t>RSSB uses the following concept templates for specific types of information. Each template contains placeholders for all required and optional metadata, as well as specific sections required by the type of information the topic contains.</w:t>
      </w:r>
    </w:p>
    <w:p w:rsidR="00FC5B19" w:rsidRDefault="00FC5B19" w:rsidP="00337D6A"/>
    <w:tbl>
      <w:tblPr>
        <w:tblStyle w:val="TableGrid"/>
        <w:tblW w:w="0" w:type="auto"/>
        <w:tblInd w:w="-5" w:type="dxa"/>
        <w:tblCellMar>
          <w:top w:w="113" w:type="dxa"/>
          <w:bottom w:w="113" w:type="dxa"/>
        </w:tblCellMar>
        <w:tblLook w:val="04A0" w:firstRow="1" w:lastRow="0" w:firstColumn="1" w:lastColumn="0" w:noHBand="0" w:noVBand="1"/>
      </w:tblPr>
      <w:tblGrid>
        <w:gridCol w:w="3261"/>
        <w:gridCol w:w="5760"/>
      </w:tblGrid>
      <w:tr w:rsidR="00FC5B19" w:rsidTr="00FC5B19">
        <w:tc>
          <w:tcPr>
            <w:tcW w:w="3261" w:type="dxa"/>
            <w:shd w:val="clear" w:color="auto" w:fill="FBE4D5" w:themeFill="accent2" w:themeFillTint="33"/>
          </w:tcPr>
          <w:p w:rsidR="00FC5B19" w:rsidRPr="00B9019B" w:rsidRDefault="00FC5B19" w:rsidP="00141559">
            <w:pPr>
              <w:rPr>
                <w:b/>
              </w:rPr>
            </w:pPr>
            <w:r>
              <w:rPr>
                <w:b/>
              </w:rPr>
              <w:t>Template</w:t>
            </w:r>
          </w:p>
        </w:tc>
        <w:tc>
          <w:tcPr>
            <w:tcW w:w="5760" w:type="dxa"/>
            <w:shd w:val="clear" w:color="auto" w:fill="FBE4D5" w:themeFill="accent2" w:themeFillTint="33"/>
          </w:tcPr>
          <w:p w:rsidR="00FC5B19" w:rsidRPr="00B9019B" w:rsidRDefault="00FC5B19" w:rsidP="00141559">
            <w:pPr>
              <w:rPr>
                <w:b/>
              </w:rPr>
            </w:pPr>
            <w:r>
              <w:rPr>
                <w:b/>
              </w:rPr>
              <w:t>Description</w:t>
            </w:r>
          </w:p>
        </w:tc>
      </w:tr>
      <w:tr w:rsidR="00FC5B19" w:rsidTr="00FC5B19">
        <w:tc>
          <w:tcPr>
            <w:tcW w:w="3261" w:type="dxa"/>
          </w:tcPr>
          <w:p w:rsidR="00FC5B19" w:rsidRPr="005064EC" w:rsidRDefault="00FC5B19" w:rsidP="00FC5B19">
            <w:r w:rsidRPr="005064EC">
              <w:t>Deviation</w:t>
            </w:r>
          </w:p>
        </w:tc>
        <w:tc>
          <w:tcPr>
            <w:tcW w:w="5760" w:type="dxa"/>
          </w:tcPr>
          <w:p w:rsidR="00FC5B19" w:rsidRDefault="00FC5B19" w:rsidP="00FC5B19">
            <w:r>
              <w:t>Use this template for both a deviation request and its resulting certificate. The template includes titled sections that correspond to all information required for both documents, conditionalised to appear in only the appropriate documents. When creating a deviation request, leave the sections</w:t>
            </w:r>
          </w:p>
          <w:p w:rsidR="00FC5B19" w:rsidRDefault="00FC5B19" w:rsidP="00FC5B19">
            <w:r>
              <w:t>for certificates blank until the request has been approved and a certificate should be issued.</w:t>
            </w:r>
          </w:p>
        </w:tc>
      </w:tr>
      <w:tr w:rsidR="00FC5B19" w:rsidTr="00FC5B19">
        <w:tc>
          <w:tcPr>
            <w:tcW w:w="3261" w:type="dxa"/>
          </w:tcPr>
          <w:p w:rsidR="00FC5B19" w:rsidRPr="005064EC" w:rsidRDefault="00FC5B19" w:rsidP="00FC5B19">
            <w:r w:rsidRPr="005064EC">
              <w:t>Requirement</w:t>
            </w:r>
          </w:p>
        </w:tc>
        <w:tc>
          <w:tcPr>
            <w:tcW w:w="5760" w:type="dxa"/>
          </w:tcPr>
          <w:p w:rsidR="00FC5B19" w:rsidRPr="00B9019B" w:rsidRDefault="00FC5B19" w:rsidP="00FC5B19">
            <w:r>
              <w:t>Use this template to describe a specific requirement, its rationale, and any guidance on adhering to the requirement.</w:t>
            </w:r>
          </w:p>
        </w:tc>
      </w:tr>
      <w:tr w:rsidR="00FC5B19" w:rsidTr="00FC5B19">
        <w:tc>
          <w:tcPr>
            <w:tcW w:w="3261" w:type="dxa"/>
          </w:tcPr>
          <w:p w:rsidR="00891A7D" w:rsidRPr="00AC3D13" w:rsidRDefault="00FC5B19" w:rsidP="00891A7D">
            <w:r w:rsidRPr="00AC3D13">
              <w:t>Glossary</w:t>
            </w:r>
            <w:r w:rsidR="00891A7D" w:rsidRPr="00AC3D13">
              <w:t xml:space="preserve"> (A4)</w:t>
            </w:r>
          </w:p>
        </w:tc>
        <w:tc>
          <w:tcPr>
            <w:tcW w:w="5760" w:type="dxa"/>
          </w:tcPr>
          <w:p w:rsidR="00FC5B19" w:rsidRPr="00AC3D13" w:rsidRDefault="00FC5B19" w:rsidP="00FC5B19">
            <w:r w:rsidRPr="00AC3D13">
              <w:t xml:space="preserve">Use this template </w:t>
            </w:r>
            <w:r w:rsidR="00891A7D" w:rsidRPr="00AC3D13">
              <w:t>to create the master glossary, which is conreffed to individual glossary topics within A4 standards when required</w:t>
            </w:r>
            <w:r w:rsidRPr="00AC3D13">
              <w:t xml:space="preserve">. </w:t>
            </w:r>
            <w:r w:rsidR="00C22362" w:rsidRPr="00AC3D13">
              <w:t xml:space="preserve">Do not use this template for the Rule Book Glossary. </w:t>
            </w:r>
            <w:r w:rsidR="00EA3D09" w:rsidRPr="00AC3D13">
              <w:t xml:space="preserve">For the Rule Book glossary, see </w:t>
            </w:r>
            <w:hyperlink w:anchor="_Creating_a_glossary" w:history="1">
              <w:r w:rsidR="00EA3D09" w:rsidRPr="00AC3D13">
                <w:rPr>
                  <w:rStyle w:val="Hyperlink"/>
                </w:rPr>
                <w:t>Creating a glossary</w:t>
              </w:r>
            </w:hyperlink>
            <w:r w:rsidR="00EA3D09" w:rsidRPr="00AC3D13">
              <w:t xml:space="preserve"> on page </w:t>
            </w:r>
            <w:r w:rsidR="00EA3D09" w:rsidRPr="00AC3D13">
              <w:fldChar w:fldCharType="begin"/>
            </w:r>
            <w:r w:rsidR="00EA3D09" w:rsidRPr="00AC3D13">
              <w:instrText xml:space="preserve"> PAGEREF _Ref465091429 \h </w:instrText>
            </w:r>
            <w:r w:rsidR="00EA3D09" w:rsidRPr="00AC3D13">
              <w:fldChar w:fldCharType="separate"/>
            </w:r>
            <w:r w:rsidR="00D0331A">
              <w:rPr>
                <w:noProof/>
              </w:rPr>
              <w:t>116</w:t>
            </w:r>
            <w:r w:rsidR="00EA3D09" w:rsidRPr="00AC3D13">
              <w:fldChar w:fldCharType="end"/>
            </w:r>
            <w:r w:rsidR="00EA3D09" w:rsidRPr="00AC3D13">
              <w:t xml:space="preserve">. </w:t>
            </w:r>
            <w:r w:rsidR="003233ED" w:rsidRPr="00AC3D13">
              <w:t>[RB]</w:t>
            </w:r>
          </w:p>
        </w:tc>
      </w:tr>
      <w:tr w:rsidR="00FC5B19" w:rsidTr="00FC5B19">
        <w:tc>
          <w:tcPr>
            <w:tcW w:w="3261" w:type="dxa"/>
          </w:tcPr>
          <w:p w:rsidR="00FC5B19" w:rsidRPr="005064EC" w:rsidRDefault="00FC5B19" w:rsidP="005064EC">
            <w:r w:rsidRPr="005064EC">
              <w:t>Concept</w:t>
            </w:r>
          </w:p>
        </w:tc>
        <w:tc>
          <w:tcPr>
            <w:tcW w:w="5760" w:type="dxa"/>
          </w:tcPr>
          <w:p w:rsidR="00FC5B19" w:rsidRDefault="00FC5B19" w:rsidP="00FC5B19">
            <w:r>
              <w:t>Use this template for all conceptual information that does not fit into the other available templates, including standalone guidance, overviews and introductions, safety information, copyright information, and synopsis statements.</w:t>
            </w:r>
          </w:p>
        </w:tc>
      </w:tr>
      <w:tr w:rsidR="003E6B4E" w:rsidTr="00FC5B19">
        <w:tc>
          <w:tcPr>
            <w:tcW w:w="3261" w:type="dxa"/>
          </w:tcPr>
          <w:p w:rsidR="003E6B4E" w:rsidRPr="003233ED" w:rsidRDefault="003E6B4E" w:rsidP="005064EC">
            <w:r w:rsidRPr="003233ED">
              <w:t xml:space="preserve">Rule Book </w:t>
            </w:r>
            <w:r w:rsidR="000D1857" w:rsidRPr="003233ED">
              <w:t>Concept</w:t>
            </w:r>
          </w:p>
        </w:tc>
        <w:tc>
          <w:tcPr>
            <w:tcW w:w="5760" w:type="dxa"/>
          </w:tcPr>
          <w:p w:rsidR="000D1857" w:rsidRPr="003233ED" w:rsidRDefault="000D1857" w:rsidP="000D1857">
            <w:r w:rsidRPr="003233ED">
              <w:t xml:space="preserve">Use this template for all information </w:t>
            </w:r>
            <w:r w:rsidR="000431A2" w:rsidRPr="003233ED">
              <w:t>in</w:t>
            </w:r>
            <w:r w:rsidRPr="003233ED">
              <w:t xml:space="preserve"> the Rule Book. This includes both conceptual information and information on how, when and by whom actions are taken. This template is also used for authoring the role responsibilities and conventions topics in the Rule Book. </w:t>
            </w:r>
            <w:r w:rsidR="003233ED">
              <w:t>[RB]</w:t>
            </w:r>
          </w:p>
        </w:tc>
      </w:tr>
      <w:tr w:rsidR="003E6B4E" w:rsidTr="00FC5B19">
        <w:tc>
          <w:tcPr>
            <w:tcW w:w="3261" w:type="dxa"/>
          </w:tcPr>
          <w:p w:rsidR="003E6B4E" w:rsidRPr="003233ED" w:rsidRDefault="003E6B4E" w:rsidP="005064EC">
            <w:r w:rsidRPr="003233ED">
              <w:t xml:space="preserve">Briefing Leaflet </w:t>
            </w:r>
            <w:r w:rsidR="000D1857" w:rsidRPr="003233ED">
              <w:t>Concept</w:t>
            </w:r>
          </w:p>
        </w:tc>
        <w:tc>
          <w:tcPr>
            <w:tcW w:w="5760" w:type="dxa"/>
          </w:tcPr>
          <w:p w:rsidR="003E6B4E" w:rsidRPr="003233ED" w:rsidRDefault="000D1857" w:rsidP="00FC5B19">
            <w:r w:rsidRPr="003233ED">
              <w:t>Use this template for the summary of changes and the detailed description of changes in the Rule Book Briefing Leaflet.</w:t>
            </w:r>
            <w:r w:rsidR="003233ED">
              <w:t xml:space="preserve"> [RB]</w:t>
            </w:r>
          </w:p>
        </w:tc>
      </w:tr>
      <w:tr w:rsidR="00971866" w:rsidTr="00FC5B19">
        <w:tc>
          <w:tcPr>
            <w:tcW w:w="3261" w:type="dxa"/>
          </w:tcPr>
          <w:p w:rsidR="00971866" w:rsidRPr="003233ED" w:rsidRDefault="00971866" w:rsidP="005064EC">
            <w:r w:rsidRPr="003233ED">
              <w:t>Glossentry</w:t>
            </w:r>
          </w:p>
          <w:p w:rsidR="002E17D4" w:rsidRPr="003233ED" w:rsidRDefault="002E17D4" w:rsidP="005064EC"/>
        </w:tc>
        <w:tc>
          <w:tcPr>
            <w:tcW w:w="5760" w:type="dxa"/>
          </w:tcPr>
          <w:p w:rsidR="00971866" w:rsidRPr="003233ED" w:rsidRDefault="00971866" w:rsidP="00FC5B19">
            <w:r w:rsidRPr="003233ED">
              <w:t>Use this template to create the glossary for the Rule Book. For</w:t>
            </w:r>
            <w:r w:rsidR="004763FD" w:rsidRPr="003233ED">
              <w:t xml:space="preserve"> more information on</w:t>
            </w:r>
            <w:r w:rsidRPr="003233ED">
              <w:t xml:space="preserve"> the Rule Book glossary, see </w:t>
            </w:r>
            <w:hyperlink w:anchor="_Creating_a_glossary" w:history="1">
              <w:r w:rsidRPr="003233ED">
                <w:rPr>
                  <w:rStyle w:val="Hyperlink"/>
                </w:rPr>
                <w:t>Creating a glossary</w:t>
              </w:r>
            </w:hyperlink>
            <w:r w:rsidRPr="003233ED">
              <w:t xml:space="preserve"> on page </w:t>
            </w:r>
            <w:r w:rsidRPr="003233ED">
              <w:fldChar w:fldCharType="begin"/>
            </w:r>
            <w:r w:rsidRPr="003233ED">
              <w:instrText xml:space="preserve"> PAGEREF _Ref465091429 \h </w:instrText>
            </w:r>
            <w:r w:rsidRPr="003233ED">
              <w:fldChar w:fldCharType="separate"/>
            </w:r>
            <w:r w:rsidR="00D0331A">
              <w:rPr>
                <w:noProof/>
              </w:rPr>
              <w:t>116</w:t>
            </w:r>
            <w:r w:rsidRPr="003233ED">
              <w:fldChar w:fldCharType="end"/>
            </w:r>
            <w:r w:rsidRPr="003233ED">
              <w:t>.</w:t>
            </w:r>
            <w:r w:rsidR="003233ED">
              <w:t xml:space="preserve"> [RB]</w:t>
            </w:r>
          </w:p>
        </w:tc>
      </w:tr>
    </w:tbl>
    <w:p w:rsidR="005030BB" w:rsidRDefault="005030BB" w:rsidP="00337D6A"/>
    <w:p w:rsidR="005030BB" w:rsidRDefault="005030BB" w:rsidP="005030BB">
      <w:pPr>
        <w:pStyle w:val="Heading3"/>
      </w:pPr>
      <w:bookmarkStart w:id="46" w:name="_Toc469647073"/>
      <w:r>
        <w:t>Concept elements</w:t>
      </w:r>
      <w:bookmarkEnd w:id="46"/>
    </w:p>
    <w:p w:rsidR="005030BB" w:rsidRDefault="005030BB" w:rsidP="005030BB">
      <w:r>
        <w:t>The &lt;conbody&gt; element is the container element for the content within a concept topic. Nest any combination of the following elements within the &lt;conbody&gt; element.</w:t>
      </w:r>
    </w:p>
    <w:p w:rsidR="00600F5A" w:rsidRDefault="00600F5A" w:rsidP="005030BB"/>
    <w:p w:rsidR="00600F5A" w:rsidRPr="00600F5A" w:rsidRDefault="00600F5A" w:rsidP="00600F5A">
      <w:pPr>
        <w:rPr>
          <w:b/>
        </w:rPr>
      </w:pPr>
      <w:r w:rsidRPr="00600F5A">
        <w:rPr>
          <w:b/>
        </w:rPr>
        <w:t>Note:</w:t>
      </w:r>
    </w:p>
    <w:p w:rsidR="00600F5A" w:rsidRPr="00600F5A" w:rsidRDefault="00600F5A" w:rsidP="00600F5A">
      <w:r w:rsidRPr="00600F5A">
        <w:t>The &lt;conbody&gt; element can also contain any of the block and inline elements that are common to all</w:t>
      </w:r>
    </w:p>
    <w:p w:rsidR="00600F5A" w:rsidRDefault="00600F5A" w:rsidP="00600F5A">
      <w:r w:rsidRPr="00600F5A">
        <w:t>information types as described in</w:t>
      </w:r>
      <w:r w:rsidR="00EA3D09">
        <w:t xml:space="preserve"> </w:t>
      </w:r>
      <w:hyperlink w:anchor="_Chapter_4:_Block" w:history="1">
        <w:r w:rsidR="00EA3D09" w:rsidRPr="00EA3D09">
          <w:rPr>
            <w:rStyle w:val="Hyperlink"/>
          </w:rPr>
          <w:t>Chapter 4: Block elements</w:t>
        </w:r>
      </w:hyperlink>
      <w:r w:rsidR="00EA3D09">
        <w:t xml:space="preserve"> on page </w:t>
      </w:r>
      <w:r w:rsidR="00EA3D09">
        <w:fldChar w:fldCharType="begin"/>
      </w:r>
      <w:r w:rsidR="00EA3D09">
        <w:instrText xml:space="preserve"> PAGEREF _Ref465091472 \h </w:instrText>
      </w:r>
      <w:r w:rsidR="00EA3D09">
        <w:fldChar w:fldCharType="separate"/>
      </w:r>
      <w:r w:rsidR="00D0331A">
        <w:rPr>
          <w:noProof/>
        </w:rPr>
        <w:t>28</w:t>
      </w:r>
      <w:r w:rsidR="00EA3D09">
        <w:fldChar w:fldCharType="end"/>
      </w:r>
      <w:r w:rsidRPr="00600F5A">
        <w:t xml:space="preserve"> and as long as you have not inserted a</w:t>
      </w:r>
      <w:r w:rsidR="00EA3D09">
        <w:t xml:space="preserve"> </w:t>
      </w:r>
      <w:r w:rsidRPr="00600F5A">
        <w:t>&lt;section&gt; or &lt;example&gt; element. As soon as you include one of these two elements, all further block</w:t>
      </w:r>
      <w:r w:rsidR="00EA3D09">
        <w:t xml:space="preserve"> </w:t>
      </w:r>
      <w:r w:rsidRPr="00600F5A">
        <w:t>elements must be nested within a &lt;section&gt; or &lt;example&gt; element.</w:t>
      </w:r>
    </w:p>
    <w:p w:rsidR="00600F5A" w:rsidRDefault="00600F5A" w:rsidP="00600F5A"/>
    <w:tbl>
      <w:tblPr>
        <w:tblStyle w:val="TableGrid"/>
        <w:tblW w:w="0" w:type="auto"/>
        <w:tblCellMar>
          <w:top w:w="113" w:type="dxa"/>
          <w:bottom w:w="113" w:type="dxa"/>
        </w:tblCellMar>
        <w:tblLook w:val="04A0" w:firstRow="1" w:lastRow="0" w:firstColumn="1" w:lastColumn="0" w:noHBand="0" w:noVBand="1"/>
      </w:tblPr>
      <w:tblGrid>
        <w:gridCol w:w="3681"/>
        <w:gridCol w:w="5335"/>
      </w:tblGrid>
      <w:tr w:rsidR="000D3FF6" w:rsidTr="000D3FF6">
        <w:tc>
          <w:tcPr>
            <w:tcW w:w="3681" w:type="dxa"/>
            <w:shd w:val="clear" w:color="auto" w:fill="FBE4D5" w:themeFill="accent2" w:themeFillTint="33"/>
          </w:tcPr>
          <w:p w:rsidR="000D3FF6" w:rsidRPr="00F01244" w:rsidRDefault="000D3FF6" w:rsidP="00F01244">
            <w:pPr>
              <w:rPr>
                <w:b/>
              </w:rPr>
            </w:pPr>
            <w:r>
              <w:rPr>
                <w:b/>
              </w:rPr>
              <w:t>Element</w:t>
            </w:r>
          </w:p>
        </w:tc>
        <w:tc>
          <w:tcPr>
            <w:tcW w:w="5335" w:type="dxa"/>
            <w:shd w:val="clear" w:color="auto" w:fill="FBE4D5" w:themeFill="accent2" w:themeFillTint="33"/>
          </w:tcPr>
          <w:p w:rsidR="000D3FF6" w:rsidRPr="000D3FF6" w:rsidRDefault="000D3FF6" w:rsidP="00F01244">
            <w:pPr>
              <w:rPr>
                <w:b/>
              </w:rPr>
            </w:pPr>
            <w:r w:rsidRPr="000D3FF6">
              <w:rPr>
                <w:b/>
              </w:rPr>
              <w:t>Guidance</w:t>
            </w:r>
          </w:p>
        </w:tc>
      </w:tr>
      <w:tr w:rsidR="00F01244" w:rsidTr="00141559">
        <w:tc>
          <w:tcPr>
            <w:tcW w:w="3681" w:type="dxa"/>
          </w:tcPr>
          <w:p w:rsidR="00F01244" w:rsidRPr="00F01244" w:rsidRDefault="00F01244" w:rsidP="00F01244">
            <w:pPr>
              <w:rPr>
                <w:b/>
              </w:rPr>
            </w:pPr>
            <w:r w:rsidRPr="00F01244">
              <w:rPr>
                <w:b/>
              </w:rPr>
              <w:t>&lt;section&gt;</w:t>
            </w:r>
          </w:p>
          <w:p w:rsidR="00F01244" w:rsidRPr="00F01244" w:rsidRDefault="00F01244" w:rsidP="00F01244">
            <w:pPr>
              <w:rPr>
                <w:b/>
              </w:rPr>
            </w:pPr>
            <w:r w:rsidRPr="00F01244">
              <w:rPr>
                <w:b/>
              </w:rPr>
              <w:t>section</w:t>
            </w:r>
          </w:p>
        </w:tc>
        <w:tc>
          <w:tcPr>
            <w:tcW w:w="5335" w:type="dxa"/>
          </w:tcPr>
          <w:p w:rsidR="00F01244" w:rsidRDefault="00F01244" w:rsidP="00F01244">
            <w:pPr>
              <w:rPr>
                <w:rFonts w:ascii="Times-Bold" w:hAnsi="Times-Bold" w:cs="Times-Bold"/>
                <w:b/>
                <w:bCs/>
              </w:rPr>
            </w:pPr>
            <w:r>
              <w:t>Use the &lt;section&gt; element to organise subtopics in the body of a larger concept topic, for example to organise rationale and guidance for a requirement. You must begin a section with a &lt;title&gt; and can then include any of the common block elements within the &lt;section&gt;.</w:t>
            </w:r>
          </w:p>
          <w:p w:rsidR="00F01244" w:rsidRDefault="00F01244" w:rsidP="00141559">
            <w:pPr>
              <w:rPr>
                <w:b/>
              </w:rPr>
            </w:pPr>
          </w:p>
          <w:p w:rsidR="00F01244" w:rsidRPr="005C31ED" w:rsidRDefault="00F01244" w:rsidP="00141559">
            <w:pPr>
              <w:rPr>
                <w:b/>
              </w:rPr>
            </w:pPr>
            <w:r w:rsidRPr="005C31ED">
              <w:rPr>
                <w:b/>
              </w:rPr>
              <w:t xml:space="preserve">Note: </w:t>
            </w:r>
          </w:p>
          <w:p w:rsidR="00F01244" w:rsidRDefault="00F01244" w:rsidP="00F01244">
            <w:r>
              <w:t>Topics have a flat structure. DITA does not support nested sections. If you need a hierarchy of conceptual information, use multiple topics and combine them in the</w:t>
            </w:r>
          </w:p>
          <w:p w:rsidR="00F01244" w:rsidRDefault="00F01244" w:rsidP="00F01244">
            <w:r>
              <w:t>appropriate hierarchical structure using a map.</w:t>
            </w:r>
          </w:p>
        </w:tc>
      </w:tr>
      <w:tr w:rsidR="00F01244" w:rsidTr="00141559">
        <w:tc>
          <w:tcPr>
            <w:tcW w:w="3681" w:type="dxa"/>
          </w:tcPr>
          <w:p w:rsidR="00F01244" w:rsidRPr="00F01244" w:rsidRDefault="00F01244" w:rsidP="00F01244">
            <w:pPr>
              <w:rPr>
                <w:b/>
              </w:rPr>
            </w:pPr>
            <w:r w:rsidRPr="00F01244">
              <w:rPr>
                <w:b/>
              </w:rPr>
              <w:t>&lt;example&gt;</w:t>
            </w:r>
          </w:p>
          <w:p w:rsidR="00F01244" w:rsidRPr="00F01244" w:rsidRDefault="00F01244" w:rsidP="00F01244">
            <w:pPr>
              <w:rPr>
                <w:b/>
              </w:rPr>
            </w:pPr>
            <w:r w:rsidRPr="00F01244">
              <w:rPr>
                <w:b/>
              </w:rPr>
              <w:t>example</w:t>
            </w:r>
          </w:p>
        </w:tc>
        <w:tc>
          <w:tcPr>
            <w:tcW w:w="5335" w:type="dxa"/>
          </w:tcPr>
          <w:p w:rsidR="00F01244" w:rsidRDefault="00623F0A" w:rsidP="00623F0A">
            <w:r>
              <w:t>Use the &lt;example&gt; element to illustrate the content of a topic. The &lt;example&gt; element can include any common block elements. It is recommended, but not required, that you begin each &lt;example&gt; with a &lt;title&gt;.</w:t>
            </w:r>
          </w:p>
        </w:tc>
      </w:tr>
    </w:tbl>
    <w:p w:rsidR="00C22362" w:rsidRDefault="00C22362" w:rsidP="00600F5A"/>
    <w:p w:rsidR="00F0523E" w:rsidRDefault="00F0523E" w:rsidP="00F0523E">
      <w:pPr>
        <w:pStyle w:val="Heading3"/>
      </w:pPr>
      <w:bookmarkStart w:id="47" w:name="_Toc469647074"/>
      <w:r>
        <w:t>Writing concept topics</w:t>
      </w:r>
      <w:bookmarkEnd w:id="47"/>
    </w:p>
    <w:p w:rsidR="00C910C1" w:rsidRDefault="00F0523E" w:rsidP="00F0523E">
      <w:r>
        <w:t xml:space="preserve">Concept topics are open-ended, with very little required structure. After you have given your topic a title and completed the prolog, you can include any combination of block and inline elements in any order and nested as needed within smaller sections. </w:t>
      </w:r>
    </w:p>
    <w:p w:rsidR="00C910C1" w:rsidRDefault="00C910C1" w:rsidP="00F0523E"/>
    <w:p w:rsidR="00F0523E" w:rsidRDefault="00F0523E" w:rsidP="00F0523E">
      <w:r>
        <w:t>As you write, keep in mind the following guidelines:</w:t>
      </w:r>
    </w:p>
    <w:p w:rsidR="00F0523E" w:rsidRDefault="00F0523E" w:rsidP="00EC45E1">
      <w:pPr>
        <w:pStyle w:val="ListParagraph"/>
        <w:numPr>
          <w:ilvl w:val="0"/>
          <w:numId w:val="26"/>
        </w:numPr>
      </w:pPr>
      <w:r>
        <w:t>A concept topic should address one complete idea. In many cases, it makes sense to divide a large subject into many smaller topics, with related links. However, avoid transitional language that assumes readers are coming from one topic to another.</w:t>
      </w:r>
    </w:p>
    <w:p w:rsidR="00F0523E" w:rsidRDefault="00F0523E" w:rsidP="00EC45E1">
      <w:pPr>
        <w:pStyle w:val="ListParagraph"/>
        <w:numPr>
          <w:ilvl w:val="0"/>
          <w:numId w:val="26"/>
        </w:numPr>
      </w:pPr>
      <w:r>
        <w:t>Use minimalist writing techniques to create content that users can easily and quickly understand.</w:t>
      </w:r>
    </w:p>
    <w:p w:rsidR="00F0523E" w:rsidRDefault="00F0523E" w:rsidP="00EC45E1">
      <w:pPr>
        <w:pStyle w:val="ListParagraph"/>
        <w:numPr>
          <w:ilvl w:val="0"/>
          <w:numId w:val="26"/>
        </w:numPr>
      </w:pPr>
      <w:r>
        <w:t>Start with general information and gradually add more detailed information.</w:t>
      </w:r>
    </w:p>
    <w:p w:rsidR="00F0523E" w:rsidRDefault="00F0523E" w:rsidP="00EC45E1">
      <w:pPr>
        <w:pStyle w:val="ListParagraph"/>
        <w:numPr>
          <w:ilvl w:val="0"/>
          <w:numId w:val="26"/>
        </w:numPr>
      </w:pPr>
      <w:r>
        <w:t>Write most conceptual information in paragraphs and unordered lists.</w:t>
      </w:r>
    </w:p>
    <w:p w:rsidR="00AE0EB3" w:rsidRDefault="00AE0EB3" w:rsidP="00EC45E1">
      <w:pPr>
        <w:pStyle w:val="ListParagraph"/>
        <w:numPr>
          <w:ilvl w:val="0"/>
          <w:numId w:val="26"/>
        </w:numPr>
      </w:pPr>
      <w:r>
        <w:t xml:space="preserve">To allow for as much reuse as possible, avoid transitional words that tie content between paragraphs (for example, </w:t>
      </w:r>
      <w:r w:rsidR="00EA3D09">
        <w:t>“</w:t>
      </w:r>
      <w:r>
        <w:t>therefore</w:t>
      </w:r>
      <w:r w:rsidR="00EA3D09">
        <w:t>”</w:t>
      </w:r>
      <w:r>
        <w:t xml:space="preserve">, </w:t>
      </w:r>
      <w:r w:rsidR="00EA3D09">
        <w:t>“</w:t>
      </w:r>
      <w:r>
        <w:t>furthermore</w:t>
      </w:r>
      <w:r w:rsidR="00EA3D09">
        <w:t>”</w:t>
      </w:r>
      <w:r>
        <w:t xml:space="preserve">, </w:t>
      </w:r>
      <w:r w:rsidR="00EA3D09">
        <w:t>“</w:t>
      </w:r>
      <w:r>
        <w:t>as a result</w:t>
      </w:r>
      <w:r w:rsidR="00EA3D09">
        <w:t>”</w:t>
      </w:r>
      <w:r>
        <w:t>, and so on).</w:t>
      </w:r>
    </w:p>
    <w:p w:rsidR="00AE0EB3" w:rsidRDefault="00AE0EB3" w:rsidP="00EC45E1">
      <w:pPr>
        <w:pStyle w:val="ListParagraph"/>
        <w:numPr>
          <w:ilvl w:val="0"/>
          <w:numId w:val="26"/>
        </w:numPr>
      </w:pPr>
      <w:r>
        <w:t>Use graphics instead of words wherever possible and include a well-titled caption. Be careful that the image clarifies rather than confuses.</w:t>
      </w:r>
    </w:p>
    <w:p w:rsidR="00AE0EB3" w:rsidRDefault="00AE0EB3" w:rsidP="00EC45E1">
      <w:pPr>
        <w:pStyle w:val="ListParagraph"/>
        <w:numPr>
          <w:ilvl w:val="0"/>
          <w:numId w:val="26"/>
        </w:numPr>
      </w:pPr>
      <w:r>
        <w:t>Do not start a concept topic with a section. If you will be including sections, always start with an introductory paragraph. This can be the short description if you have included one.</w:t>
      </w:r>
    </w:p>
    <w:p w:rsidR="00F0523E" w:rsidRDefault="00F0523E" w:rsidP="00600F5A"/>
    <w:p w:rsidR="00360D6C" w:rsidRDefault="00360D6C" w:rsidP="00600F5A"/>
    <w:p w:rsidR="001070FD" w:rsidRDefault="001070FD" w:rsidP="001070FD">
      <w:pPr>
        <w:pStyle w:val="Heading4"/>
      </w:pPr>
      <w:r>
        <w:t>Dividing a concept topic into sections</w:t>
      </w:r>
    </w:p>
    <w:p w:rsidR="00EE5FDB" w:rsidRDefault="001070FD" w:rsidP="001070FD">
      <w:r>
        <w:t xml:space="preserve">If the concept you are writing is long and complex, break the topic into sections, each with its own title. </w:t>
      </w:r>
    </w:p>
    <w:p w:rsidR="00EE5FDB" w:rsidRDefault="00EE5FDB" w:rsidP="001070FD"/>
    <w:p w:rsidR="001070FD" w:rsidRDefault="001070FD" w:rsidP="001070FD">
      <w:r>
        <w:t>Keep in mind the following:</w:t>
      </w:r>
    </w:p>
    <w:p w:rsidR="007274D9" w:rsidRDefault="007274D9" w:rsidP="001070FD"/>
    <w:p w:rsidR="001070FD" w:rsidRDefault="001070FD" w:rsidP="00EC45E1">
      <w:pPr>
        <w:pStyle w:val="ListParagraph"/>
        <w:numPr>
          <w:ilvl w:val="0"/>
          <w:numId w:val="27"/>
        </w:numPr>
      </w:pPr>
      <w:r>
        <w:t>All sections must have a &lt;title&gt; element</w:t>
      </w:r>
      <w:r w:rsidRPr="00F03FF8">
        <w:t xml:space="preserve">. For example, the sections regarding rationale and guidance in a requirements topic will have the titles </w:t>
      </w:r>
      <w:r w:rsidR="00EA3D09" w:rsidRPr="00F03FF8">
        <w:t>“</w:t>
      </w:r>
      <w:r w:rsidRPr="00F03FF8">
        <w:t>Rationale</w:t>
      </w:r>
      <w:r w:rsidR="00EA3D09" w:rsidRPr="00F03FF8">
        <w:t>”</w:t>
      </w:r>
      <w:r w:rsidRPr="00F03FF8">
        <w:t xml:space="preserve"> and </w:t>
      </w:r>
      <w:r w:rsidR="00EA3D09" w:rsidRPr="00F03FF8">
        <w:t>“</w:t>
      </w:r>
      <w:r w:rsidRPr="00F03FF8">
        <w:t>Guidance</w:t>
      </w:r>
      <w:r w:rsidR="00EA3D09" w:rsidRPr="00F03FF8">
        <w:t>”</w:t>
      </w:r>
      <w:r w:rsidRPr="00F03FF8">
        <w:t xml:space="preserve"> respectively.</w:t>
      </w:r>
      <w:r w:rsidR="00EA3D09">
        <w:t xml:space="preserve"> </w:t>
      </w:r>
    </w:p>
    <w:p w:rsidR="001070FD" w:rsidRDefault="001070FD" w:rsidP="00EC45E1">
      <w:pPr>
        <w:pStyle w:val="ListParagraph"/>
        <w:numPr>
          <w:ilvl w:val="0"/>
          <w:numId w:val="27"/>
        </w:numPr>
      </w:pPr>
      <w:r>
        <w:t>For topics other than requirements, if the individual sections are long or can stand alone without the context of the other information, consider creating multiple concept topics rather than sections within one concept. You can create a small map file to tie all the individual topics together into one reusable unit.</w:t>
      </w:r>
    </w:p>
    <w:p w:rsidR="001070FD" w:rsidRDefault="001070FD" w:rsidP="00EC45E1">
      <w:pPr>
        <w:pStyle w:val="ListParagraph"/>
        <w:numPr>
          <w:ilvl w:val="0"/>
          <w:numId w:val="27"/>
        </w:numPr>
      </w:pPr>
      <w:r>
        <w:t>Do not include only one section within the topic. If you need only one section, you can likely write the topic so that the material flows from the introductory part of the topic without a section division.</w:t>
      </w:r>
    </w:p>
    <w:p w:rsidR="001070FD" w:rsidRDefault="001070FD" w:rsidP="001070FD"/>
    <w:p w:rsidR="001070FD" w:rsidRDefault="001070FD" w:rsidP="001070FD">
      <w:r>
        <w:t>Do not use sections as a way to control the overall structure of a document; for example, to avoid having a section title in a table of contents. It is better to control the structure through the map. Remember, due to reuse, you cannot guarantee that a specific topic with its sections will always appear at the same level in every document. In some situations, you might want the sections to appear in the table of contents.</w:t>
      </w:r>
    </w:p>
    <w:p w:rsidR="001070FD" w:rsidRDefault="001070FD" w:rsidP="001070FD"/>
    <w:p w:rsidR="001070FD" w:rsidRDefault="00CB2D7B" w:rsidP="00CB2D7B">
      <w:pPr>
        <w:pStyle w:val="Heading4"/>
      </w:pPr>
      <w:r>
        <w:t>Including examples</w:t>
      </w:r>
    </w:p>
    <w:p w:rsidR="006B44EC" w:rsidRDefault="00CB2D7B" w:rsidP="00CB2D7B">
      <w:r>
        <w:t xml:space="preserve">The &lt;example&gt; element is a special type of section used to provide a context that might help users understand the concept. It might include drawings, diagrams, specific scenarios, or any other representation of the concept you are explaining. </w:t>
      </w:r>
    </w:p>
    <w:p w:rsidR="006B44EC" w:rsidRDefault="006B44EC" w:rsidP="00CB2D7B"/>
    <w:p w:rsidR="00CB2D7B" w:rsidRDefault="00CB2D7B" w:rsidP="00CB2D7B">
      <w:r>
        <w:t>When creating examples, keep in mind the following:</w:t>
      </w:r>
    </w:p>
    <w:p w:rsidR="00CB2D7B" w:rsidRDefault="00CB2D7B" w:rsidP="00EC45E1">
      <w:pPr>
        <w:pStyle w:val="ListParagraph"/>
        <w:numPr>
          <w:ilvl w:val="0"/>
          <w:numId w:val="27"/>
        </w:numPr>
      </w:pPr>
      <w:r>
        <w:t>Unlike with a &lt;section&gt;, the &lt;title&gt; element within an &lt;example&gt; is optional.</w:t>
      </w:r>
    </w:p>
    <w:p w:rsidR="00CB2D7B" w:rsidRDefault="00CB2D7B" w:rsidP="00EC45E1">
      <w:pPr>
        <w:pStyle w:val="ListParagraph"/>
        <w:numPr>
          <w:ilvl w:val="0"/>
          <w:numId w:val="27"/>
        </w:numPr>
      </w:pPr>
      <w:r>
        <w:t>Include only one example per &lt;example&gt; element.</w:t>
      </w:r>
    </w:p>
    <w:p w:rsidR="00CB2D7B" w:rsidRDefault="00CB2D7B" w:rsidP="00EC45E1">
      <w:pPr>
        <w:pStyle w:val="ListParagraph"/>
        <w:numPr>
          <w:ilvl w:val="0"/>
          <w:numId w:val="27"/>
        </w:numPr>
      </w:pPr>
      <w:r>
        <w:t>Try to include examples that will apply to a wide range of users.</w:t>
      </w:r>
    </w:p>
    <w:p w:rsidR="00CB2D7B" w:rsidRDefault="00CB2D7B" w:rsidP="001070FD"/>
    <w:p w:rsidR="001070FD" w:rsidRDefault="00CB2D7B" w:rsidP="00CB2D7B">
      <w:pPr>
        <w:pStyle w:val="Heading3"/>
      </w:pPr>
      <w:bookmarkStart w:id="48" w:name="_Toc469647075"/>
      <w:r>
        <w:t>Sample concept topics</w:t>
      </w:r>
      <w:bookmarkEnd w:id="48"/>
    </w:p>
    <w:p w:rsidR="007274D9" w:rsidRPr="00BA7E82" w:rsidRDefault="007274D9" w:rsidP="007274D9">
      <w:r w:rsidRPr="003233ED">
        <w:t>Updated examples from real RSSB topics to be added later.</w:t>
      </w:r>
    </w:p>
    <w:p w:rsidR="005B74FB" w:rsidRDefault="005B74FB" w:rsidP="005B74FB"/>
    <w:p w:rsidR="005B74FB" w:rsidRDefault="005B74FB" w:rsidP="005B74FB">
      <w:pPr>
        <w:pStyle w:val="Heading2"/>
      </w:pPr>
      <w:bookmarkStart w:id="49" w:name="_Toc469647076"/>
      <w:r>
        <w:t>References</w:t>
      </w:r>
      <w:bookmarkEnd w:id="49"/>
    </w:p>
    <w:p w:rsidR="005B74FB" w:rsidRDefault="005B74FB" w:rsidP="005B74FB">
      <w:r>
        <w:t xml:space="preserve">Reference topics provide look-up, data-oriented information. References are used to define specific, often detailed information, or to bring together </w:t>
      </w:r>
      <w:r w:rsidR="00E12449">
        <w:t>“</w:t>
      </w:r>
      <w:r>
        <w:t>at-a-glance</w:t>
      </w:r>
      <w:r w:rsidR="00E12449">
        <w:t>”</w:t>
      </w:r>
      <w:r>
        <w:t xml:space="preserve"> information (tables) that users refer to as required. References do not typically include descriptions or explanations.</w:t>
      </w:r>
    </w:p>
    <w:p w:rsidR="005B74FB" w:rsidRDefault="005B74FB" w:rsidP="005B74FB"/>
    <w:p w:rsidR="005B74FB" w:rsidRDefault="005B74FB" w:rsidP="005B74FB">
      <w:r>
        <w:t>At RSSB, reference topics include the following types of information:</w:t>
      </w:r>
    </w:p>
    <w:p w:rsidR="005B74FB" w:rsidRDefault="005B74FB" w:rsidP="00EC45E1">
      <w:pPr>
        <w:pStyle w:val="ListParagraph"/>
        <w:numPr>
          <w:ilvl w:val="0"/>
          <w:numId w:val="28"/>
        </w:numPr>
      </w:pPr>
      <w:r>
        <w:t>Tabular data</w:t>
      </w:r>
    </w:p>
    <w:p w:rsidR="005B74FB" w:rsidRDefault="005B74FB" w:rsidP="00EC45E1">
      <w:pPr>
        <w:pStyle w:val="ListParagraph"/>
        <w:numPr>
          <w:ilvl w:val="0"/>
          <w:numId w:val="28"/>
        </w:numPr>
      </w:pPr>
      <w:r>
        <w:t>Lineside operational safety signs</w:t>
      </w:r>
    </w:p>
    <w:p w:rsidR="005B74FB" w:rsidRDefault="005B74FB" w:rsidP="005B74FB"/>
    <w:p w:rsidR="005B74FB" w:rsidRDefault="005B74FB" w:rsidP="005B74FB">
      <w:pPr>
        <w:pStyle w:val="Heading3"/>
      </w:pPr>
      <w:bookmarkStart w:id="50" w:name="_Toc469647077"/>
      <w:r>
        <w:t>Reference structure</w:t>
      </w:r>
      <w:bookmarkEnd w:id="50"/>
    </w:p>
    <w:p w:rsidR="005B74FB" w:rsidRDefault="005B74FB" w:rsidP="005B74FB">
      <w:r>
        <w:t>Structure your reference topics as follows. Within the &lt;refbody&gt;, &lt;table&gt;, &lt;section&gt;, and &lt;example&gt; can be used in any order and intermixed as needed.</w:t>
      </w:r>
    </w:p>
    <w:p w:rsidR="00E12449" w:rsidRDefault="00E12449" w:rsidP="00E12449"/>
    <w:p w:rsidR="005B74FB" w:rsidRDefault="005B74FB" w:rsidP="00E12449">
      <w:r>
        <w:t>&lt;reference&gt; (mandatory)</w:t>
      </w:r>
    </w:p>
    <w:p w:rsidR="005B74FB" w:rsidRDefault="005B74FB" w:rsidP="00E12449">
      <w:pPr>
        <w:pStyle w:val="ListParagraph"/>
        <w:numPr>
          <w:ilvl w:val="0"/>
          <w:numId w:val="28"/>
        </w:numPr>
      </w:pPr>
      <w:r>
        <w:t>&lt;title&gt; (mandatory)</w:t>
      </w:r>
    </w:p>
    <w:p w:rsidR="005B74FB" w:rsidRDefault="005B74FB" w:rsidP="00E12449">
      <w:pPr>
        <w:pStyle w:val="ListParagraph"/>
        <w:numPr>
          <w:ilvl w:val="0"/>
          <w:numId w:val="28"/>
        </w:numPr>
      </w:pPr>
      <w:r>
        <w:t>&lt;prolog&gt; (mandatory)</w:t>
      </w:r>
    </w:p>
    <w:p w:rsidR="005B74FB" w:rsidRDefault="005B74FB" w:rsidP="00E12449">
      <w:pPr>
        <w:pStyle w:val="ListParagraph"/>
        <w:numPr>
          <w:ilvl w:val="0"/>
          <w:numId w:val="28"/>
        </w:numPr>
      </w:pPr>
      <w:r>
        <w:t>&lt;refbody&gt; (mandatory)</w:t>
      </w:r>
    </w:p>
    <w:p w:rsidR="005B74FB" w:rsidRDefault="005B74FB" w:rsidP="00E12449">
      <w:pPr>
        <w:pStyle w:val="ListParagraph"/>
        <w:numPr>
          <w:ilvl w:val="1"/>
          <w:numId w:val="28"/>
        </w:numPr>
      </w:pPr>
      <w:r>
        <w:t>One or more &lt;table&gt; elements (optional)</w:t>
      </w:r>
    </w:p>
    <w:p w:rsidR="005B74FB" w:rsidRDefault="005B74FB" w:rsidP="00E12449">
      <w:pPr>
        <w:pStyle w:val="ListParagraph"/>
        <w:numPr>
          <w:ilvl w:val="1"/>
          <w:numId w:val="28"/>
        </w:numPr>
      </w:pPr>
      <w:r>
        <w:t>One or more &lt;section&gt; elements (optional)</w:t>
      </w:r>
    </w:p>
    <w:p w:rsidR="005B74FB" w:rsidRDefault="005B74FB" w:rsidP="00E12449">
      <w:pPr>
        <w:pStyle w:val="ListParagraph"/>
        <w:numPr>
          <w:ilvl w:val="1"/>
          <w:numId w:val="28"/>
        </w:numPr>
      </w:pPr>
      <w:r>
        <w:t>One or more &lt;example&gt; elements (optional)</w:t>
      </w:r>
    </w:p>
    <w:p w:rsidR="005B74FB" w:rsidRDefault="005B74FB" w:rsidP="005B74FB"/>
    <w:p w:rsidR="005B74FB" w:rsidRDefault="005B74FB" w:rsidP="005B74FB">
      <w:r>
        <w:t>RSSB uses the following reference templates for use with specific types of reference data as described in the following sections.</w:t>
      </w:r>
    </w:p>
    <w:p w:rsidR="00F03FF8" w:rsidRDefault="00F03FF8" w:rsidP="005B74FB"/>
    <w:tbl>
      <w:tblPr>
        <w:tblStyle w:val="TableGrid"/>
        <w:tblW w:w="0" w:type="auto"/>
        <w:tblCellMar>
          <w:top w:w="113" w:type="dxa"/>
          <w:bottom w:w="113" w:type="dxa"/>
        </w:tblCellMar>
        <w:tblLook w:val="04A0" w:firstRow="1" w:lastRow="0" w:firstColumn="1" w:lastColumn="0" w:noHBand="0" w:noVBand="1"/>
      </w:tblPr>
      <w:tblGrid>
        <w:gridCol w:w="2689"/>
        <w:gridCol w:w="6327"/>
      </w:tblGrid>
      <w:tr w:rsidR="0049231E" w:rsidTr="004151B5">
        <w:tc>
          <w:tcPr>
            <w:tcW w:w="2689" w:type="dxa"/>
            <w:shd w:val="clear" w:color="auto" w:fill="FBE4D5" w:themeFill="accent2" w:themeFillTint="33"/>
          </w:tcPr>
          <w:p w:rsidR="0049231E" w:rsidRPr="00B9019B" w:rsidRDefault="0049231E" w:rsidP="004151B5">
            <w:pPr>
              <w:rPr>
                <w:b/>
              </w:rPr>
            </w:pPr>
            <w:r w:rsidRPr="00B9019B">
              <w:rPr>
                <w:b/>
              </w:rPr>
              <w:t>Template</w:t>
            </w:r>
          </w:p>
        </w:tc>
        <w:tc>
          <w:tcPr>
            <w:tcW w:w="6327" w:type="dxa"/>
            <w:shd w:val="clear" w:color="auto" w:fill="FBE4D5" w:themeFill="accent2" w:themeFillTint="33"/>
          </w:tcPr>
          <w:p w:rsidR="0049231E" w:rsidRPr="00B9019B" w:rsidRDefault="0049231E" w:rsidP="004151B5">
            <w:pPr>
              <w:rPr>
                <w:b/>
              </w:rPr>
            </w:pPr>
            <w:r w:rsidRPr="00B9019B">
              <w:rPr>
                <w:b/>
              </w:rPr>
              <w:t>Description</w:t>
            </w:r>
          </w:p>
        </w:tc>
      </w:tr>
      <w:tr w:rsidR="0049231E" w:rsidTr="004151B5">
        <w:tc>
          <w:tcPr>
            <w:tcW w:w="2689" w:type="dxa"/>
          </w:tcPr>
          <w:p w:rsidR="0049231E" w:rsidRDefault="00447D11" w:rsidP="00447D11">
            <w:r w:rsidRPr="00447D11">
              <w:t>TabularData.dita</w:t>
            </w:r>
          </w:p>
        </w:tc>
        <w:tc>
          <w:tcPr>
            <w:tcW w:w="6327" w:type="dxa"/>
          </w:tcPr>
          <w:p w:rsidR="0049231E" w:rsidRDefault="006A3EEC" w:rsidP="006A3EEC">
            <w:r>
              <w:t>Use this template as a starting point for any information that you might present in a table, such as specifications. The template includes three different tables (three-, four-, and five-column) to choose from.</w:t>
            </w:r>
          </w:p>
        </w:tc>
      </w:tr>
    </w:tbl>
    <w:p w:rsidR="004B1A16" w:rsidRDefault="004B1A16" w:rsidP="005B74FB"/>
    <w:p w:rsidR="004B1A16" w:rsidRDefault="004B1A16" w:rsidP="004B1A16">
      <w:pPr>
        <w:pStyle w:val="Heading3"/>
      </w:pPr>
      <w:bookmarkStart w:id="51" w:name="_Toc469647078"/>
      <w:r>
        <w:t>Reference elements</w:t>
      </w:r>
      <w:bookmarkEnd w:id="51"/>
    </w:p>
    <w:p w:rsidR="004B1A16" w:rsidRDefault="004B1A16" w:rsidP="004B1A16">
      <w:r>
        <w:t xml:space="preserve">The &lt;refbody&gt; is the container element for the content within a reference topic. Nest any combination of the following elements within the &lt;refbody&gt; element. An asterisk (*) next to the element name indicates that you can nest the block and inline elements that are common to all information types as described in </w:t>
      </w:r>
      <w:hyperlink w:anchor="_Chapter_4:_Block" w:history="1">
        <w:r w:rsidR="00E12449" w:rsidRPr="00EA3D09">
          <w:rPr>
            <w:rStyle w:val="Hyperlink"/>
          </w:rPr>
          <w:t>Chapter 4: Block elements</w:t>
        </w:r>
      </w:hyperlink>
      <w:r w:rsidR="00E12449">
        <w:t xml:space="preserve"> on page </w:t>
      </w:r>
      <w:r w:rsidR="00E12449">
        <w:fldChar w:fldCharType="begin"/>
      </w:r>
      <w:r w:rsidR="00E12449">
        <w:instrText xml:space="preserve"> PAGEREF _Ref465091687 \h </w:instrText>
      </w:r>
      <w:r w:rsidR="00E12449">
        <w:fldChar w:fldCharType="separate"/>
      </w:r>
      <w:r w:rsidR="00D0331A">
        <w:rPr>
          <w:noProof/>
        </w:rPr>
        <w:t>28</w:t>
      </w:r>
      <w:r w:rsidR="00E12449">
        <w:fldChar w:fldCharType="end"/>
      </w:r>
      <w:r w:rsidR="00E12449">
        <w:t xml:space="preserve"> and </w:t>
      </w:r>
      <w:hyperlink w:anchor="_Chapter_5:_Inline" w:history="1">
        <w:r w:rsidR="00E12449" w:rsidRPr="00EA3D09">
          <w:rPr>
            <w:rStyle w:val="Hyperlink"/>
          </w:rPr>
          <w:t>Chapter 5: Inline elements</w:t>
        </w:r>
      </w:hyperlink>
      <w:r w:rsidR="00E12449">
        <w:t xml:space="preserve"> on page </w:t>
      </w:r>
      <w:r w:rsidR="00E12449">
        <w:fldChar w:fldCharType="begin"/>
      </w:r>
      <w:r w:rsidR="00E12449">
        <w:instrText xml:space="preserve"> PAGEREF _Ref465091711 \h </w:instrText>
      </w:r>
      <w:r w:rsidR="00E12449">
        <w:fldChar w:fldCharType="separate"/>
      </w:r>
      <w:r w:rsidR="00D0331A">
        <w:rPr>
          <w:noProof/>
        </w:rPr>
        <w:t>40</w:t>
      </w:r>
      <w:r w:rsidR="00E12449">
        <w:fldChar w:fldCharType="end"/>
      </w:r>
      <w:r>
        <w:t xml:space="preserve"> within the element.</w:t>
      </w:r>
    </w:p>
    <w:p w:rsidR="002E17D4" w:rsidRDefault="002E17D4" w:rsidP="004B1A16"/>
    <w:p w:rsidR="004B1A16" w:rsidRPr="004B1A16" w:rsidRDefault="004B1A16" w:rsidP="004B1A16">
      <w:pPr>
        <w:rPr>
          <w:b/>
        </w:rPr>
      </w:pPr>
      <w:r w:rsidRPr="004B1A16">
        <w:rPr>
          <w:b/>
        </w:rPr>
        <w:t>Note:</w:t>
      </w:r>
    </w:p>
    <w:p w:rsidR="004B1A16" w:rsidRDefault="004B1A16" w:rsidP="004B1A16">
      <w:r>
        <w:t>Unlike a concept topic, you cannot include block elements other than &lt;table&gt; outside of a &lt;section&gt; or &lt;example&gt; in a reference topic.</w:t>
      </w:r>
    </w:p>
    <w:p w:rsidR="004B1A16" w:rsidRPr="004B1A16" w:rsidRDefault="004B1A16" w:rsidP="004B1A16"/>
    <w:tbl>
      <w:tblPr>
        <w:tblStyle w:val="TableGrid"/>
        <w:tblW w:w="0" w:type="auto"/>
        <w:tblCellMar>
          <w:top w:w="113" w:type="dxa"/>
          <w:bottom w:w="113" w:type="dxa"/>
        </w:tblCellMar>
        <w:tblLook w:val="04A0" w:firstRow="1" w:lastRow="0" w:firstColumn="1" w:lastColumn="0" w:noHBand="0" w:noVBand="1"/>
      </w:tblPr>
      <w:tblGrid>
        <w:gridCol w:w="2689"/>
        <w:gridCol w:w="6327"/>
      </w:tblGrid>
      <w:tr w:rsidR="003944BC" w:rsidTr="003944BC">
        <w:tc>
          <w:tcPr>
            <w:tcW w:w="2689" w:type="dxa"/>
            <w:shd w:val="clear" w:color="auto" w:fill="FBE4D5" w:themeFill="accent2" w:themeFillTint="33"/>
          </w:tcPr>
          <w:p w:rsidR="003944BC" w:rsidRPr="00580A64" w:rsidRDefault="003944BC" w:rsidP="004151B5">
            <w:pPr>
              <w:rPr>
                <w:b/>
              </w:rPr>
            </w:pPr>
            <w:r>
              <w:rPr>
                <w:b/>
              </w:rPr>
              <w:t>Element</w:t>
            </w:r>
          </w:p>
        </w:tc>
        <w:tc>
          <w:tcPr>
            <w:tcW w:w="6327" w:type="dxa"/>
            <w:shd w:val="clear" w:color="auto" w:fill="FBE4D5" w:themeFill="accent2" w:themeFillTint="33"/>
          </w:tcPr>
          <w:p w:rsidR="003944BC" w:rsidRPr="003944BC" w:rsidRDefault="003944BC" w:rsidP="004B1A16">
            <w:pPr>
              <w:rPr>
                <w:b/>
              </w:rPr>
            </w:pPr>
            <w:r w:rsidRPr="003944BC">
              <w:rPr>
                <w:b/>
              </w:rPr>
              <w:t>Guidance</w:t>
            </w:r>
          </w:p>
        </w:tc>
      </w:tr>
      <w:tr w:rsidR="004B1A16" w:rsidTr="004151B5">
        <w:tc>
          <w:tcPr>
            <w:tcW w:w="2689" w:type="dxa"/>
          </w:tcPr>
          <w:p w:rsidR="004B1A16" w:rsidRPr="00580A64" w:rsidRDefault="004B1A16" w:rsidP="004151B5">
            <w:pPr>
              <w:rPr>
                <w:b/>
              </w:rPr>
            </w:pPr>
            <w:r w:rsidRPr="00580A64">
              <w:rPr>
                <w:b/>
              </w:rPr>
              <w:t xml:space="preserve">&lt;table&gt; </w:t>
            </w:r>
          </w:p>
          <w:p w:rsidR="004B1A16" w:rsidRPr="00580A64" w:rsidRDefault="004B1A16" w:rsidP="004151B5">
            <w:pPr>
              <w:rPr>
                <w:b/>
              </w:rPr>
            </w:pPr>
            <w:r w:rsidRPr="00580A64">
              <w:rPr>
                <w:b/>
              </w:rPr>
              <w:t>table</w:t>
            </w:r>
          </w:p>
        </w:tc>
        <w:tc>
          <w:tcPr>
            <w:tcW w:w="6327" w:type="dxa"/>
          </w:tcPr>
          <w:p w:rsidR="004B1A16" w:rsidRDefault="004B1A16" w:rsidP="004B1A16">
            <w:r>
              <w:t>Use a &lt;table&gt; element to create a table that provides you full control over its display properties and layout. For more information on the elements that comprise a fully defined table, see</w:t>
            </w:r>
            <w:r w:rsidR="00E12449">
              <w:t xml:space="preserve"> </w:t>
            </w:r>
            <w:hyperlink w:anchor="_Building_tables" w:history="1">
              <w:r w:rsidR="00E12449" w:rsidRPr="00E12449">
                <w:rPr>
                  <w:rStyle w:val="Hyperlink"/>
                </w:rPr>
                <w:t>Building tables</w:t>
              </w:r>
            </w:hyperlink>
            <w:r w:rsidR="00E12449">
              <w:t xml:space="preserve"> </w:t>
            </w:r>
            <w:r>
              <w:t>on page</w:t>
            </w:r>
            <w:r w:rsidR="00E12449">
              <w:t xml:space="preserve"> </w:t>
            </w:r>
            <w:r w:rsidR="00E12449">
              <w:fldChar w:fldCharType="begin"/>
            </w:r>
            <w:r w:rsidR="00E12449">
              <w:instrText xml:space="preserve"> PAGEREF _Ref465092211 \h </w:instrText>
            </w:r>
            <w:r w:rsidR="00E12449">
              <w:fldChar w:fldCharType="separate"/>
            </w:r>
            <w:r w:rsidR="00D0331A">
              <w:rPr>
                <w:noProof/>
              </w:rPr>
              <w:t>32</w:t>
            </w:r>
            <w:r w:rsidR="00E12449">
              <w:fldChar w:fldCharType="end"/>
            </w:r>
            <w:r>
              <w:t>.</w:t>
            </w:r>
          </w:p>
        </w:tc>
      </w:tr>
      <w:tr w:rsidR="004B1A16" w:rsidTr="004151B5">
        <w:tc>
          <w:tcPr>
            <w:tcW w:w="2689" w:type="dxa"/>
          </w:tcPr>
          <w:p w:rsidR="004B1A16" w:rsidRPr="00580A64" w:rsidRDefault="004B1A16" w:rsidP="004B1A16">
            <w:pPr>
              <w:rPr>
                <w:b/>
              </w:rPr>
            </w:pPr>
            <w:r w:rsidRPr="00580A64">
              <w:rPr>
                <w:b/>
              </w:rPr>
              <w:t>&lt;section&gt;</w:t>
            </w:r>
          </w:p>
          <w:p w:rsidR="004B1A16" w:rsidRPr="00580A64" w:rsidRDefault="004B1A16" w:rsidP="004B1A16">
            <w:pPr>
              <w:rPr>
                <w:b/>
              </w:rPr>
            </w:pPr>
            <w:r w:rsidRPr="00580A64">
              <w:rPr>
                <w:b/>
              </w:rPr>
              <w:t>section*</w:t>
            </w:r>
          </w:p>
        </w:tc>
        <w:tc>
          <w:tcPr>
            <w:tcW w:w="6327" w:type="dxa"/>
          </w:tcPr>
          <w:p w:rsidR="004B1A16" w:rsidRPr="00B9019B" w:rsidRDefault="000D056B" w:rsidP="000D056B">
            <w:r>
              <w:t>Use the &lt;section&gt; element to organise subtopics in the body of a larger reference topic. Begin a section with a &lt;title&gt; unless it is the first element in the topic.</w:t>
            </w:r>
          </w:p>
        </w:tc>
      </w:tr>
      <w:tr w:rsidR="004B1A16" w:rsidTr="004151B5">
        <w:tc>
          <w:tcPr>
            <w:tcW w:w="2689" w:type="dxa"/>
          </w:tcPr>
          <w:p w:rsidR="004B1A16" w:rsidRPr="00580A64" w:rsidRDefault="004B1A16" w:rsidP="004B1A16">
            <w:pPr>
              <w:rPr>
                <w:b/>
              </w:rPr>
            </w:pPr>
            <w:r w:rsidRPr="00580A64">
              <w:rPr>
                <w:b/>
              </w:rPr>
              <w:t>&lt;example&gt;</w:t>
            </w:r>
          </w:p>
          <w:p w:rsidR="004B1A16" w:rsidRPr="00580A64" w:rsidRDefault="004B1A16" w:rsidP="004B1A16">
            <w:pPr>
              <w:rPr>
                <w:b/>
              </w:rPr>
            </w:pPr>
            <w:r w:rsidRPr="00580A64">
              <w:rPr>
                <w:b/>
              </w:rPr>
              <w:t>example*</w:t>
            </w:r>
          </w:p>
          <w:p w:rsidR="004B1A16" w:rsidRPr="00580A64" w:rsidRDefault="004B1A16" w:rsidP="004B1A16">
            <w:pPr>
              <w:rPr>
                <w:b/>
              </w:rPr>
            </w:pPr>
            <w:r w:rsidRPr="00580A64">
              <w:rPr>
                <w:b/>
              </w:rPr>
              <w:t>(optional)</w:t>
            </w:r>
          </w:p>
        </w:tc>
        <w:tc>
          <w:tcPr>
            <w:tcW w:w="6327" w:type="dxa"/>
          </w:tcPr>
          <w:p w:rsidR="004B1A16" w:rsidRDefault="000D056B" w:rsidP="000D056B">
            <w:r>
              <w:t>Use the &lt;example&gt; element to illustrate the content of a topic. It is recommended, but not required, that you begin each &lt;example&gt; with a &lt;title&gt; unless it is the first element in the topic.</w:t>
            </w:r>
          </w:p>
        </w:tc>
      </w:tr>
    </w:tbl>
    <w:p w:rsidR="0033756C" w:rsidRDefault="0033756C" w:rsidP="005B74FB"/>
    <w:p w:rsidR="0033756C" w:rsidRDefault="0033756C" w:rsidP="0033756C">
      <w:pPr>
        <w:pStyle w:val="Heading3"/>
      </w:pPr>
      <w:bookmarkStart w:id="52" w:name="_Toc469647079"/>
      <w:r>
        <w:t>Writing reference topics</w:t>
      </w:r>
      <w:bookmarkEnd w:id="52"/>
    </w:p>
    <w:p w:rsidR="0033756C" w:rsidRDefault="0033756C" w:rsidP="0033756C">
      <w:r>
        <w:t>Reference topics are meant to be consulted quickly so that the user can get the information about a particular rail or track specification that they need and get back to work. Because the user scans a document for this small bit of information quickly, best practices for reference topics dictate a minimalist construction consisting of consistent, well-segmented data that is labelled in user terms. When writing reference topics:</w:t>
      </w:r>
    </w:p>
    <w:p w:rsidR="0033756C" w:rsidRDefault="0033756C" w:rsidP="0033756C"/>
    <w:p w:rsidR="0033756C" w:rsidRDefault="0033756C" w:rsidP="00EC45E1">
      <w:pPr>
        <w:pStyle w:val="ListParagraph"/>
        <w:numPr>
          <w:ilvl w:val="0"/>
          <w:numId w:val="28"/>
        </w:numPr>
      </w:pPr>
      <w:r>
        <w:t>Avoid long blocks of narrative information in &lt;p&gt; elements. You can assume that users of reference topics already understand the basics.</w:t>
      </w:r>
    </w:p>
    <w:p w:rsidR="0033756C" w:rsidRDefault="0033756C" w:rsidP="00EC45E1">
      <w:pPr>
        <w:pStyle w:val="ListParagraph"/>
        <w:numPr>
          <w:ilvl w:val="0"/>
          <w:numId w:val="28"/>
        </w:numPr>
      </w:pPr>
      <w:r>
        <w:t>Make information easy to scan by presenting information in lists, tables, or charts whenever possible.</w:t>
      </w:r>
    </w:p>
    <w:p w:rsidR="0033756C" w:rsidRDefault="0033756C" w:rsidP="00EC45E1">
      <w:pPr>
        <w:pStyle w:val="ListParagraph"/>
        <w:numPr>
          <w:ilvl w:val="0"/>
          <w:numId w:val="28"/>
        </w:numPr>
      </w:pPr>
      <w:r>
        <w:t>Because information is not expected to be read from beginning to end, there is no need for transition sentences or other structures for making information flow from one section to the next.</w:t>
      </w:r>
    </w:p>
    <w:p w:rsidR="00FF095E" w:rsidRDefault="00FF095E" w:rsidP="00FF095E"/>
    <w:p w:rsidR="00FF095E" w:rsidRDefault="00FF095E" w:rsidP="00FF095E">
      <w:pPr>
        <w:pStyle w:val="Heading3"/>
      </w:pPr>
      <w:bookmarkStart w:id="53" w:name="_Toc469647080"/>
      <w:r>
        <w:t>Sample reference topics</w:t>
      </w:r>
      <w:bookmarkEnd w:id="53"/>
    </w:p>
    <w:p w:rsidR="00FF095E" w:rsidRPr="0033756C" w:rsidRDefault="00C216B9" w:rsidP="00FF095E">
      <w:r w:rsidRPr="003233ED">
        <w:t>Updated examples from real RSSB topics to be added later.</w:t>
      </w:r>
    </w:p>
    <w:p w:rsidR="00E257C5" w:rsidRDefault="00E257C5">
      <w:pPr>
        <w:spacing w:after="160" w:line="259" w:lineRule="auto"/>
      </w:pPr>
      <w:r>
        <w:br w:type="page"/>
      </w:r>
    </w:p>
    <w:p w:rsidR="00E257C5" w:rsidRDefault="00E257C5" w:rsidP="00E257C5">
      <w:pPr>
        <w:pStyle w:val="Heading1"/>
      </w:pPr>
      <w:bookmarkStart w:id="54" w:name="_Chapter_4:_Block"/>
      <w:bookmarkStart w:id="55" w:name="_Ref465091472"/>
      <w:bookmarkStart w:id="56" w:name="_Ref465091687"/>
      <w:bookmarkStart w:id="57" w:name="_Toc469647081"/>
      <w:bookmarkEnd w:id="54"/>
      <w:r>
        <w:t>Chapter 4: Block elements</w:t>
      </w:r>
      <w:bookmarkEnd w:id="55"/>
      <w:bookmarkEnd w:id="56"/>
      <w:bookmarkEnd w:id="57"/>
    </w:p>
    <w:p w:rsidR="00E1797F" w:rsidRDefault="00E1797F" w:rsidP="00E1797F">
      <w:r>
        <w:t>Block elements are common to all DITA information types. Nest these elements within the topic body element (&lt;conbody&gt;, &lt;taskbody&gt;, and &lt;refbody&gt;) to create the basic topic structure. Block elements include:</w:t>
      </w:r>
    </w:p>
    <w:p w:rsidR="00E1797F" w:rsidRDefault="00E1797F" w:rsidP="00E1797F"/>
    <w:p w:rsidR="00E1797F" w:rsidRDefault="00E1797F" w:rsidP="00EC45E1">
      <w:pPr>
        <w:pStyle w:val="ListParagraph"/>
        <w:numPr>
          <w:ilvl w:val="0"/>
          <w:numId w:val="28"/>
        </w:numPr>
      </w:pPr>
      <w:r>
        <w:t>Paragraphs</w:t>
      </w:r>
    </w:p>
    <w:p w:rsidR="00E1797F" w:rsidRDefault="00E1797F" w:rsidP="00EC45E1">
      <w:pPr>
        <w:pStyle w:val="ListParagraph"/>
        <w:numPr>
          <w:ilvl w:val="0"/>
          <w:numId w:val="28"/>
        </w:numPr>
      </w:pPr>
      <w:r>
        <w:t>Lists</w:t>
      </w:r>
    </w:p>
    <w:p w:rsidR="00E1797F" w:rsidRDefault="00E1797F" w:rsidP="00EC45E1">
      <w:pPr>
        <w:pStyle w:val="ListParagraph"/>
        <w:numPr>
          <w:ilvl w:val="0"/>
          <w:numId w:val="28"/>
        </w:numPr>
      </w:pPr>
      <w:r>
        <w:t>Tables</w:t>
      </w:r>
    </w:p>
    <w:p w:rsidR="00E1797F" w:rsidRDefault="00E1797F" w:rsidP="00EC45E1">
      <w:pPr>
        <w:pStyle w:val="ListParagraph"/>
        <w:numPr>
          <w:ilvl w:val="0"/>
          <w:numId w:val="28"/>
        </w:numPr>
      </w:pPr>
      <w:r>
        <w:t>Figures</w:t>
      </w:r>
    </w:p>
    <w:p w:rsidR="00E1797F" w:rsidRDefault="00E1797F" w:rsidP="00EC45E1">
      <w:pPr>
        <w:pStyle w:val="ListParagraph"/>
        <w:numPr>
          <w:ilvl w:val="0"/>
          <w:numId w:val="28"/>
        </w:numPr>
      </w:pPr>
      <w:r>
        <w:t>Notes</w:t>
      </w:r>
    </w:p>
    <w:p w:rsidR="00E1797F" w:rsidRDefault="00E1797F" w:rsidP="00E1797F"/>
    <w:p w:rsidR="004151B5" w:rsidRDefault="00E1797F" w:rsidP="00E1797F">
      <w:r>
        <w:t>The following sections describe the use of these elements within a topic.</w:t>
      </w:r>
    </w:p>
    <w:p w:rsidR="004151B5" w:rsidRDefault="004151B5" w:rsidP="004151B5"/>
    <w:p w:rsidR="00E1797F" w:rsidRDefault="00E1797F" w:rsidP="00E1797F">
      <w:pPr>
        <w:pStyle w:val="Heading2"/>
      </w:pPr>
      <w:bookmarkStart w:id="58" w:name="_Toc469647082"/>
      <w:r>
        <w:t>Writing paragraphs</w:t>
      </w:r>
      <w:bookmarkEnd w:id="58"/>
    </w:p>
    <w:p w:rsidR="00E1797F" w:rsidRDefault="00E1797F" w:rsidP="00E1797F">
      <w:r>
        <w:t>The paragraph element (&lt;p&gt;) is the most common element used in topics. However, authors should avoid writing long blocks of text formed by paragraph after paragraph of information because readers tend to ignore those blocks and skip to more easily scannable sections. Practice minimalist techniques when writing your paragraphs to help users easily scan and process the information. Follow these guidelines:</w:t>
      </w:r>
    </w:p>
    <w:p w:rsidR="00C216B9" w:rsidRDefault="00C216B9" w:rsidP="00E1797F"/>
    <w:p w:rsidR="00E1797F" w:rsidRDefault="00E1797F" w:rsidP="00EC45E1">
      <w:pPr>
        <w:pStyle w:val="ListParagraph"/>
        <w:numPr>
          <w:ilvl w:val="0"/>
          <w:numId w:val="28"/>
        </w:numPr>
      </w:pPr>
      <w:r>
        <w:t>Limit each paragraph to one idea.</w:t>
      </w:r>
    </w:p>
    <w:p w:rsidR="00E1797F" w:rsidRDefault="00E1797F" w:rsidP="00EC45E1">
      <w:pPr>
        <w:pStyle w:val="ListParagraph"/>
        <w:numPr>
          <w:ilvl w:val="0"/>
          <w:numId w:val="28"/>
        </w:numPr>
      </w:pPr>
      <w:r>
        <w:t>Keep paragraphs short and to the point. A good goal is three to five sentences.</w:t>
      </w:r>
    </w:p>
    <w:p w:rsidR="00E1797F" w:rsidRDefault="00E1797F" w:rsidP="00EC45E1">
      <w:pPr>
        <w:pStyle w:val="ListParagraph"/>
        <w:numPr>
          <w:ilvl w:val="0"/>
          <w:numId w:val="28"/>
        </w:numPr>
      </w:pPr>
      <w:r>
        <w:t>Break up long blocks of text with figures, lists, tables, and other visual elements between paragraphs wherever possible.</w:t>
      </w:r>
    </w:p>
    <w:p w:rsidR="00E1797F" w:rsidRDefault="00E1797F" w:rsidP="00EC45E1">
      <w:pPr>
        <w:pStyle w:val="ListParagraph"/>
        <w:numPr>
          <w:ilvl w:val="0"/>
          <w:numId w:val="28"/>
        </w:numPr>
      </w:pPr>
      <w:r>
        <w:t>Start paragraphs with more general information and move to the specific.</w:t>
      </w:r>
    </w:p>
    <w:p w:rsidR="00E1797F" w:rsidRDefault="00E1797F" w:rsidP="004151B5"/>
    <w:p w:rsidR="004151B5" w:rsidRDefault="00A82C08" w:rsidP="00A82C08">
      <w:pPr>
        <w:pStyle w:val="Heading3"/>
      </w:pPr>
      <w:bookmarkStart w:id="59" w:name="_Writing_introductory_paragraphs"/>
      <w:bookmarkStart w:id="60" w:name="_Ref465156082"/>
      <w:bookmarkStart w:id="61" w:name="_Toc469647083"/>
      <w:bookmarkEnd w:id="59"/>
      <w:r>
        <w:t>Writing introductory paragraphs</w:t>
      </w:r>
      <w:bookmarkEnd w:id="60"/>
      <w:bookmarkEnd w:id="61"/>
    </w:p>
    <w:p w:rsidR="00124401" w:rsidRPr="00EF21A3" w:rsidRDefault="00A82C08" w:rsidP="00A82C08">
      <w:r w:rsidRPr="00EF21A3">
        <w:t>Many paragraphs provide introductory information to other DITA elements, such as lists, fig</w:t>
      </w:r>
      <w:r w:rsidR="00124401" w:rsidRPr="00EF21A3">
        <w:t xml:space="preserve">ures, notes, and tables. Do not nest introductory paragraphs and the </w:t>
      </w:r>
      <w:r w:rsidR="003708CE" w:rsidRPr="00EF21A3">
        <w:t xml:space="preserve">elements that </w:t>
      </w:r>
      <w:r w:rsidR="00124401" w:rsidRPr="00EF21A3">
        <w:t>follo</w:t>
      </w:r>
      <w:r w:rsidR="003708CE" w:rsidRPr="00EF21A3">
        <w:t>w</w:t>
      </w:r>
      <w:r w:rsidR="00124401" w:rsidRPr="00EF21A3">
        <w:t>.</w:t>
      </w:r>
    </w:p>
    <w:p w:rsidR="00124401" w:rsidRPr="00EF21A3" w:rsidRDefault="00124401" w:rsidP="00A82C08"/>
    <w:p w:rsidR="00A82C08" w:rsidRPr="00EF21A3" w:rsidRDefault="00124401" w:rsidP="00124401">
      <w:r w:rsidRPr="00EF21A3">
        <w:t>Your introductory sentence may end with a colon or a full stop, depending on how logically connected the elements are.</w:t>
      </w:r>
    </w:p>
    <w:p w:rsidR="00124401" w:rsidRPr="00EF21A3" w:rsidRDefault="00124401" w:rsidP="00124401"/>
    <w:p w:rsidR="00124401" w:rsidRPr="004151B5" w:rsidRDefault="00124401" w:rsidP="00124401">
      <w:r w:rsidRPr="00EF21A3">
        <w:t>With a colon:</w:t>
      </w:r>
    </w:p>
    <w:p w:rsidR="00124401" w:rsidRDefault="009E7357" w:rsidP="00124401">
      <w:pPr>
        <w:pStyle w:val="Monospace"/>
        <w:rPr>
          <w:highlight w:val="white"/>
        </w:rPr>
      </w:pPr>
      <w:r w:rsidRPr="009E7357">
        <w:rPr>
          <w:color w:val="000096"/>
          <w:highlight w:val="white"/>
        </w:rPr>
        <w:t>&lt;p&gt;</w:t>
      </w:r>
      <w:r w:rsidRPr="009E7357">
        <w:rPr>
          <w:highlight w:val="white"/>
        </w:rPr>
        <w:t xml:space="preserve">When the work site is to be taken or extended around an engineering train, before you can proceed any further with setting up or extending the work site, the PICOP must tell you </w:t>
      </w:r>
      <w:r w:rsidR="00124401">
        <w:rPr>
          <w:highlight w:val="white"/>
        </w:rPr>
        <w:t>when:</w:t>
      </w:r>
    </w:p>
    <w:p w:rsidR="009E7357" w:rsidRPr="009E7357" w:rsidRDefault="009E7357" w:rsidP="00124401">
      <w:pPr>
        <w:pStyle w:val="Monospace"/>
        <w:rPr>
          <w:highlight w:val="white"/>
        </w:rPr>
      </w:pPr>
      <w:r w:rsidRPr="009E7357">
        <w:rPr>
          <w:color w:val="000096"/>
          <w:highlight w:val="white"/>
        </w:rPr>
        <w:t>&lt;/p&gt;</w:t>
      </w:r>
    </w:p>
    <w:p w:rsidR="00124401" w:rsidRDefault="00124401" w:rsidP="00124401">
      <w:pPr>
        <w:pStyle w:val="Monospace"/>
        <w:rPr>
          <w:highlight w:val="white"/>
        </w:rPr>
      </w:pPr>
      <w:r w:rsidRPr="009E7357">
        <w:rPr>
          <w:color w:val="000096"/>
          <w:highlight w:val="white"/>
        </w:rPr>
        <w:t>&lt;ul&gt;</w:t>
      </w:r>
    </w:p>
    <w:p w:rsidR="00124401" w:rsidRDefault="00124401" w:rsidP="00124401">
      <w:pPr>
        <w:pStyle w:val="Monospace"/>
        <w:rPr>
          <w:highlight w:val="white"/>
        </w:rPr>
      </w:pPr>
      <w:r w:rsidRPr="009E7357">
        <w:rPr>
          <w:color w:val="000096"/>
          <w:highlight w:val="white"/>
        </w:rPr>
        <w:t>&lt;li&gt;</w:t>
      </w:r>
      <w:r w:rsidRPr="009E7357">
        <w:rPr>
          <w:highlight w:val="white"/>
        </w:rPr>
        <w:t>every train concerned is at a stand at its specified block marker.</w:t>
      </w:r>
      <w:r w:rsidRPr="009E7357">
        <w:rPr>
          <w:color w:val="000096"/>
          <w:highlight w:val="white"/>
        </w:rPr>
        <w:t>&lt;/li&gt;</w:t>
      </w:r>
    </w:p>
    <w:p w:rsidR="00124401" w:rsidRDefault="00124401" w:rsidP="00124401">
      <w:pPr>
        <w:pStyle w:val="Monospace"/>
        <w:rPr>
          <w:highlight w:val="white"/>
        </w:rPr>
      </w:pPr>
      <w:r w:rsidRPr="009E7357">
        <w:rPr>
          <w:color w:val="000096"/>
          <w:highlight w:val="white"/>
        </w:rPr>
        <w:t>&lt;li&gt;</w:t>
      </w:r>
      <w:r w:rsidRPr="009E7357">
        <w:rPr>
          <w:highlight w:val="white"/>
        </w:rPr>
        <w:t>the possession has been taken.</w:t>
      </w:r>
      <w:r w:rsidRPr="009E7357">
        <w:rPr>
          <w:color w:val="000096"/>
          <w:highlight w:val="white"/>
        </w:rPr>
        <w:t>&lt;/li&gt;</w:t>
      </w:r>
    </w:p>
    <w:p w:rsidR="00124401" w:rsidRDefault="00124401" w:rsidP="00124401">
      <w:pPr>
        <w:pStyle w:val="Monospace"/>
        <w:rPr>
          <w:color w:val="000096"/>
          <w:highlight w:val="white"/>
        </w:rPr>
      </w:pPr>
      <w:r w:rsidRPr="009E7357">
        <w:rPr>
          <w:color w:val="000096"/>
          <w:highlight w:val="white"/>
        </w:rPr>
        <w:t>&lt;/ul&gt;</w:t>
      </w:r>
    </w:p>
    <w:p w:rsidR="005C205F" w:rsidRDefault="005C205F" w:rsidP="005B74FB"/>
    <w:p w:rsidR="00124401" w:rsidRDefault="00124401" w:rsidP="005B74FB">
      <w:r w:rsidRPr="00EF21A3">
        <w:t>Without a colon:</w:t>
      </w:r>
    </w:p>
    <w:p w:rsidR="0085718F" w:rsidRDefault="0085718F" w:rsidP="00124401">
      <w:pPr>
        <w:pStyle w:val="Monospace"/>
        <w:rPr>
          <w:highlight w:val="white"/>
        </w:rPr>
      </w:pPr>
      <w:r>
        <w:rPr>
          <w:color w:val="000096"/>
          <w:highlight w:val="white"/>
        </w:rPr>
        <w:t>&lt;p&gt;</w:t>
      </w:r>
      <w:r>
        <w:rPr>
          <w:highlight w:val="white"/>
        </w:rPr>
        <w:t>You must stop your t</w:t>
      </w:r>
      <w:r w:rsidR="00124401">
        <w:rPr>
          <w:highlight w:val="white"/>
        </w:rPr>
        <w:t xml:space="preserve">rain and tell the signaller as </w:t>
      </w:r>
      <w:r>
        <w:rPr>
          <w:highlight w:val="white"/>
        </w:rPr>
        <w:t>soon as you become aware of a defect. There are a variety of defect types.</w:t>
      </w:r>
      <w:r>
        <w:rPr>
          <w:color w:val="000096"/>
          <w:highlight w:val="white"/>
        </w:rPr>
        <w:t>&lt;/p&gt;</w:t>
      </w:r>
      <w:r>
        <w:rPr>
          <w:highlight w:val="white"/>
        </w:rPr>
        <w:br/>
      </w:r>
      <w:r>
        <w:rPr>
          <w:color w:val="000096"/>
          <w:highlight w:val="white"/>
        </w:rPr>
        <w:t>&lt;ul&gt;</w:t>
      </w:r>
    </w:p>
    <w:p w:rsidR="002E17D4" w:rsidRDefault="0085718F" w:rsidP="00124401">
      <w:pPr>
        <w:pStyle w:val="Monospace"/>
        <w:rPr>
          <w:highlight w:val="white"/>
        </w:rPr>
      </w:pPr>
      <w:r>
        <w:rPr>
          <w:color w:val="000096"/>
          <w:highlight w:val="white"/>
        </w:rPr>
        <w:t>&lt;li&gt;</w:t>
      </w:r>
      <w:r>
        <w:rPr>
          <w:highlight w:val="white"/>
        </w:rPr>
        <w:t>air suspension</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automatic warning system (AWS)</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axle boxes</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track circuit actuators (TCA) - if the train cannot continue normally</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traction interlock switch (TIS)</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train protection and warning system (TPWS)</w:t>
      </w:r>
      <w:r>
        <w:rPr>
          <w:color w:val="000096"/>
          <w:highlight w:val="white"/>
        </w:rPr>
        <w:t>&lt;/li&gt;</w:t>
      </w:r>
    </w:p>
    <w:p w:rsidR="002E17D4" w:rsidRDefault="0085718F" w:rsidP="00124401">
      <w:pPr>
        <w:pStyle w:val="Monospace"/>
        <w:rPr>
          <w:highlight w:val="white"/>
        </w:rPr>
      </w:pPr>
      <w:r>
        <w:rPr>
          <w:color w:val="000096"/>
          <w:highlight w:val="white"/>
        </w:rPr>
        <w:t>&lt;li&gt;</w:t>
      </w:r>
      <w:r>
        <w:rPr>
          <w:highlight w:val="white"/>
        </w:rPr>
        <w:t>warning horn - complete failure</w:t>
      </w:r>
      <w:r>
        <w:rPr>
          <w:color w:val="000096"/>
          <w:highlight w:val="white"/>
        </w:rPr>
        <w:t>&lt;/li&gt;</w:t>
      </w:r>
    </w:p>
    <w:p w:rsidR="0085718F" w:rsidRDefault="0085718F" w:rsidP="00124401">
      <w:pPr>
        <w:pStyle w:val="Monospace"/>
        <w:rPr>
          <w:highlight w:val="white"/>
        </w:rPr>
      </w:pPr>
      <w:r>
        <w:rPr>
          <w:color w:val="000096"/>
          <w:highlight w:val="white"/>
        </w:rPr>
        <w:t>&lt;li&gt;</w:t>
      </w:r>
      <w:r>
        <w:rPr>
          <w:highlight w:val="white"/>
        </w:rPr>
        <w:t>wheel slide protection</w:t>
      </w:r>
      <w:r w:rsidR="00124401">
        <w:rPr>
          <w:highlight w:val="white"/>
        </w:rPr>
        <w:t xml:space="preserve"> - if you believe you may have </w:t>
      </w:r>
      <w:r>
        <w:rPr>
          <w:highlight w:val="white"/>
        </w:rPr>
        <w:t>difficulty stopping the train if it continues in service</w:t>
      </w:r>
      <w:r>
        <w:rPr>
          <w:color w:val="000096"/>
          <w:highlight w:val="white"/>
        </w:rPr>
        <w:t>&lt;/li&gt;</w:t>
      </w:r>
    </w:p>
    <w:p w:rsidR="0085718F" w:rsidRDefault="0085718F" w:rsidP="00124401">
      <w:pPr>
        <w:pStyle w:val="Monospace"/>
        <w:rPr>
          <w:highlight w:val="white"/>
        </w:rPr>
      </w:pPr>
      <w:r>
        <w:rPr>
          <w:color w:val="000096"/>
          <w:highlight w:val="white"/>
        </w:rPr>
        <w:t>&lt;/ul&gt;</w:t>
      </w:r>
    </w:p>
    <w:p w:rsidR="00256067" w:rsidRDefault="00256067" w:rsidP="006E6847">
      <w:pPr>
        <w:pStyle w:val="Monospace"/>
      </w:pPr>
    </w:p>
    <w:p w:rsidR="00256067" w:rsidRDefault="00D2341F" w:rsidP="00256067">
      <w:pPr>
        <w:pStyle w:val="Heading3"/>
      </w:pPr>
      <w:bookmarkStart w:id="62" w:name="_Toc469647084"/>
      <w:r>
        <w:t>Including &lt;p&gt; e</w:t>
      </w:r>
      <w:r w:rsidR="00256067" w:rsidRPr="00256067">
        <w:t xml:space="preserve">lements in </w:t>
      </w:r>
      <w:r>
        <w:t>o</w:t>
      </w:r>
      <w:r w:rsidR="00256067" w:rsidRPr="00256067">
        <w:t xml:space="preserve">ther DITA </w:t>
      </w:r>
      <w:r>
        <w:t>e</w:t>
      </w:r>
      <w:r w:rsidR="00256067" w:rsidRPr="00256067">
        <w:t>lements</w:t>
      </w:r>
      <w:bookmarkEnd w:id="62"/>
    </w:p>
    <w:p w:rsidR="00837962" w:rsidRDefault="00837962" w:rsidP="00837962">
      <w:r>
        <w:t>Many DITA elements allow you to enter content directly in the element itself, without also including a paragraph element, for example, &lt;section&gt;, &lt;context&gt;, and &lt;prereq&gt;. However, to avoid confusion when these elements require multiple paragraphs or other elements, include &lt;p&gt; tags on all paragraphs in the following elements, even if the element has only one paragraph:</w:t>
      </w:r>
    </w:p>
    <w:p w:rsidR="00C216B9" w:rsidRDefault="00C216B9" w:rsidP="00837962"/>
    <w:p w:rsidR="00837962" w:rsidRDefault="00837962" w:rsidP="00EC45E1">
      <w:pPr>
        <w:pStyle w:val="ListParagraph"/>
        <w:numPr>
          <w:ilvl w:val="0"/>
          <w:numId w:val="30"/>
        </w:numPr>
      </w:pPr>
      <w:r>
        <w:t>&lt;consequence&gt;</w:t>
      </w:r>
    </w:p>
    <w:p w:rsidR="00837962" w:rsidRDefault="00837962" w:rsidP="00EC45E1">
      <w:pPr>
        <w:pStyle w:val="ListParagraph"/>
        <w:numPr>
          <w:ilvl w:val="0"/>
          <w:numId w:val="30"/>
        </w:numPr>
      </w:pPr>
      <w:r>
        <w:t>&lt;context&gt;</w:t>
      </w:r>
    </w:p>
    <w:p w:rsidR="00837962" w:rsidRDefault="00837962" w:rsidP="00EC45E1">
      <w:pPr>
        <w:pStyle w:val="ListParagraph"/>
        <w:numPr>
          <w:ilvl w:val="0"/>
          <w:numId w:val="30"/>
        </w:numPr>
      </w:pPr>
      <w:r>
        <w:t>&lt;desc&gt;</w:t>
      </w:r>
    </w:p>
    <w:p w:rsidR="00837962" w:rsidRDefault="00837962" w:rsidP="00EC45E1">
      <w:pPr>
        <w:pStyle w:val="ListParagraph"/>
        <w:numPr>
          <w:ilvl w:val="0"/>
          <w:numId w:val="30"/>
        </w:numPr>
      </w:pPr>
      <w:r>
        <w:t>&lt;example&gt;</w:t>
      </w:r>
    </w:p>
    <w:p w:rsidR="00837962" w:rsidRDefault="00837962" w:rsidP="00EC45E1">
      <w:pPr>
        <w:pStyle w:val="ListParagraph"/>
        <w:numPr>
          <w:ilvl w:val="0"/>
          <w:numId w:val="30"/>
        </w:numPr>
      </w:pPr>
      <w:r>
        <w:t>&lt;howtoavoid&gt;</w:t>
      </w:r>
    </w:p>
    <w:p w:rsidR="00837962" w:rsidRDefault="00837962" w:rsidP="00EC45E1">
      <w:pPr>
        <w:pStyle w:val="ListParagraph"/>
        <w:numPr>
          <w:ilvl w:val="0"/>
          <w:numId w:val="30"/>
        </w:numPr>
      </w:pPr>
      <w:r>
        <w:t>&lt;note&gt;</w:t>
      </w:r>
    </w:p>
    <w:p w:rsidR="00837962" w:rsidRDefault="00837962" w:rsidP="00EC45E1">
      <w:pPr>
        <w:pStyle w:val="ListParagraph"/>
        <w:numPr>
          <w:ilvl w:val="0"/>
          <w:numId w:val="30"/>
        </w:numPr>
      </w:pPr>
      <w:r>
        <w:t>&lt;postreq&gt;</w:t>
      </w:r>
    </w:p>
    <w:p w:rsidR="00837962" w:rsidRDefault="00837962" w:rsidP="00EC45E1">
      <w:pPr>
        <w:pStyle w:val="ListParagraph"/>
        <w:numPr>
          <w:ilvl w:val="0"/>
          <w:numId w:val="30"/>
        </w:numPr>
      </w:pPr>
      <w:r>
        <w:t>&lt;section&gt;</w:t>
      </w:r>
    </w:p>
    <w:p w:rsidR="00837962" w:rsidRDefault="00837962" w:rsidP="00837962"/>
    <w:p w:rsidR="00837962" w:rsidRDefault="00837962" w:rsidP="00837962">
      <w:r>
        <w:t>Use your discretion on the &lt;li&gt;, &lt;dd&gt;, and &lt;entry&gt; elements. If the content is a full sentence or more or contains multiple paragraphs, include a &lt;p&gt; tag; for fragments that are unlikely to be reused outside the list or table context, leave out the &lt;p&gt; tag.</w:t>
      </w:r>
    </w:p>
    <w:p w:rsidR="00837962" w:rsidRDefault="00837962" w:rsidP="00837962"/>
    <w:p w:rsidR="00116D19" w:rsidRDefault="00837962" w:rsidP="00837962">
      <w:r>
        <w:t>This approach also enables you to reuse information across topic types. For example, the &lt;context&gt; element could not be reused within a concept topic; however, by enclosing its content within a &lt;p&gt; element, you are able to reuse that content in a concept topic.</w:t>
      </w:r>
    </w:p>
    <w:p w:rsidR="00116D19" w:rsidRDefault="00116D19" w:rsidP="00837962"/>
    <w:p w:rsidR="00116D19" w:rsidRDefault="00116D19" w:rsidP="00116D19">
      <w:r>
        <w:t>Instead of</w:t>
      </w:r>
    </w:p>
    <w:p w:rsidR="00EF4026" w:rsidRDefault="00EF4026" w:rsidP="00EF4026">
      <w:pPr>
        <w:pStyle w:val="Monospace"/>
        <w:rPr>
          <w:highlight w:val="white"/>
        </w:rPr>
      </w:pPr>
      <w:r>
        <w:rPr>
          <w:color w:val="000096"/>
          <w:highlight w:val="white"/>
        </w:rPr>
        <w:t>&lt;context&gt;</w:t>
      </w:r>
      <w:r>
        <w:rPr>
          <w:highlight w:val="white"/>
        </w:rPr>
        <w:t>This paragraph provides context, but is not reusable outside of a task topic.</w:t>
      </w:r>
      <w:r>
        <w:rPr>
          <w:color w:val="000096"/>
          <w:highlight w:val="white"/>
        </w:rPr>
        <w:t>&lt;/context&gt;</w:t>
      </w:r>
    </w:p>
    <w:p w:rsidR="00116D19" w:rsidRDefault="00116D19" w:rsidP="00116D19"/>
    <w:p w:rsidR="00116D19" w:rsidRDefault="00116D19" w:rsidP="00116D19">
      <w:r>
        <w:t>use</w:t>
      </w:r>
    </w:p>
    <w:p w:rsidR="00EF4026" w:rsidRDefault="00EF4026" w:rsidP="00EF4026">
      <w:pPr>
        <w:pStyle w:val="Monospace"/>
        <w:rPr>
          <w:highlight w:val="white"/>
        </w:rPr>
      </w:pPr>
      <w:r>
        <w:rPr>
          <w:color w:val="000096"/>
          <w:highlight w:val="white"/>
        </w:rPr>
        <w:t>&lt;context&gt;</w:t>
      </w:r>
      <w:r>
        <w:rPr>
          <w:highlight w:val="white"/>
        </w:rPr>
        <w:br/>
      </w:r>
      <w:r>
        <w:rPr>
          <w:color w:val="000096"/>
          <w:highlight w:val="white"/>
        </w:rPr>
        <w:tab/>
        <w:t>&lt;p&gt;</w:t>
      </w:r>
      <w:r>
        <w:rPr>
          <w:highlight w:val="white"/>
        </w:rPr>
        <w:t xml:space="preserve">This paragraph provides context and can be reused in other topic </w:t>
      </w:r>
    </w:p>
    <w:p w:rsidR="00116D19" w:rsidRPr="00EF4026" w:rsidRDefault="00EF4026" w:rsidP="00EF4026">
      <w:pPr>
        <w:pStyle w:val="Monospace"/>
        <w:ind w:firstLine="720"/>
        <w:rPr>
          <w:highlight w:val="white"/>
        </w:rPr>
      </w:pPr>
      <w:r>
        <w:rPr>
          <w:highlight w:val="white"/>
        </w:rPr>
        <w:t>types as necessary.</w:t>
      </w:r>
      <w:r>
        <w:rPr>
          <w:color w:val="000096"/>
          <w:highlight w:val="white"/>
        </w:rPr>
        <w:t>&lt;/p&gt;</w:t>
      </w:r>
      <w:r>
        <w:rPr>
          <w:highlight w:val="white"/>
        </w:rPr>
        <w:br/>
      </w:r>
      <w:r>
        <w:rPr>
          <w:color w:val="000096"/>
          <w:highlight w:val="white"/>
        </w:rPr>
        <w:t>&lt;/context</w:t>
      </w:r>
      <w:r w:rsidR="00116D19" w:rsidRPr="00541128">
        <w:t>&gt;</w:t>
      </w:r>
    </w:p>
    <w:p w:rsidR="00116D19" w:rsidRDefault="00116D19" w:rsidP="006E6847">
      <w:pPr>
        <w:pStyle w:val="Monospace"/>
      </w:pPr>
    </w:p>
    <w:p w:rsidR="00116D19" w:rsidRPr="00116D19" w:rsidRDefault="00116D19" w:rsidP="00116D19">
      <w:pPr>
        <w:rPr>
          <w:b/>
        </w:rPr>
      </w:pPr>
      <w:r w:rsidRPr="00116D19">
        <w:rPr>
          <w:b/>
        </w:rPr>
        <w:t>Note:</w:t>
      </w:r>
    </w:p>
    <w:p w:rsidR="00116D19" w:rsidRDefault="00116D19" w:rsidP="00116D19">
      <w:r>
        <w:t>EasyDITA is configured to automatically include the &lt;p&gt; element for you on all applicable tags.</w:t>
      </w:r>
    </w:p>
    <w:p w:rsidR="002C0205" w:rsidRDefault="002C0205" w:rsidP="00116D19"/>
    <w:p w:rsidR="00116D19" w:rsidRDefault="00116D19" w:rsidP="007D36A2">
      <w:pPr>
        <w:pStyle w:val="Heading2"/>
      </w:pPr>
      <w:bookmarkStart w:id="63" w:name="_Toc469647085"/>
      <w:r>
        <w:t>Creating lists</w:t>
      </w:r>
      <w:bookmarkEnd w:id="63"/>
    </w:p>
    <w:p w:rsidR="00116D19" w:rsidRDefault="00AC490F" w:rsidP="007D36A2">
      <w:r>
        <w:t>Lists can assist users in scanning for and locating information quickly. When written correctly, they present information in a logical order, in small, easily understood pieces. When writing lists, keep in mind the following best practices:</w:t>
      </w:r>
    </w:p>
    <w:p w:rsidR="007D36A2" w:rsidRDefault="007D36A2" w:rsidP="007D36A2"/>
    <w:p w:rsidR="007D36A2" w:rsidRDefault="007D36A2" w:rsidP="00EC45E1">
      <w:pPr>
        <w:pStyle w:val="ListParagraph"/>
        <w:numPr>
          <w:ilvl w:val="0"/>
          <w:numId w:val="31"/>
        </w:numPr>
      </w:pPr>
      <w:r>
        <w:t>Write lists in a parallel structure. For example, if one list item starts with a verb, make all list items do so; if one list item is a complete sentence, make all items complete sentences.</w:t>
      </w:r>
    </w:p>
    <w:p w:rsidR="007D36A2" w:rsidRDefault="007D36A2" w:rsidP="00EC45E1">
      <w:pPr>
        <w:pStyle w:val="ListParagraph"/>
        <w:numPr>
          <w:ilvl w:val="0"/>
          <w:numId w:val="31"/>
        </w:numPr>
      </w:pPr>
      <w:r>
        <w:t>Include all common information from the list items in the introductory sentence to avoid repetition.</w:t>
      </w:r>
    </w:p>
    <w:p w:rsidR="007D36A2" w:rsidRDefault="007D36A2" w:rsidP="00EC45E1">
      <w:pPr>
        <w:pStyle w:val="ListParagraph"/>
        <w:numPr>
          <w:ilvl w:val="0"/>
          <w:numId w:val="31"/>
        </w:numPr>
      </w:pPr>
      <w:r>
        <w:t>It is recommended that you use complete sentences to introduce the list. It will prevent the sentence from being grammatically dependent on the list items.</w:t>
      </w:r>
    </w:p>
    <w:p w:rsidR="007D36A2" w:rsidRPr="0061497E" w:rsidRDefault="0061497E" w:rsidP="0061497E">
      <w:pPr>
        <w:ind w:left="720"/>
        <w:rPr>
          <w:b/>
        </w:rPr>
      </w:pPr>
      <w:r w:rsidRPr="0061497E">
        <w:rPr>
          <w:b/>
        </w:rPr>
        <w:t>Note:</w:t>
      </w:r>
    </w:p>
    <w:p w:rsidR="00731AE4" w:rsidRDefault="0061497E" w:rsidP="0061497E">
      <w:pPr>
        <w:ind w:left="720"/>
      </w:pPr>
      <w:r>
        <w:t>Do not introduce lists within a prerequisite section at all. The heading is enough for the user to understand the purpose of the list.</w:t>
      </w:r>
    </w:p>
    <w:p w:rsidR="00731AE4" w:rsidRDefault="00731AE4" w:rsidP="0061497E">
      <w:pPr>
        <w:ind w:left="720"/>
      </w:pPr>
    </w:p>
    <w:p w:rsidR="00731AE4" w:rsidRPr="00731AE4" w:rsidRDefault="00731AE4" w:rsidP="00EC45E1">
      <w:pPr>
        <w:pStyle w:val="ListParagraph"/>
        <w:numPr>
          <w:ilvl w:val="0"/>
          <w:numId w:val="31"/>
        </w:numPr>
      </w:pPr>
      <w:r w:rsidRPr="00731AE4">
        <w:t>Do not create single-item lists, except in prerequisite sections.</w:t>
      </w:r>
    </w:p>
    <w:p w:rsidR="00731AE4" w:rsidRDefault="00731AE4" w:rsidP="00EC45E1">
      <w:pPr>
        <w:pStyle w:val="ListParagraph"/>
        <w:numPr>
          <w:ilvl w:val="0"/>
          <w:numId w:val="31"/>
        </w:numPr>
      </w:pPr>
      <w:r w:rsidRPr="00731AE4">
        <w:t>Unless the list appears in a reference topic, try to limit the number of items to less than nine.</w:t>
      </w:r>
    </w:p>
    <w:p w:rsidR="00731AE4" w:rsidRDefault="00731AE4" w:rsidP="00731AE4"/>
    <w:p w:rsidR="00580A64" w:rsidRDefault="00731AE4" w:rsidP="00580A64">
      <w:pPr>
        <w:pStyle w:val="Heading3"/>
      </w:pPr>
      <w:bookmarkStart w:id="64" w:name="_Toc469647086"/>
      <w:r>
        <w:t>Choosing the appropriate list type</w:t>
      </w:r>
      <w:bookmarkEnd w:id="64"/>
    </w:p>
    <w:p w:rsidR="00580A64" w:rsidRDefault="00580A64" w:rsidP="00580A64">
      <w:r>
        <w:t>RSSB uses three list types. Choose the list type based on the type of content it contains, not the way that you think it will be formatted:</w:t>
      </w:r>
    </w:p>
    <w:p w:rsidR="00BE605B" w:rsidRDefault="00BE605B" w:rsidP="00580A64"/>
    <w:p w:rsidR="00580A64" w:rsidRDefault="00580A64" w:rsidP="00EC45E1">
      <w:pPr>
        <w:pStyle w:val="ListParagraph"/>
        <w:numPr>
          <w:ilvl w:val="0"/>
          <w:numId w:val="31"/>
        </w:numPr>
      </w:pPr>
      <w:r>
        <w:t xml:space="preserve">Use an </w:t>
      </w:r>
      <w:r w:rsidRPr="00580A64">
        <w:rPr>
          <w:i/>
          <w:iCs/>
        </w:rPr>
        <w:t>unordered list</w:t>
      </w:r>
      <w:r w:rsidRPr="00580A64">
        <w:rPr>
          <w:rFonts w:ascii="Times-Italic" w:hAnsi="Times-Italic" w:cs="Times-Italic"/>
          <w:i/>
          <w:iCs/>
        </w:rPr>
        <w:t xml:space="preserve"> </w:t>
      </w:r>
      <w:r>
        <w:t>when the sequence of items in the list is not relevant. The items will be formatted with bullets.</w:t>
      </w:r>
    </w:p>
    <w:p w:rsidR="00580A64" w:rsidRDefault="00580A64" w:rsidP="00EC45E1">
      <w:pPr>
        <w:pStyle w:val="ListParagraph"/>
        <w:numPr>
          <w:ilvl w:val="0"/>
          <w:numId w:val="31"/>
        </w:numPr>
      </w:pPr>
      <w:r>
        <w:t xml:space="preserve">Use an </w:t>
      </w:r>
      <w:r w:rsidRPr="00580A64">
        <w:rPr>
          <w:i/>
          <w:iCs/>
        </w:rPr>
        <w:t>ordered list</w:t>
      </w:r>
      <w:r w:rsidRPr="00580A64">
        <w:rPr>
          <w:rFonts w:ascii="Times-Italic" w:hAnsi="Times-Italic" w:cs="Times-Italic"/>
          <w:i/>
          <w:iCs/>
        </w:rPr>
        <w:t xml:space="preserve"> </w:t>
      </w:r>
      <w:r>
        <w:t>when the sequence of items is important or if you want to differentiate between the list items or make reference to a particular one. The items will be formatted with numbers or letters.</w:t>
      </w:r>
    </w:p>
    <w:p w:rsidR="00580A64" w:rsidRDefault="00580A64" w:rsidP="00EC45E1">
      <w:pPr>
        <w:pStyle w:val="ListParagraph"/>
        <w:numPr>
          <w:ilvl w:val="0"/>
          <w:numId w:val="31"/>
        </w:numPr>
      </w:pPr>
      <w:r>
        <w:t xml:space="preserve">Use a </w:t>
      </w:r>
      <w:r w:rsidRPr="00580A64">
        <w:rPr>
          <w:i/>
          <w:iCs/>
        </w:rPr>
        <w:t>definition list</w:t>
      </w:r>
      <w:r w:rsidRPr="00580A64">
        <w:rPr>
          <w:rFonts w:ascii="Times-Italic" w:hAnsi="Times-Italic" w:cs="Times-Italic"/>
          <w:i/>
          <w:iCs/>
        </w:rPr>
        <w:t xml:space="preserve"> </w:t>
      </w:r>
      <w:r>
        <w:t>when defining or comparing a series of items. Although you might also choose to use a two-column table, use a definition list when you have a two-part structure made up of a term or short phrase followed by a longer explanation of the term or phrase.</w:t>
      </w:r>
    </w:p>
    <w:p w:rsidR="00580A64" w:rsidRDefault="00580A64" w:rsidP="00580A64"/>
    <w:p w:rsidR="00580A64" w:rsidRDefault="00580A64" w:rsidP="00580A64">
      <w:r>
        <w:t>You do not need to use any list element if you have a list of three or fewer, single-word items.</w:t>
      </w:r>
    </w:p>
    <w:p w:rsidR="00580A64" w:rsidRDefault="00580A64" w:rsidP="00580A64">
      <w:pPr>
        <w:rPr>
          <w:rFonts w:ascii="CourierNewPSMT" w:eastAsia="Times-Roman" w:hAnsi="CourierNewPSMT" w:cs="CourierNewPSMT"/>
          <w:sz w:val="16"/>
          <w:szCs w:val="16"/>
        </w:rPr>
      </w:pPr>
    </w:p>
    <w:p w:rsidR="00D7435C" w:rsidRDefault="00D7435C" w:rsidP="006E6847">
      <w:pPr>
        <w:pStyle w:val="Monospace"/>
        <w:rPr>
          <w:highlight w:val="white"/>
        </w:rPr>
      </w:pPr>
      <w:r>
        <w:rPr>
          <w:color w:val="000096"/>
          <w:highlight w:val="white"/>
        </w:rPr>
        <w:t>&lt;p&gt;</w:t>
      </w:r>
      <w:r>
        <w:rPr>
          <w:highlight w:val="white"/>
        </w:rPr>
        <w:t>RSSB uses three list types: unordered, ordered, and definition.</w:t>
      </w:r>
      <w:r>
        <w:rPr>
          <w:color w:val="000096"/>
          <w:highlight w:val="white"/>
        </w:rPr>
        <w:t>&lt;/p&gt;</w:t>
      </w:r>
    </w:p>
    <w:p w:rsidR="00580A64" w:rsidRDefault="00580A64" w:rsidP="00580A64"/>
    <w:p w:rsidR="00580A64" w:rsidRDefault="00580A64" w:rsidP="00580A64">
      <w:pPr>
        <w:pStyle w:val="Heading3"/>
      </w:pPr>
      <w:bookmarkStart w:id="65" w:name="_Toc469647087"/>
      <w:r>
        <w:t>Writing unordered lists</w:t>
      </w:r>
      <w:bookmarkEnd w:id="65"/>
    </w:p>
    <w:p w:rsidR="00580A64" w:rsidRDefault="00580A64" w:rsidP="00580A64">
      <w:r>
        <w:t>An unordered list begins with a &lt;ul&gt; element and contains any number of nested &lt;li&gt; elements:</w:t>
      </w:r>
    </w:p>
    <w:p w:rsidR="00C216B9" w:rsidRDefault="00C216B9" w:rsidP="00580A64"/>
    <w:tbl>
      <w:tblPr>
        <w:tblStyle w:val="TableGrid"/>
        <w:tblW w:w="0" w:type="auto"/>
        <w:tblCellMar>
          <w:top w:w="113" w:type="dxa"/>
          <w:bottom w:w="113" w:type="dxa"/>
        </w:tblCellMar>
        <w:tblLook w:val="04A0" w:firstRow="1" w:lastRow="0" w:firstColumn="1" w:lastColumn="0" w:noHBand="0" w:noVBand="1"/>
      </w:tblPr>
      <w:tblGrid>
        <w:gridCol w:w="2689"/>
        <w:gridCol w:w="6327"/>
      </w:tblGrid>
      <w:tr w:rsidR="00520E5D" w:rsidTr="00520E5D">
        <w:tc>
          <w:tcPr>
            <w:tcW w:w="2689" w:type="dxa"/>
            <w:shd w:val="clear" w:color="auto" w:fill="FBE4D5" w:themeFill="accent2" w:themeFillTint="33"/>
          </w:tcPr>
          <w:p w:rsidR="00520E5D" w:rsidRPr="00580A64" w:rsidRDefault="00520E5D" w:rsidP="00580A64">
            <w:pPr>
              <w:rPr>
                <w:b/>
              </w:rPr>
            </w:pPr>
            <w:r>
              <w:rPr>
                <w:b/>
              </w:rPr>
              <w:t>Element</w:t>
            </w:r>
          </w:p>
        </w:tc>
        <w:tc>
          <w:tcPr>
            <w:tcW w:w="6327" w:type="dxa"/>
            <w:shd w:val="clear" w:color="auto" w:fill="FBE4D5" w:themeFill="accent2" w:themeFillTint="33"/>
          </w:tcPr>
          <w:p w:rsidR="00520E5D" w:rsidRPr="00520E5D" w:rsidRDefault="00520E5D" w:rsidP="00744C9C">
            <w:pPr>
              <w:rPr>
                <w:b/>
              </w:rPr>
            </w:pPr>
            <w:r w:rsidRPr="00520E5D">
              <w:rPr>
                <w:b/>
              </w:rPr>
              <w:t>Guidance</w:t>
            </w:r>
          </w:p>
        </w:tc>
      </w:tr>
      <w:tr w:rsidR="00580A64" w:rsidTr="00A12B24">
        <w:tc>
          <w:tcPr>
            <w:tcW w:w="2689" w:type="dxa"/>
          </w:tcPr>
          <w:p w:rsidR="00580A64" w:rsidRDefault="00580A64" w:rsidP="00580A64">
            <w:pPr>
              <w:rPr>
                <w:b/>
              </w:rPr>
            </w:pPr>
            <w:r w:rsidRPr="00580A64">
              <w:rPr>
                <w:b/>
              </w:rPr>
              <w:t xml:space="preserve">&lt;ul&gt; </w:t>
            </w:r>
          </w:p>
          <w:p w:rsidR="00580A64" w:rsidRPr="00580A64" w:rsidRDefault="00580A64" w:rsidP="00580A64">
            <w:pPr>
              <w:rPr>
                <w:b/>
              </w:rPr>
            </w:pPr>
            <w:r>
              <w:rPr>
                <w:b/>
              </w:rPr>
              <w:t xml:space="preserve">unordered </w:t>
            </w:r>
            <w:r w:rsidRPr="00580A64">
              <w:rPr>
                <w:b/>
              </w:rPr>
              <w:t>list</w:t>
            </w:r>
          </w:p>
        </w:tc>
        <w:tc>
          <w:tcPr>
            <w:tcW w:w="6327" w:type="dxa"/>
          </w:tcPr>
          <w:p w:rsidR="00580A64" w:rsidRDefault="00744C9C" w:rsidP="00744C9C">
            <w:r>
              <w:t>Start an unordered list with the &lt;ul&gt; element. This element is the container for all unordered list items; it does not contain any text itself.</w:t>
            </w:r>
          </w:p>
        </w:tc>
      </w:tr>
      <w:tr w:rsidR="00580A64" w:rsidTr="00A12B24">
        <w:tc>
          <w:tcPr>
            <w:tcW w:w="2689" w:type="dxa"/>
          </w:tcPr>
          <w:p w:rsidR="00223165" w:rsidRDefault="00223165" w:rsidP="00A12B24">
            <w:pPr>
              <w:rPr>
                <w:b/>
              </w:rPr>
            </w:pPr>
            <w:r w:rsidRPr="00223165">
              <w:rPr>
                <w:b/>
              </w:rPr>
              <w:t xml:space="preserve">&lt;li&gt; </w:t>
            </w:r>
          </w:p>
          <w:p w:rsidR="00580A64" w:rsidRPr="00580A64" w:rsidRDefault="00223165" w:rsidP="00A12B24">
            <w:pPr>
              <w:rPr>
                <w:b/>
              </w:rPr>
            </w:pPr>
            <w:r w:rsidRPr="00223165">
              <w:rPr>
                <w:b/>
              </w:rPr>
              <w:t>list item</w:t>
            </w:r>
          </w:p>
        </w:tc>
        <w:tc>
          <w:tcPr>
            <w:tcW w:w="6327" w:type="dxa"/>
          </w:tcPr>
          <w:p w:rsidR="00580A64" w:rsidRPr="00B9019B" w:rsidRDefault="00744C9C" w:rsidP="00744C9C">
            <w:r>
              <w:t>Use an &lt;li&gt; element for each item in the list; there is no limit to the number of list items you can include. You can nest other block elements, such as paragraphs and notes within the &lt;li&gt; element, but their use should be limited.</w:t>
            </w:r>
          </w:p>
        </w:tc>
      </w:tr>
    </w:tbl>
    <w:p w:rsidR="00065699" w:rsidRDefault="00065699" w:rsidP="00580A64"/>
    <w:p w:rsidR="00065699" w:rsidRDefault="00065699" w:rsidP="00065699">
      <w:r>
        <w:t>When writing unordered lists, follow these guidelines:</w:t>
      </w:r>
    </w:p>
    <w:p w:rsidR="00C216B9" w:rsidRDefault="00C216B9" w:rsidP="00065699"/>
    <w:p w:rsidR="00065699" w:rsidRDefault="00065699" w:rsidP="00EC45E1">
      <w:pPr>
        <w:pStyle w:val="ListParagraph"/>
        <w:numPr>
          <w:ilvl w:val="0"/>
          <w:numId w:val="31"/>
        </w:numPr>
      </w:pPr>
      <w:r>
        <w:t xml:space="preserve">In general, list items in an unordered list should be short so that the list is scannable. If you find that you are including more than two sentences in your list items, consider if the information would be better included in another way. </w:t>
      </w:r>
    </w:p>
    <w:p w:rsidR="00065699" w:rsidRDefault="00065699" w:rsidP="00EC45E1">
      <w:pPr>
        <w:pStyle w:val="ListParagraph"/>
        <w:numPr>
          <w:ilvl w:val="0"/>
          <w:numId w:val="31"/>
        </w:numPr>
      </w:pPr>
      <w:r>
        <w:t>Arrange the list items in a logical way, such as alphabetically. If necessary, provide an introductory explanation about how the list is organised.</w:t>
      </w:r>
    </w:p>
    <w:p w:rsidR="00065699" w:rsidRDefault="00065699" w:rsidP="00EC45E1">
      <w:pPr>
        <w:pStyle w:val="ListParagraph"/>
        <w:numPr>
          <w:ilvl w:val="0"/>
          <w:numId w:val="31"/>
        </w:numPr>
      </w:pPr>
      <w:r>
        <w:t>Indicate how the list items relate to each other; for example, are they mutually exclusive items, where only one can be true at a time, or can more than one or all apply to the situation.</w:t>
      </w:r>
    </w:p>
    <w:p w:rsidR="00532467" w:rsidRDefault="00065699" w:rsidP="00EC45E1">
      <w:pPr>
        <w:pStyle w:val="ListParagraph"/>
        <w:numPr>
          <w:ilvl w:val="0"/>
          <w:numId w:val="31"/>
        </w:numPr>
      </w:pPr>
      <w:r>
        <w:t xml:space="preserve">Ensure that it is clear whether the list is comprehensive, showing all available options, or only a subset of the possibilities. For example, the words </w:t>
      </w:r>
      <w:r w:rsidR="00BE605B">
        <w:t>“</w:t>
      </w:r>
      <w:r>
        <w:t>including</w:t>
      </w:r>
      <w:r w:rsidR="00BE605B">
        <w:t>”</w:t>
      </w:r>
      <w:r>
        <w:t xml:space="preserve"> or </w:t>
      </w:r>
      <w:r w:rsidR="00BE605B">
        <w:t>“</w:t>
      </w:r>
      <w:r>
        <w:t>such as</w:t>
      </w:r>
      <w:r w:rsidR="00BE605B">
        <w:t>”</w:t>
      </w:r>
      <w:r>
        <w:t xml:space="preserve"> imply the list is not complete, while the words </w:t>
      </w:r>
      <w:r w:rsidR="00BE605B">
        <w:t>“</w:t>
      </w:r>
      <w:r>
        <w:t>if applicable</w:t>
      </w:r>
      <w:r w:rsidR="00BE605B">
        <w:t>”</w:t>
      </w:r>
      <w:r>
        <w:t xml:space="preserve"> imply the list may contain more items than apply to the user's specific situation.</w:t>
      </w:r>
    </w:p>
    <w:p w:rsidR="00D7435C" w:rsidRDefault="00D7435C" w:rsidP="006E6847">
      <w:pPr>
        <w:pStyle w:val="Monospace"/>
      </w:pPr>
    </w:p>
    <w:p w:rsidR="00D7435C" w:rsidRDefault="00D7435C" w:rsidP="00BB17CB">
      <w:pPr>
        <w:pStyle w:val="Monospace"/>
        <w:ind w:left="360"/>
        <w:rPr>
          <w:highlight w:val="white"/>
        </w:rPr>
      </w:pPr>
      <w:r>
        <w:rPr>
          <w:color w:val="000096"/>
          <w:highlight w:val="white"/>
        </w:rPr>
        <w:t>&lt;ul&gt;</w:t>
      </w:r>
    </w:p>
    <w:p w:rsidR="00D7435C" w:rsidRDefault="00D7435C" w:rsidP="00BB17CB">
      <w:pPr>
        <w:pStyle w:val="Monospace"/>
        <w:ind w:left="360" w:firstLine="720"/>
        <w:rPr>
          <w:highlight w:val="white"/>
        </w:rPr>
      </w:pPr>
      <w:r>
        <w:rPr>
          <w:color w:val="000096"/>
          <w:highlight w:val="white"/>
        </w:rPr>
        <w:t>&lt;li&gt;</w:t>
      </w:r>
      <w:r>
        <w:rPr>
          <w:highlight w:val="white"/>
        </w:rPr>
        <w:t>air suspension</w:t>
      </w:r>
      <w:r>
        <w:rPr>
          <w:color w:val="000096"/>
          <w:highlight w:val="white"/>
        </w:rPr>
        <w:t>&lt;/li&gt;</w:t>
      </w:r>
    </w:p>
    <w:p w:rsidR="00D7435C" w:rsidRDefault="00D7435C" w:rsidP="00BB17CB">
      <w:pPr>
        <w:pStyle w:val="Monospace"/>
        <w:ind w:left="360" w:firstLine="720"/>
        <w:rPr>
          <w:highlight w:val="white"/>
        </w:rPr>
      </w:pPr>
      <w:r>
        <w:rPr>
          <w:color w:val="000096"/>
          <w:highlight w:val="white"/>
        </w:rPr>
        <w:t>&lt;li&gt;</w:t>
      </w:r>
      <w:r>
        <w:rPr>
          <w:highlight w:val="white"/>
        </w:rPr>
        <w:t>automatic warning system (AWS)</w:t>
      </w:r>
      <w:r>
        <w:rPr>
          <w:color w:val="000096"/>
          <w:highlight w:val="white"/>
        </w:rPr>
        <w:t>&lt;/li&gt;</w:t>
      </w:r>
    </w:p>
    <w:p w:rsidR="00D7435C" w:rsidRPr="00177D63" w:rsidRDefault="00D7435C" w:rsidP="00BB17CB">
      <w:pPr>
        <w:pStyle w:val="Monospace"/>
        <w:ind w:left="1080"/>
        <w:rPr>
          <w:highlight w:val="white"/>
        </w:rPr>
      </w:pPr>
      <w:r w:rsidRPr="00177D63">
        <w:rPr>
          <w:color w:val="000096"/>
          <w:highlight w:val="white"/>
        </w:rPr>
        <w:t>&lt;li&gt;</w:t>
      </w:r>
      <w:r w:rsidRPr="00177D63">
        <w:rPr>
          <w:highlight w:val="white"/>
        </w:rPr>
        <w:t>axle boxes</w:t>
      </w:r>
      <w:r w:rsidRPr="00177D63">
        <w:rPr>
          <w:color w:val="000096"/>
          <w:highlight w:val="white"/>
        </w:rPr>
        <w:t>&lt;/li&gt;</w:t>
      </w:r>
    </w:p>
    <w:p w:rsidR="00BB17CB" w:rsidRPr="00177D63" w:rsidRDefault="00BE605B" w:rsidP="00BB17CB">
      <w:pPr>
        <w:pStyle w:val="Monospace"/>
        <w:ind w:left="360" w:firstLine="720"/>
        <w:rPr>
          <w:highlight w:val="white"/>
        </w:rPr>
      </w:pPr>
      <w:r w:rsidRPr="00177D63">
        <w:rPr>
          <w:color w:val="000096"/>
          <w:highlight w:val="white"/>
        </w:rPr>
        <w:t>&lt;li&gt;</w:t>
      </w:r>
      <w:r w:rsidR="00D7435C" w:rsidRPr="00177D63">
        <w:rPr>
          <w:highlight w:val="white"/>
        </w:rPr>
        <w:t>brakes</w:t>
      </w:r>
      <w:r w:rsidRPr="00177D63">
        <w:rPr>
          <w:color w:val="000096"/>
          <w:highlight w:val="white"/>
        </w:rPr>
        <w:t>&lt;/li&gt;</w:t>
      </w:r>
    </w:p>
    <w:p w:rsidR="00D7435C" w:rsidRPr="00177D63" w:rsidRDefault="00BE605B" w:rsidP="00BB17CB">
      <w:pPr>
        <w:pStyle w:val="Monospace"/>
        <w:ind w:left="360" w:firstLine="720"/>
        <w:rPr>
          <w:highlight w:val="white"/>
        </w:rPr>
      </w:pPr>
      <w:r w:rsidRPr="00177D63">
        <w:rPr>
          <w:color w:val="000096"/>
          <w:highlight w:val="white"/>
        </w:rPr>
        <w:t>&lt;li&gt;</w:t>
      </w:r>
      <w:r w:rsidR="00D7435C" w:rsidRPr="00177D63">
        <w:rPr>
          <w:highlight w:val="white"/>
        </w:rPr>
        <w:t>...</w:t>
      </w:r>
      <w:r w:rsidRPr="00177D63">
        <w:rPr>
          <w:color w:val="000096"/>
          <w:highlight w:val="white"/>
        </w:rPr>
        <w:t>&lt;/li&gt;</w:t>
      </w:r>
    </w:p>
    <w:p w:rsidR="00D7435C" w:rsidRPr="00177D63" w:rsidRDefault="00BE605B" w:rsidP="00BB17CB">
      <w:pPr>
        <w:pStyle w:val="Monospace"/>
        <w:ind w:left="360"/>
        <w:rPr>
          <w:highlight w:val="white"/>
        </w:rPr>
      </w:pPr>
      <w:r w:rsidRPr="00177D63">
        <w:rPr>
          <w:color w:val="000096"/>
          <w:highlight w:val="white"/>
        </w:rPr>
        <w:t>&lt;/ul&gt;</w:t>
      </w:r>
    </w:p>
    <w:p w:rsidR="006879D8" w:rsidRPr="00177D63" w:rsidRDefault="006879D8" w:rsidP="006E6847">
      <w:pPr>
        <w:pStyle w:val="Monospace"/>
      </w:pPr>
    </w:p>
    <w:p w:rsidR="006879D8" w:rsidRDefault="006879D8" w:rsidP="006879D8">
      <w:pPr>
        <w:pStyle w:val="Heading3"/>
      </w:pPr>
      <w:bookmarkStart w:id="66" w:name="_Toc469647088"/>
      <w:r>
        <w:t>Writing ordered lists</w:t>
      </w:r>
      <w:bookmarkEnd w:id="66"/>
    </w:p>
    <w:p w:rsidR="00786E60" w:rsidRDefault="00786E60" w:rsidP="006879D8">
      <w:r w:rsidRPr="00786E60">
        <w:t>An ordered list begins with an &lt;ol&gt; element and contains any number of nested &lt;li&gt; elements:</w:t>
      </w:r>
    </w:p>
    <w:p w:rsidR="006879D8" w:rsidRDefault="006879D8" w:rsidP="006879D8"/>
    <w:tbl>
      <w:tblPr>
        <w:tblStyle w:val="TableGrid"/>
        <w:tblW w:w="0" w:type="auto"/>
        <w:tblCellMar>
          <w:top w:w="113" w:type="dxa"/>
          <w:bottom w:w="113" w:type="dxa"/>
        </w:tblCellMar>
        <w:tblLook w:val="04A0" w:firstRow="1" w:lastRow="0" w:firstColumn="1" w:lastColumn="0" w:noHBand="0" w:noVBand="1"/>
      </w:tblPr>
      <w:tblGrid>
        <w:gridCol w:w="2689"/>
        <w:gridCol w:w="6327"/>
      </w:tblGrid>
      <w:tr w:rsidR="00681C16" w:rsidTr="00681C16">
        <w:tc>
          <w:tcPr>
            <w:tcW w:w="2689" w:type="dxa"/>
            <w:shd w:val="clear" w:color="auto" w:fill="FBE4D5" w:themeFill="accent2" w:themeFillTint="33"/>
          </w:tcPr>
          <w:p w:rsidR="00681C16" w:rsidRDefault="00681C16" w:rsidP="00A12B24">
            <w:pPr>
              <w:rPr>
                <w:b/>
              </w:rPr>
            </w:pPr>
            <w:r>
              <w:rPr>
                <w:b/>
              </w:rPr>
              <w:t>Element</w:t>
            </w:r>
          </w:p>
        </w:tc>
        <w:tc>
          <w:tcPr>
            <w:tcW w:w="6327" w:type="dxa"/>
            <w:shd w:val="clear" w:color="auto" w:fill="FBE4D5" w:themeFill="accent2" w:themeFillTint="33"/>
          </w:tcPr>
          <w:p w:rsidR="00681C16" w:rsidRPr="00681C16" w:rsidRDefault="00681C16" w:rsidP="005370CB">
            <w:pPr>
              <w:rPr>
                <w:b/>
              </w:rPr>
            </w:pPr>
            <w:r w:rsidRPr="00681C16">
              <w:rPr>
                <w:b/>
              </w:rPr>
              <w:t>Guidance</w:t>
            </w:r>
          </w:p>
        </w:tc>
      </w:tr>
      <w:tr w:rsidR="006879D8" w:rsidTr="00A12B24">
        <w:tc>
          <w:tcPr>
            <w:tcW w:w="2689" w:type="dxa"/>
          </w:tcPr>
          <w:p w:rsidR="006879D8" w:rsidRDefault="005370CB" w:rsidP="00A12B24">
            <w:pPr>
              <w:rPr>
                <w:b/>
              </w:rPr>
            </w:pPr>
            <w:r>
              <w:rPr>
                <w:b/>
              </w:rPr>
              <w:t>&lt;o</w:t>
            </w:r>
            <w:r w:rsidR="006879D8" w:rsidRPr="00580A64">
              <w:rPr>
                <w:b/>
              </w:rPr>
              <w:t xml:space="preserve">l&gt; </w:t>
            </w:r>
          </w:p>
          <w:p w:rsidR="006879D8" w:rsidRPr="00580A64" w:rsidRDefault="006879D8" w:rsidP="00A12B24">
            <w:pPr>
              <w:rPr>
                <w:b/>
              </w:rPr>
            </w:pPr>
            <w:r>
              <w:rPr>
                <w:b/>
              </w:rPr>
              <w:t xml:space="preserve">ordered </w:t>
            </w:r>
            <w:r w:rsidRPr="00580A64">
              <w:rPr>
                <w:b/>
              </w:rPr>
              <w:t>list</w:t>
            </w:r>
          </w:p>
        </w:tc>
        <w:tc>
          <w:tcPr>
            <w:tcW w:w="6327" w:type="dxa"/>
          </w:tcPr>
          <w:p w:rsidR="006879D8" w:rsidRDefault="005370CB" w:rsidP="005370CB">
            <w:r>
              <w:t>Start an ordered list with the &lt;ol&gt; element. This element is the container for all ordered list items; it does not contain any text itself.</w:t>
            </w:r>
          </w:p>
        </w:tc>
      </w:tr>
      <w:tr w:rsidR="006879D8" w:rsidTr="00A12B24">
        <w:tc>
          <w:tcPr>
            <w:tcW w:w="2689" w:type="dxa"/>
          </w:tcPr>
          <w:p w:rsidR="006879D8" w:rsidRDefault="006879D8" w:rsidP="00A12B24">
            <w:pPr>
              <w:rPr>
                <w:b/>
              </w:rPr>
            </w:pPr>
            <w:r w:rsidRPr="00223165">
              <w:rPr>
                <w:b/>
              </w:rPr>
              <w:t xml:space="preserve">&lt;li&gt; </w:t>
            </w:r>
          </w:p>
          <w:p w:rsidR="006879D8" w:rsidRPr="00580A64" w:rsidRDefault="006879D8" w:rsidP="00A12B24">
            <w:pPr>
              <w:rPr>
                <w:b/>
              </w:rPr>
            </w:pPr>
            <w:r w:rsidRPr="00223165">
              <w:rPr>
                <w:b/>
              </w:rPr>
              <w:t>list item</w:t>
            </w:r>
          </w:p>
        </w:tc>
        <w:tc>
          <w:tcPr>
            <w:tcW w:w="6327" w:type="dxa"/>
          </w:tcPr>
          <w:p w:rsidR="005370CB" w:rsidRDefault="005370CB" w:rsidP="005370CB">
            <w:r>
              <w:t>Use an &lt;li&gt; element for each item in the list; there is no limit to the number of list items you can include. You can nest other block elements, such as paragraphs and notes within the &lt;li&gt; element,</w:t>
            </w:r>
          </w:p>
          <w:p w:rsidR="006879D8" w:rsidRPr="00B9019B" w:rsidRDefault="005370CB" w:rsidP="005370CB">
            <w:r>
              <w:t>but their use should be limited.</w:t>
            </w:r>
          </w:p>
        </w:tc>
      </w:tr>
    </w:tbl>
    <w:p w:rsidR="006879D8" w:rsidRDefault="006879D8" w:rsidP="006879D8"/>
    <w:p w:rsidR="005370CB" w:rsidRDefault="005370CB" w:rsidP="005370CB">
      <w:r w:rsidRPr="005370CB">
        <w:t>When writing ordered lists, follow these guidelines:</w:t>
      </w:r>
    </w:p>
    <w:p w:rsidR="00C216B9" w:rsidRPr="005370CB" w:rsidRDefault="00C216B9" w:rsidP="005370CB"/>
    <w:p w:rsidR="005370CB" w:rsidRPr="005370CB" w:rsidRDefault="005370CB" w:rsidP="00EC45E1">
      <w:pPr>
        <w:pStyle w:val="ListParagraph"/>
        <w:numPr>
          <w:ilvl w:val="0"/>
          <w:numId w:val="32"/>
        </w:numPr>
      </w:pPr>
      <w:r w:rsidRPr="005370CB">
        <w:t>Avoid using imperative verbs in ordered lists.</w:t>
      </w:r>
    </w:p>
    <w:p w:rsidR="005370CB" w:rsidRPr="005370CB" w:rsidRDefault="005370CB" w:rsidP="00EC45E1">
      <w:pPr>
        <w:pStyle w:val="ListParagraph"/>
        <w:numPr>
          <w:ilvl w:val="0"/>
          <w:numId w:val="32"/>
        </w:numPr>
      </w:pPr>
      <w:r w:rsidRPr="005370CB">
        <w:t>Use ordered lists to document processes; make sure it is clear who the actor is in each step.</w:t>
      </w:r>
    </w:p>
    <w:p w:rsidR="005370CB" w:rsidRDefault="005370CB" w:rsidP="00EC45E1">
      <w:pPr>
        <w:pStyle w:val="ListParagraph"/>
        <w:numPr>
          <w:ilvl w:val="0"/>
          <w:numId w:val="32"/>
        </w:numPr>
      </w:pPr>
      <w:r w:rsidRPr="005370CB">
        <w:t>Do not use an ordered list when the stem sentence refers to the specific number of items in the list. Only use the</w:t>
      </w:r>
      <w:r>
        <w:t xml:space="preserve"> </w:t>
      </w:r>
      <w:r w:rsidRPr="005370CB">
        <w:t>ordered list if the sequence or priority is important.</w:t>
      </w:r>
    </w:p>
    <w:p w:rsidR="005370CB" w:rsidRPr="005370CB" w:rsidRDefault="005370CB" w:rsidP="005370CB">
      <w:pPr>
        <w:pStyle w:val="ListParagraph"/>
      </w:pPr>
    </w:p>
    <w:p w:rsidR="005370CB" w:rsidRDefault="005370CB" w:rsidP="006E6847">
      <w:pPr>
        <w:pStyle w:val="Monospace"/>
      </w:pPr>
      <w:r w:rsidRPr="008363C2">
        <w:t>Example to be provided at a later time.</w:t>
      </w:r>
    </w:p>
    <w:p w:rsidR="005370CB" w:rsidRDefault="005370CB" w:rsidP="005370CB"/>
    <w:p w:rsidR="00394F09" w:rsidRDefault="00394F09" w:rsidP="00394F09">
      <w:pPr>
        <w:pStyle w:val="Heading3"/>
      </w:pPr>
      <w:bookmarkStart w:id="67" w:name="_Toc469647089"/>
      <w:r>
        <w:t>Writing definition lists</w:t>
      </w:r>
      <w:bookmarkEnd w:id="67"/>
    </w:p>
    <w:p w:rsidR="00385386" w:rsidRDefault="00385386" w:rsidP="00385386">
      <w:r>
        <w:t>A definition list begins with a &lt;dl&gt; element and contains any number of nested &lt;dlentry&gt; pairs, consisting of a &lt;dt&gt; element and a &lt;dd&gt; element:</w:t>
      </w:r>
    </w:p>
    <w:p w:rsidR="00394F09" w:rsidRDefault="00394F09" w:rsidP="00394F09"/>
    <w:tbl>
      <w:tblPr>
        <w:tblStyle w:val="TableGrid"/>
        <w:tblW w:w="0" w:type="auto"/>
        <w:tblCellMar>
          <w:top w:w="113" w:type="dxa"/>
          <w:bottom w:w="113" w:type="dxa"/>
        </w:tblCellMar>
        <w:tblLook w:val="04A0" w:firstRow="1" w:lastRow="0" w:firstColumn="1" w:lastColumn="0" w:noHBand="0" w:noVBand="1"/>
      </w:tblPr>
      <w:tblGrid>
        <w:gridCol w:w="2689"/>
        <w:gridCol w:w="6327"/>
      </w:tblGrid>
      <w:tr w:rsidR="00C1674E" w:rsidTr="0032502A">
        <w:tc>
          <w:tcPr>
            <w:tcW w:w="2689" w:type="dxa"/>
            <w:shd w:val="clear" w:color="auto" w:fill="FBE4D5" w:themeFill="accent2" w:themeFillTint="33"/>
          </w:tcPr>
          <w:p w:rsidR="00C1674E" w:rsidRDefault="00C1674E" w:rsidP="0032502A">
            <w:pPr>
              <w:rPr>
                <w:b/>
              </w:rPr>
            </w:pPr>
            <w:r>
              <w:rPr>
                <w:b/>
              </w:rPr>
              <w:t>Element</w:t>
            </w:r>
          </w:p>
        </w:tc>
        <w:tc>
          <w:tcPr>
            <w:tcW w:w="6327" w:type="dxa"/>
            <w:shd w:val="clear" w:color="auto" w:fill="FBE4D5" w:themeFill="accent2" w:themeFillTint="33"/>
          </w:tcPr>
          <w:p w:rsidR="00C1674E" w:rsidRPr="00681C16" w:rsidRDefault="00C1674E" w:rsidP="0032502A">
            <w:pPr>
              <w:rPr>
                <w:b/>
              </w:rPr>
            </w:pPr>
            <w:r w:rsidRPr="00681C16">
              <w:rPr>
                <w:b/>
              </w:rPr>
              <w:t>Guidance</w:t>
            </w:r>
          </w:p>
        </w:tc>
      </w:tr>
      <w:tr w:rsidR="00394F09" w:rsidTr="00A12B24">
        <w:tc>
          <w:tcPr>
            <w:tcW w:w="2689" w:type="dxa"/>
          </w:tcPr>
          <w:p w:rsidR="00385386" w:rsidRDefault="00385386" w:rsidP="00A12B24">
            <w:pPr>
              <w:rPr>
                <w:b/>
              </w:rPr>
            </w:pPr>
            <w:r w:rsidRPr="00385386">
              <w:rPr>
                <w:b/>
              </w:rPr>
              <w:t xml:space="preserve">&lt;dl&gt; </w:t>
            </w:r>
          </w:p>
          <w:p w:rsidR="00394F09" w:rsidRPr="00580A64" w:rsidRDefault="00385386" w:rsidP="00A12B24">
            <w:pPr>
              <w:rPr>
                <w:b/>
              </w:rPr>
            </w:pPr>
            <w:r w:rsidRPr="00385386">
              <w:rPr>
                <w:b/>
              </w:rPr>
              <w:t>definition list</w:t>
            </w:r>
          </w:p>
        </w:tc>
        <w:tc>
          <w:tcPr>
            <w:tcW w:w="6327" w:type="dxa"/>
          </w:tcPr>
          <w:p w:rsidR="00394F09" w:rsidRDefault="00F603D4" w:rsidP="00F603D4">
            <w:r>
              <w:t>Start a definition list with a &lt;dl&gt; element. This element is the container for all elements in a definition list; it does not contain any text itself.</w:t>
            </w:r>
          </w:p>
        </w:tc>
      </w:tr>
      <w:tr w:rsidR="00394F09" w:rsidTr="00A12B24">
        <w:tc>
          <w:tcPr>
            <w:tcW w:w="2689" w:type="dxa"/>
          </w:tcPr>
          <w:p w:rsidR="00385386" w:rsidRPr="00385386" w:rsidRDefault="00385386" w:rsidP="00385386">
            <w:pPr>
              <w:rPr>
                <w:b/>
              </w:rPr>
            </w:pPr>
            <w:r w:rsidRPr="00385386">
              <w:rPr>
                <w:b/>
              </w:rPr>
              <w:t>&lt;dlentry&gt;</w:t>
            </w:r>
          </w:p>
          <w:p w:rsidR="00394F09" w:rsidRPr="00580A64" w:rsidRDefault="00385386" w:rsidP="00385386">
            <w:pPr>
              <w:rPr>
                <w:b/>
              </w:rPr>
            </w:pPr>
            <w:r w:rsidRPr="00385386">
              <w:rPr>
                <w:b/>
              </w:rPr>
              <w:t>definition list entry</w:t>
            </w:r>
          </w:p>
        </w:tc>
        <w:tc>
          <w:tcPr>
            <w:tcW w:w="6327" w:type="dxa"/>
          </w:tcPr>
          <w:p w:rsidR="00394F09" w:rsidRPr="00B9019B" w:rsidRDefault="00F603D4" w:rsidP="00F603D4">
            <w:r>
              <w:t>Use the &lt;dlentry&gt; element in the &lt;dl&gt; element as a container for each term and definition pair. Insert a separate &lt;dlentry&gt; element each time you introduce a new pair.</w:t>
            </w:r>
          </w:p>
        </w:tc>
      </w:tr>
      <w:tr w:rsidR="00385386" w:rsidTr="00A12B24">
        <w:tc>
          <w:tcPr>
            <w:tcW w:w="2689" w:type="dxa"/>
          </w:tcPr>
          <w:p w:rsidR="00385386" w:rsidRDefault="00385386" w:rsidP="00385386">
            <w:pPr>
              <w:rPr>
                <w:b/>
              </w:rPr>
            </w:pPr>
            <w:r w:rsidRPr="00385386">
              <w:rPr>
                <w:b/>
              </w:rPr>
              <w:t xml:space="preserve">&lt;dt&gt; </w:t>
            </w:r>
          </w:p>
          <w:p w:rsidR="00385386" w:rsidRPr="00385386" w:rsidRDefault="00385386" w:rsidP="00385386">
            <w:pPr>
              <w:rPr>
                <w:b/>
              </w:rPr>
            </w:pPr>
            <w:r>
              <w:rPr>
                <w:b/>
              </w:rPr>
              <w:t xml:space="preserve">definition </w:t>
            </w:r>
            <w:r w:rsidRPr="00385386">
              <w:rPr>
                <w:b/>
              </w:rPr>
              <w:t>term</w:t>
            </w:r>
          </w:p>
        </w:tc>
        <w:tc>
          <w:tcPr>
            <w:tcW w:w="6327" w:type="dxa"/>
          </w:tcPr>
          <w:p w:rsidR="00385386" w:rsidRDefault="00F603D4" w:rsidP="00F603D4">
            <w:r>
              <w:t>Nest a &lt;dt&gt; element within a &lt;dlentry&gt; to identify the word or phrase to be defined. The &lt;dt&gt; element must precede the &lt;dd&gt; element within each &lt;dlentry&gt;.</w:t>
            </w:r>
          </w:p>
        </w:tc>
      </w:tr>
      <w:tr w:rsidR="009401E7" w:rsidTr="00A12B24">
        <w:tc>
          <w:tcPr>
            <w:tcW w:w="2689" w:type="dxa"/>
          </w:tcPr>
          <w:p w:rsidR="009401E7" w:rsidRDefault="009401E7" w:rsidP="009401E7">
            <w:pPr>
              <w:rPr>
                <w:b/>
              </w:rPr>
            </w:pPr>
            <w:r w:rsidRPr="009401E7">
              <w:rPr>
                <w:b/>
              </w:rPr>
              <w:t xml:space="preserve">&lt;dd&gt; </w:t>
            </w:r>
          </w:p>
          <w:p w:rsidR="009401E7" w:rsidRPr="00385386" w:rsidRDefault="009401E7" w:rsidP="009401E7">
            <w:pPr>
              <w:rPr>
                <w:b/>
              </w:rPr>
            </w:pPr>
            <w:r w:rsidRPr="009401E7">
              <w:rPr>
                <w:b/>
              </w:rPr>
              <w:t>definition</w:t>
            </w:r>
            <w:r>
              <w:rPr>
                <w:b/>
              </w:rPr>
              <w:t xml:space="preserve"> </w:t>
            </w:r>
            <w:r w:rsidRPr="009401E7">
              <w:rPr>
                <w:b/>
              </w:rPr>
              <w:t>description</w:t>
            </w:r>
          </w:p>
        </w:tc>
        <w:tc>
          <w:tcPr>
            <w:tcW w:w="6327" w:type="dxa"/>
          </w:tcPr>
          <w:p w:rsidR="00986D37" w:rsidRDefault="00986D37" w:rsidP="00986D37">
            <w:r>
              <w:t>Nest a &lt;dd&gt; element within a &lt;dlentry&gt; to provide the definition for the corresponding term. If a term has multiple definitions, you can add multiple &lt;dd&gt; elements within a single &lt;dlentry&gt; element. You can include any common block elements, such as paragraphs or other</w:t>
            </w:r>
          </w:p>
          <w:p w:rsidR="009401E7" w:rsidRDefault="00986D37" w:rsidP="00986D37">
            <w:r>
              <w:t>list types, within the &lt;dd&gt; element.</w:t>
            </w:r>
          </w:p>
        </w:tc>
      </w:tr>
    </w:tbl>
    <w:p w:rsidR="00394F09" w:rsidRDefault="00394F09" w:rsidP="00394F09"/>
    <w:p w:rsidR="007662CD" w:rsidRDefault="007662CD" w:rsidP="007662CD">
      <w:r>
        <w:t>When writing definition lists, following these guidelines:</w:t>
      </w:r>
    </w:p>
    <w:p w:rsidR="008363C2" w:rsidRDefault="008363C2" w:rsidP="007662CD"/>
    <w:p w:rsidR="007662CD" w:rsidRDefault="007662CD" w:rsidP="00EC45E1">
      <w:pPr>
        <w:pStyle w:val="ListParagraph"/>
        <w:numPr>
          <w:ilvl w:val="0"/>
          <w:numId w:val="33"/>
        </w:numPr>
      </w:pPr>
      <w:r>
        <w:t xml:space="preserve">Do not use a &lt;dl&gt; as a way of nesting </w:t>
      </w:r>
      <w:r w:rsidR="008363C2">
        <w:t>“</w:t>
      </w:r>
      <w:r>
        <w:t>sections</w:t>
      </w:r>
      <w:r w:rsidR="008363C2">
        <w:t>”</w:t>
      </w:r>
      <w:r>
        <w:t xml:space="preserve"> in &lt;section&gt; elements. If you require more than two heading levels within the topic (the topic heading and section title), you should split the topic into multiple subtopics.</w:t>
      </w:r>
    </w:p>
    <w:p w:rsidR="007662CD" w:rsidRPr="003233ED" w:rsidRDefault="007662CD" w:rsidP="00EC45E1">
      <w:pPr>
        <w:pStyle w:val="ListParagraph"/>
        <w:numPr>
          <w:ilvl w:val="0"/>
          <w:numId w:val="33"/>
        </w:numPr>
      </w:pPr>
      <w:r>
        <w:t xml:space="preserve">Use a definition list to create a </w:t>
      </w:r>
      <w:r w:rsidRPr="003233ED">
        <w:t>glossary</w:t>
      </w:r>
      <w:r w:rsidR="00580A45" w:rsidRPr="003233ED">
        <w:t xml:space="preserve"> for A4 documents</w:t>
      </w:r>
      <w:r w:rsidRPr="003233ED">
        <w:t>. A content reference (conref) can be used to pull a specific entry from a</w:t>
      </w:r>
      <w:r w:rsidR="008363C2" w:rsidRPr="003233ED">
        <w:t xml:space="preserve"> </w:t>
      </w:r>
      <w:r w:rsidRPr="003233ED">
        <w:t>larg</w:t>
      </w:r>
      <w:r w:rsidR="008363C2" w:rsidRPr="003233ED">
        <w:t>er, glossary collection file. Se</w:t>
      </w:r>
      <w:r w:rsidRPr="003233ED">
        <w:t>e</w:t>
      </w:r>
      <w:r w:rsidR="008363C2" w:rsidRPr="003233ED">
        <w:t xml:space="preserve"> </w:t>
      </w:r>
      <w:hyperlink w:anchor="_Reusing_elements_through" w:history="1">
        <w:r w:rsidR="008363C2" w:rsidRPr="003233ED">
          <w:rPr>
            <w:rStyle w:val="Hyperlink"/>
          </w:rPr>
          <w:t>Reusing elements through collection files</w:t>
        </w:r>
      </w:hyperlink>
      <w:r w:rsidRPr="003233ED">
        <w:t xml:space="preserve"> on page </w:t>
      </w:r>
      <w:r w:rsidR="008363C2" w:rsidRPr="003233ED">
        <w:fldChar w:fldCharType="begin"/>
      </w:r>
      <w:r w:rsidR="008363C2" w:rsidRPr="003233ED">
        <w:instrText xml:space="preserve"> PAGEREF _Ref464130339 \h </w:instrText>
      </w:r>
      <w:r w:rsidR="008363C2" w:rsidRPr="003233ED">
        <w:fldChar w:fldCharType="separate"/>
      </w:r>
      <w:r w:rsidR="00D0331A">
        <w:rPr>
          <w:noProof/>
        </w:rPr>
        <w:t>63</w:t>
      </w:r>
      <w:r w:rsidR="008363C2" w:rsidRPr="003233ED">
        <w:fldChar w:fldCharType="end"/>
      </w:r>
      <w:r w:rsidRPr="003233ED">
        <w:t xml:space="preserve"> for more information on using collection files.</w:t>
      </w:r>
      <w:r w:rsidR="008363C2" w:rsidRPr="003233ED">
        <w:t xml:space="preserve"> </w:t>
      </w:r>
      <w:r w:rsidR="00580A45" w:rsidRPr="003233ED">
        <w:t xml:space="preserve">See </w:t>
      </w:r>
      <w:hyperlink w:anchor="_Creating_a_glossary" w:history="1">
        <w:r w:rsidR="00580A45" w:rsidRPr="003233ED">
          <w:rPr>
            <w:rStyle w:val="Hyperlink"/>
          </w:rPr>
          <w:t>Creating a glossary</w:t>
        </w:r>
      </w:hyperlink>
      <w:r w:rsidR="00580A45" w:rsidRPr="003233ED">
        <w:t xml:space="preserve"> on page </w:t>
      </w:r>
      <w:r w:rsidR="00580A45" w:rsidRPr="003233ED">
        <w:fldChar w:fldCharType="begin"/>
      </w:r>
      <w:r w:rsidR="00580A45" w:rsidRPr="003233ED">
        <w:instrText xml:space="preserve"> PAGEREF _Ref465091429 \h </w:instrText>
      </w:r>
      <w:r w:rsidR="00580A45" w:rsidRPr="003233ED">
        <w:fldChar w:fldCharType="separate"/>
      </w:r>
      <w:r w:rsidR="00D0331A">
        <w:rPr>
          <w:noProof/>
        </w:rPr>
        <w:t>116</w:t>
      </w:r>
      <w:r w:rsidR="00580A45" w:rsidRPr="003233ED">
        <w:fldChar w:fldCharType="end"/>
      </w:r>
      <w:r w:rsidR="00580A45" w:rsidRPr="003233ED">
        <w:t xml:space="preserve"> for information on how to create a glossary for Rule Books. [RB]</w:t>
      </w:r>
    </w:p>
    <w:p w:rsidR="007662CD" w:rsidRDefault="007662CD" w:rsidP="007662CD"/>
    <w:p w:rsidR="005370CB" w:rsidRDefault="003174C1" w:rsidP="003174C1">
      <w:pPr>
        <w:pStyle w:val="Heading3"/>
      </w:pPr>
      <w:bookmarkStart w:id="68" w:name="_Toc469647090"/>
      <w:r>
        <w:t>Nesting lists</w:t>
      </w:r>
      <w:bookmarkEnd w:id="68"/>
    </w:p>
    <w:p w:rsidR="003174C1" w:rsidRDefault="003174C1" w:rsidP="003174C1">
      <w:r>
        <w:t>To create sub-lists, nest list elements in other list elements. RSSB allows you to nest up to two levels of lists, and you can nest any type of list in any other type of list. Be aware, however, that nesting more than one level of list elements can make the list more difficult for users to understand.</w:t>
      </w:r>
    </w:p>
    <w:p w:rsidR="003174C1" w:rsidRDefault="003174C1" w:rsidP="003174C1">
      <w:pPr>
        <w:rPr>
          <w:rFonts w:ascii="CourierNewPSMT" w:eastAsia="Times-Roman" w:hAnsi="CourierNewPSMT" w:cs="CourierNewPSMT"/>
          <w:sz w:val="16"/>
          <w:szCs w:val="16"/>
        </w:rPr>
      </w:pPr>
    </w:p>
    <w:p w:rsidR="005370CB" w:rsidRDefault="003174C1" w:rsidP="003174C1">
      <w:pPr>
        <w:pStyle w:val="Heading3"/>
      </w:pPr>
      <w:bookmarkStart w:id="69" w:name="_Toc469647091"/>
      <w:r>
        <w:t>Reusing list items</w:t>
      </w:r>
      <w:bookmarkEnd w:id="69"/>
    </w:p>
    <w:p w:rsidR="003174C1" w:rsidRDefault="003174C1" w:rsidP="003174C1">
      <w:r>
        <w:t>To allow for the possibility of reusing list items in other locations, follow these guidelines:</w:t>
      </w:r>
    </w:p>
    <w:p w:rsidR="003174C1" w:rsidRDefault="003174C1" w:rsidP="003174C1"/>
    <w:p w:rsidR="003174C1" w:rsidRDefault="003174C1" w:rsidP="00EC45E1">
      <w:pPr>
        <w:pStyle w:val="ListParagraph"/>
        <w:numPr>
          <w:ilvl w:val="0"/>
          <w:numId w:val="33"/>
        </w:numPr>
      </w:pPr>
      <w:r>
        <w:t>Do not insert a list in the middle of a sentence.</w:t>
      </w:r>
    </w:p>
    <w:p w:rsidR="003174C1" w:rsidRDefault="003174C1" w:rsidP="00EC45E1">
      <w:pPr>
        <w:pStyle w:val="ListParagraph"/>
        <w:numPr>
          <w:ilvl w:val="0"/>
          <w:numId w:val="33"/>
        </w:numPr>
      </w:pPr>
      <w:r>
        <w:t>Do not write list items to complete the introductory sentence.</w:t>
      </w:r>
    </w:p>
    <w:p w:rsidR="003174C1" w:rsidRDefault="003174C1" w:rsidP="00EC45E1">
      <w:pPr>
        <w:pStyle w:val="ListParagraph"/>
        <w:numPr>
          <w:ilvl w:val="0"/>
          <w:numId w:val="34"/>
        </w:numPr>
      </w:pPr>
      <w:r>
        <w:t>Include closing punctuation on list items only if all items in the list are complete sentences. This maximises reuse potential when the context of a list item is not known.</w:t>
      </w:r>
    </w:p>
    <w:p w:rsidR="003174C1" w:rsidRDefault="003174C1" w:rsidP="00EC45E1">
      <w:pPr>
        <w:pStyle w:val="ListParagraph"/>
        <w:numPr>
          <w:ilvl w:val="0"/>
          <w:numId w:val="34"/>
        </w:numPr>
      </w:pPr>
      <w:r>
        <w:t>You can nest block elements, such as paragraphs and notes in list items, but limit their use to keep the list as simple, reusable, and scannable as possible.</w:t>
      </w:r>
    </w:p>
    <w:p w:rsidR="003174C1" w:rsidRDefault="003174C1" w:rsidP="00EC45E1">
      <w:pPr>
        <w:pStyle w:val="ListParagraph"/>
        <w:numPr>
          <w:ilvl w:val="0"/>
          <w:numId w:val="34"/>
        </w:numPr>
      </w:pPr>
      <w:r>
        <w:t>Capitalise the first word in each list item, unless the word should never be capitalised such as a list of commands.</w:t>
      </w:r>
    </w:p>
    <w:p w:rsidR="003174C1" w:rsidRDefault="003174C1" w:rsidP="00EC45E1">
      <w:pPr>
        <w:pStyle w:val="ListParagraph"/>
        <w:numPr>
          <w:ilvl w:val="0"/>
          <w:numId w:val="34"/>
        </w:numPr>
      </w:pPr>
      <w:r>
        <w:t xml:space="preserve">When including a list in a collection file, give each list item a unique ID so that each can be referenced separately as needed. See </w:t>
      </w:r>
      <w:hyperlink w:anchor="_Reusing_elements_through" w:history="1">
        <w:r w:rsidR="008363C2" w:rsidRPr="008363C2">
          <w:rPr>
            <w:rStyle w:val="Hyperlink"/>
          </w:rPr>
          <w:t>Reusing elements through collection files</w:t>
        </w:r>
      </w:hyperlink>
      <w:r w:rsidR="008363C2">
        <w:t xml:space="preserve"> on page </w:t>
      </w:r>
      <w:r w:rsidR="008363C2">
        <w:fldChar w:fldCharType="begin"/>
      </w:r>
      <w:r w:rsidR="008363C2">
        <w:instrText xml:space="preserve"> PAGEREF _Ref464130339 \h </w:instrText>
      </w:r>
      <w:r w:rsidR="008363C2">
        <w:fldChar w:fldCharType="separate"/>
      </w:r>
      <w:r w:rsidR="00D0331A">
        <w:rPr>
          <w:noProof/>
        </w:rPr>
        <w:t>63</w:t>
      </w:r>
      <w:r w:rsidR="008363C2">
        <w:fldChar w:fldCharType="end"/>
      </w:r>
      <w:r w:rsidR="008363C2">
        <w:t xml:space="preserve"> </w:t>
      </w:r>
      <w:r>
        <w:t>for more information on using collection files.</w:t>
      </w:r>
    </w:p>
    <w:p w:rsidR="003174C1" w:rsidRDefault="003174C1" w:rsidP="005370CB"/>
    <w:p w:rsidR="005370CB" w:rsidRDefault="00162A70" w:rsidP="00162A70">
      <w:pPr>
        <w:pStyle w:val="Heading2"/>
      </w:pPr>
      <w:bookmarkStart w:id="70" w:name="_Building_tables"/>
      <w:bookmarkStart w:id="71" w:name="_Ref465092211"/>
      <w:bookmarkStart w:id="72" w:name="_Toc469647092"/>
      <w:bookmarkEnd w:id="70"/>
      <w:r>
        <w:t>Building tables</w:t>
      </w:r>
      <w:bookmarkEnd w:id="71"/>
      <w:bookmarkEnd w:id="72"/>
    </w:p>
    <w:p w:rsidR="00D61154" w:rsidRPr="003233ED" w:rsidRDefault="00D61154" w:rsidP="00162A70">
      <w:r w:rsidRPr="003233ED">
        <w:t xml:space="preserve">DITA has two types of tables: &lt;table&gt; and &lt;simpletable&gt;. </w:t>
      </w:r>
      <w:r w:rsidR="0049767B" w:rsidRPr="003233ED">
        <w:t xml:space="preserve">Tables usually include a title and are more complex in structure and are added using easyDITA’s table features. </w:t>
      </w:r>
      <w:r w:rsidRPr="003233ED">
        <w:t xml:space="preserve">&lt;simpletable&gt; is used for tables that are very regular in structure and do not need a table title. </w:t>
      </w:r>
      <w:r w:rsidR="00604DB5" w:rsidRPr="003233ED">
        <w:t>This</w:t>
      </w:r>
      <w:r w:rsidR="0032502A" w:rsidRPr="003233ED">
        <w:t xml:space="preserve"> section deals with regular tables for all content</w:t>
      </w:r>
      <w:r w:rsidRPr="003233ED">
        <w:t xml:space="preserve">. </w:t>
      </w:r>
      <w:r w:rsidR="003233ED" w:rsidRPr="003233ED">
        <w:t>[RB]</w:t>
      </w:r>
    </w:p>
    <w:p w:rsidR="00D61154" w:rsidRDefault="00D61154" w:rsidP="00162A70"/>
    <w:p w:rsidR="00162A70" w:rsidRDefault="00162A70" w:rsidP="00162A70">
      <w:r w:rsidRPr="00162A70">
        <w:t>Use EasyDITA</w:t>
      </w:r>
      <w:r w:rsidR="003630BB">
        <w:t>’</w:t>
      </w:r>
      <w:r w:rsidRPr="00162A70">
        <w:t>s table features to create tables within your topics. This feature automatically includes all the DITA</w:t>
      </w:r>
      <w:r>
        <w:t xml:space="preserve"> elements required for each row and column and allows you to optionally add a title at the same time. Table titles are required when you want to make a cross-reference to the table. You must also include a &lt;title&gt; element if you want the table to be auto-numbered. In PDF output, numbering is sequential through the entire publication.</w:t>
      </w:r>
    </w:p>
    <w:p w:rsidR="00162A70" w:rsidRDefault="00162A70" w:rsidP="00162A70"/>
    <w:p w:rsidR="00162A70" w:rsidRDefault="00162A70" w:rsidP="00162A70">
      <w:r>
        <w:t xml:space="preserve">You may want to manually add a &lt;desc&gt; element after the table title (if there is one) to provide any additional information about the table that should always be associated with the table, even when it is reused. Content within the &lt;desc&gt; element is considered part of the table and will be automatically brought with the table when you conref the table. By default, this text will render before the table as an introduction to the table. </w:t>
      </w:r>
    </w:p>
    <w:p w:rsidR="00162A70" w:rsidRDefault="00162A70" w:rsidP="00162A70"/>
    <w:p w:rsidR="005A286B" w:rsidRDefault="005A286B" w:rsidP="00162A70">
      <w:r>
        <w:t>Example:</w:t>
      </w:r>
    </w:p>
    <w:p w:rsidR="00162A70" w:rsidRPr="005A286B" w:rsidRDefault="003630BB" w:rsidP="006E6847">
      <w:pPr>
        <w:pStyle w:val="Monospace"/>
      </w:pPr>
      <w:r>
        <w:rPr>
          <w:color w:val="1F3864" w:themeColor="accent5" w:themeShade="80"/>
        </w:rPr>
        <w:t>&lt;table</w:t>
      </w:r>
      <w:r w:rsidRPr="005A286B">
        <w:rPr>
          <w:color w:val="1F3864" w:themeColor="accent5" w:themeShade="80"/>
        </w:rPr>
        <w:t>&gt;</w:t>
      </w:r>
    </w:p>
    <w:p w:rsidR="00162A70" w:rsidRPr="005A286B" w:rsidRDefault="00162A70" w:rsidP="003630BB">
      <w:pPr>
        <w:pStyle w:val="Monospace"/>
        <w:ind w:firstLine="720"/>
      </w:pPr>
      <w:r w:rsidRPr="005A286B">
        <w:rPr>
          <w:color w:val="1F3864" w:themeColor="accent5" w:themeShade="80"/>
        </w:rPr>
        <w:t>&lt;title&gt;</w:t>
      </w:r>
      <w:r w:rsidRPr="005A286B">
        <w:t>Station categories</w:t>
      </w:r>
      <w:r w:rsidRPr="005A286B">
        <w:rPr>
          <w:color w:val="1F3864" w:themeColor="accent5" w:themeShade="80"/>
        </w:rPr>
        <w:t>&lt;/title&gt;</w:t>
      </w:r>
    </w:p>
    <w:p w:rsidR="00162A70" w:rsidRPr="005A286B" w:rsidRDefault="00162A70" w:rsidP="003630BB">
      <w:pPr>
        <w:pStyle w:val="Monospace"/>
        <w:ind w:left="720"/>
      </w:pPr>
      <w:r w:rsidRPr="005A286B">
        <w:rPr>
          <w:color w:val="1F3864" w:themeColor="accent5" w:themeShade="80"/>
        </w:rPr>
        <w:t>&lt;desc&gt;</w:t>
      </w:r>
      <w:r w:rsidRPr="005A286B">
        <w:t>For the purposes of this standard only, stations are categorised as</w:t>
      </w:r>
      <w:r w:rsidR="003630BB">
        <w:t xml:space="preserve"> </w:t>
      </w:r>
      <w:r w:rsidRPr="005A286B">
        <w:t>shown.</w:t>
      </w:r>
      <w:r w:rsidR="003630BB" w:rsidRPr="005A286B">
        <w:rPr>
          <w:color w:val="1F3864" w:themeColor="accent5" w:themeShade="80"/>
        </w:rPr>
        <w:t>&lt;</w:t>
      </w:r>
      <w:r w:rsidR="003630BB">
        <w:rPr>
          <w:color w:val="1F3864" w:themeColor="accent5" w:themeShade="80"/>
        </w:rPr>
        <w:t>/</w:t>
      </w:r>
      <w:r w:rsidR="003630BB" w:rsidRPr="005A286B">
        <w:rPr>
          <w:color w:val="1F3864" w:themeColor="accent5" w:themeShade="80"/>
        </w:rPr>
        <w:t>desc&gt;</w:t>
      </w:r>
    </w:p>
    <w:p w:rsidR="00162A70" w:rsidRPr="005A286B" w:rsidRDefault="00162A70" w:rsidP="003630BB">
      <w:pPr>
        <w:pStyle w:val="Monospace"/>
        <w:ind w:firstLine="720"/>
      </w:pPr>
      <w:r w:rsidRPr="005A286B">
        <w:t>...</w:t>
      </w:r>
    </w:p>
    <w:p w:rsidR="003630BB" w:rsidRPr="005A286B" w:rsidRDefault="003630BB" w:rsidP="003630BB">
      <w:pPr>
        <w:pStyle w:val="Monospace"/>
      </w:pPr>
      <w:r>
        <w:rPr>
          <w:color w:val="1F3864" w:themeColor="accent5" w:themeShade="80"/>
        </w:rPr>
        <w:t>&lt;/table</w:t>
      </w:r>
      <w:r w:rsidRPr="005A286B">
        <w:rPr>
          <w:color w:val="1F3864" w:themeColor="accent5" w:themeShade="80"/>
        </w:rPr>
        <w:t>&gt;</w:t>
      </w:r>
    </w:p>
    <w:p w:rsidR="00162A70" w:rsidRDefault="00162A70" w:rsidP="005370CB"/>
    <w:p w:rsidR="003174C1" w:rsidRDefault="00D34731" w:rsidP="00D34731">
      <w:pPr>
        <w:pStyle w:val="Heading3"/>
      </w:pPr>
      <w:bookmarkStart w:id="73" w:name="_Toc469647093"/>
      <w:r>
        <w:t>Writing table text</w:t>
      </w:r>
      <w:bookmarkEnd w:id="73"/>
    </w:p>
    <w:p w:rsidR="001F7A8F" w:rsidRDefault="00D34731" w:rsidP="00D34731">
      <w:r>
        <w:t xml:space="preserve">Tables enable you to organise information into an easily scannable format. </w:t>
      </w:r>
    </w:p>
    <w:p w:rsidR="001F7A8F" w:rsidRDefault="001F7A8F" w:rsidP="00D34731"/>
    <w:p w:rsidR="00D34731" w:rsidRDefault="00D34731" w:rsidP="00D34731">
      <w:r>
        <w:t>Follow these guidelines to ensure</w:t>
      </w:r>
      <w:r w:rsidR="00AE2818">
        <w:t xml:space="preserve"> </w:t>
      </w:r>
      <w:r>
        <w:t>maximum usability on your tables:</w:t>
      </w:r>
    </w:p>
    <w:p w:rsidR="00C216B9" w:rsidRDefault="00C216B9" w:rsidP="00D34731"/>
    <w:p w:rsidR="00D34731" w:rsidRDefault="00D34731" w:rsidP="00EC45E1">
      <w:pPr>
        <w:pStyle w:val="ListParagraph"/>
        <w:numPr>
          <w:ilvl w:val="0"/>
          <w:numId w:val="34"/>
        </w:numPr>
      </w:pPr>
      <w:r>
        <w:t>Write content in cells of the same column in a grammatically parallel structure.</w:t>
      </w:r>
    </w:p>
    <w:p w:rsidR="00D34731" w:rsidRDefault="00D34731" w:rsidP="00EC45E1">
      <w:pPr>
        <w:pStyle w:val="ListParagraph"/>
        <w:numPr>
          <w:ilvl w:val="0"/>
          <w:numId w:val="34"/>
        </w:numPr>
      </w:pPr>
      <w:r>
        <w:t>Arrange the table in a logical fashion according to the content of the first column. If the order is not immediately</w:t>
      </w:r>
      <w:r w:rsidR="00AE2818">
        <w:t xml:space="preserve"> a</w:t>
      </w:r>
      <w:r>
        <w:t>pparent, preface the table with instructions for its use and interpretation.</w:t>
      </w:r>
    </w:p>
    <w:p w:rsidR="00D34731" w:rsidRDefault="00D34731" w:rsidP="00EC45E1">
      <w:pPr>
        <w:pStyle w:val="ListParagraph"/>
        <w:numPr>
          <w:ilvl w:val="0"/>
          <w:numId w:val="34"/>
        </w:numPr>
      </w:pPr>
      <w:r>
        <w:t>Ensure column headings clearly represent the type of content they contain.</w:t>
      </w:r>
    </w:p>
    <w:p w:rsidR="00D34731" w:rsidRDefault="00D34731" w:rsidP="00EC45E1">
      <w:pPr>
        <w:pStyle w:val="ListParagraph"/>
        <w:numPr>
          <w:ilvl w:val="0"/>
          <w:numId w:val="34"/>
        </w:numPr>
      </w:pPr>
      <w:r>
        <w:t>Use title case for all column headings.</w:t>
      </w:r>
    </w:p>
    <w:p w:rsidR="00D34731" w:rsidRDefault="00D34731" w:rsidP="00EC45E1">
      <w:pPr>
        <w:pStyle w:val="ListParagraph"/>
        <w:numPr>
          <w:ilvl w:val="0"/>
          <w:numId w:val="34"/>
        </w:numPr>
      </w:pPr>
      <w:r>
        <w:t>Keep cell contents brief and to the point. In general, avoid writing full sentences in table cells, or including long</w:t>
      </w:r>
      <w:r w:rsidR="00AE2818">
        <w:t xml:space="preserve"> </w:t>
      </w:r>
      <w:r>
        <w:t>paragraphs within the table.</w:t>
      </w:r>
    </w:p>
    <w:p w:rsidR="00D34731" w:rsidRDefault="00D34731" w:rsidP="00EC45E1">
      <w:pPr>
        <w:pStyle w:val="ListParagraph"/>
        <w:numPr>
          <w:ilvl w:val="0"/>
          <w:numId w:val="34"/>
        </w:numPr>
      </w:pPr>
      <w:r>
        <w:t>If all information in a column is the same for every row in the table, consider presenting the information in a</w:t>
      </w:r>
      <w:r w:rsidR="00AE2818">
        <w:t xml:space="preserve"> </w:t>
      </w:r>
      <w:r>
        <w:t>different way.</w:t>
      </w:r>
    </w:p>
    <w:p w:rsidR="00D34731" w:rsidRDefault="00D34731" w:rsidP="00EC45E1">
      <w:pPr>
        <w:pStyle w:val="ListParagraph"/>
        <w:numPr>
          <w:ilvl w:val="0"/>
          <w:numId w:val="34"/>
        </w:numPr>
      </w:pPr>
      <w:r>
        <w:t>You can include most block and inline elements in a table cell. However, do not nest tables within tables.</w:t>
      </w:r>
    </w:p>
    <w:p w:rsidR="00D34731" w:rsidRDefault="00D34731" w:rsidP="005370CB"/>
    <w:p w:rsidR="005370CB" w:rsidRDefault="00840ADC" w:rsidP="00840ADC">
      <w:pPr>
        <w:pStyle w:val="Heading3"/>
      </w:pPr>
      <w:bookmarkStart w:id="74" w:name="_Toc469647094"/>
      <w:r>
        <w:t>Formatting table cells</w:t>
      </w:r>
      <w:bookmarkEnd w:id="74"/>
    </w:p>
    <w:p w:rsidR="00840ADC" w:rsidRDefault="00840ADC" w:rsidP="00840ADC">
      <w:r>
        <w:t>The RSSB stylesheets control most table formatting. However, you might need to specify one or more of the following attributes to control alignment of text within the table.</w:t>
      </w:r>
    </w:p>
    <w:p w:rsidR="00840ADC" w:rsidRDefault="00840ADC" w:rsidP="00840ADC"/>
    <w:p w:rsidR="00840ADC" w:rsidRPr="00840ADC" w:rsidRDefault="00840ADC" w:rsidP="00840ADC">
      <w:pPr>
        <w:rPr>
          <w:b/>
        </w:rPr>
      </w:pPr>
      <w:r w:rsidRPr="00840ADC">
        <w:rPr>
          <w:b/>
        </w:rPr>
        <w:t>Note:</w:t>
      </w:r>
    </w:p>
    <w:p w:rsidR="00840ADC" w:rsidRDefault="00840ADC" w:rsidP="00840ADC">
      <w:r w:rsidRPr="00840ADC">
        <w:t>Topic templates containing tables have the following attributes preset.</w:t>
      </w:r>
    </w:p>
    <w:p w:rsidR="00840ADC" w:rsidRDefault="00840ADC" w:rsidP="005370CB"/>
    <w:p w:rsidR="00840ADC" w:rsidRDefault="00840ADC" w:rsidP="00EC45E1">
      <w:pPr>
        <w:pStyle w:val="ListParagraph"/>
        <w:numPr>
          <w:ilvl w:val="0"/>
          <w:numId w:val="35"/>
        </w:numPr>
      </w:pPr>
      <w:r>
        <w:t xml:space="preserve">Use the </w:t>
      </w:r>
      <w:r w:rsidRPr="00840ADC">
        <w:rPr>
          <w:rStyle w:val="AttributeChar"/>
        </w:rPr>
        <w:t>@align</w:t>
      </w:r>
      <w:r>
        <w:t xml:space="preserve"> attribute on the &lt;entry&gt; element to control the horizontal alignment of the text in the column. You can choose between left, center, right, and justify. Left is the default.</w:t>
      </w:r>
    </w:p>
    <w:p w:rsidR="00840ADC" w:rsidRDefault="00840ADC" w:rsidP="00EC45E1">
      <w:pPr>
        <w:pStyle w:val="ListParagraph"/>
        <w:numPr>
          <w:ilvl w:val="0"/>
          <w:numId w:val="35"/>
        </w:numPr>
      </w:pPr>
      <w:r>
        <w:t xml:space="preserve">Use the </w:t>
      </w:r>
      <w:r w:rsidRPr="00840ADC">
        <w:rPr>
          <w:rStyle w:val="AttributeChar"/>
        </w:rPr>
        <w:t>@valign</w:t>
      </w:r>
      <w:r>
        <w:t xml:space="preserve"> attribute on the &lt;entry&gt; element to control the vertical alignment of the text in the row. You can choose between top, center, or bottom. Top is the default.</w:t>
      </w:r>
    </w:p>
    <w:p w:rsidR="00B13022" w:rsidRDefault="00840ADC" w:rsidP="00EC45E1">
      <w:pPr>
        <w:pStyle w:val="ListParagraph"/>
        <w:numPr>
          <w:ilvl w:val="0"/>
          <w:numId w:val="35"/>
        </w:numPr>
      </w:pPr>
      <w:r>
        <w:t xml:space="preserve">Set the </w:t>
      </w:r>
      <w:r w:rsidRPr="00840ADC">
        <w:rPr>
          <w:rStyle w:val="AttributeChar"/>
        </w:rPr>
        <w:t>@pgwide</w:t>
      </w:r>
      <w:r>
        <w:t xml:space="preserve"> attribute to </w:t>
      </w:r>
      <w:r w:rsidR="00FE771D">
        <w:t>“</w:t>
      </w:r>
      <w:r>
        <w:t>1</w:t>
      </w:r>
      <w:r w:rsidR="00FE771D">
        <w:t>”</w:t>
      </w:r>
      <w:r>
        <w:t xml:space="preserve"> on the &lt;table&gt; element to allow the table to fill the entire page width. Without this attribute, the table will be placed within the current text margins.</w:t>
      </w:r>
    </w:p>
    <w:p w:rsidR="00B13022" w:rsidRDefault="00B13022" w:rsidP="00B13022"/>
    <w:p w:rsidR="0035249E" w:rsidRDefault="00B13022" w:rsidP="00B13022">
      <w:r>
        <w:t>Control column widths by dragging the column edges in EasyDITA. It will translate the sizes you choose into relative column widths; that is, all columns will be proportionately sized in the space available while maintaining the relative sizes between the columns. Keep in mind that what you see on the screen does not translate exactly to the final rendered output. You may need to experiment with column sizes before achieving the exact output you would like.</w:t>
      </w:r>
    </w:p>
    <w:p w:rsidR="00523C6D" w:rsidRDefault="00523C6D" w:rsidP="00B13022"/>
    <w:p w:rsidR="00523C6D" w:rsidRDefault="00523C6D" w:rsidP="00B13022">
      <w:r>
        <w:t>You may also need to create page-wide, complex tables as graphics. The example below shows such as case:</w:t>
      </w:r>
    </w:p>
    <w:p w:rsidR="00523C6D" w:rsidRDefault="00523C6D" w:rsidP="00B13022"/>
    <w:p w:rsidR="00523C6D" w:rsidRDefault="00523C6D" w:rsidP="00B13022">
      <w:r>
        <w:rPr>
          <w:noProof/>
          <w:lang w:eastAsia="en-GB"/>
        </w:rPr>
        <w:drawing>
          <wp:inline distT="0" distB="0" distL="0" distR="0" wp14:anchorId="64A9695E" wp14:editId="47F99729">
            <wp:extent cx="1870145" cy="2638425"/>
            <wp:effectExtent l="19050" t="19050" r="158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0754" cy="2639284"/>
                    </a:xfrm>
                    <a:prstGeom prst="rect">
                      <a:avLst/>
                    </a:prstGeom>
                    <a:ln>
                      <a:solidFill>
                        <a:schemeClr val="tx1"/>
                      </a:solidFill>
                    </a:ln>
                  </pic:spPr>
                </pic:pic>
              </a:graphicData>
            </a:graphic>
          </wp:inline>
        </w:drawing>
      </w:r>
    </w:p>
    <w:p w:rsidR="00523C6D" w:rsidRDefault="00523C6D" w:rsidP="00B13022"/>
    <w:p w:rsidR="0035249E" w:rsidRDefault="0035249E" w:rsidP="0035249E">
      <w:pPr>
        <w:pStyle w:val="Heading3"/>
      </w:pPr>
      <w:bookmarkStart w:id="75" w:name="_Toc469647095"/>
      <w:r>
        <w:t>Spanning rows or columns</w:t>
      </w:r>
      <w:bookmarkEnd w:id="75"/>
    </w:p>
    <w:p w:rsidR="0035249E" w:rsidRPr="00E604A7" w:rsidRDefault="00E604A7" w:rsidP="00B13022">
      <w:pPr>
        <w:rPr>
          <w:b/>
        </w:rPr>
      </w:pPr>
      <w:r w:rsidRPr="00E604A7">
        <w:rPr>
          <w:b/>
        </w:rPr>
        <w:t>Note:</w:t>
      </w:r>
    </w:p>
    <w:p w:rsidR="00E604A7" w:rsidRDefault="00E604A7" w:rsidP="00E604A7">
      <w:r>
        <w:t>To span a cell across multiple rows or columns, use the EasyDITA table features. The following paragraphs explain the attributes that EasyDITA sets when you use the function in case you need to troubleshoot a table that is not displaying as you would like.</w:t>
      </w:r>
    </w:p>
    <w:p w:rsidR="00E604A7" w:rsidRDefault="00E604A7" w:rsidP="00E604A7"/>
    <w:p w:rsidR="00E604A7" w:rsidRDefault="00E604A7" w:rsidP="00E604A7">
      <w:r>
        <w:t xml:space="preserve">To span a cell across multiple rows, enter the number of rows in the span (not counting the current row) using the </w:t>
      </w:r>
      <w:r w:rsidRPr="00E604A7">
        <w:rPr>
          <w:rStyle w:val="AttributeChar"/>
        </w:rPr>
        <w:t>@morerows</w:t>
      </w:r>
      <w:r>
        <w:t xml:space="preserve"> attribute in the &lt;entry&gt; element for the first cell in the span. In each subsequent row for the span, omit the &lt;entry&gt; element for that column.</w:t>
      </w:r>
    </w:p>
    <w:p w:rsidR="00D047EF" w:rsidRDefault="00D047EF" w:rsidP="00B13022"/>
    <w:p w:rsidR="00D047EF" w:rsidRPr="00D047EF" w:rsidRDefault="00D047EF" w:rsidP="00B13022">
      <w:pPr>
        <w:rPr>
          <w:b/>
        </w:rPr>
      </w:pPr>
      <w:r w:rsidRPr="00D047EF">
        <w:rPr>
          <w:b/>
        </w:rPr>
        <w:t xml:space="preserve">Spanning across rows, </w:t>
      </w:r>
      <w:r w:rsidR="00FE771D">
        <w:rPr>
          <w:b/>
        </w:rPr>
        <w:t>DITA example:</w:t>
      </w:r>
    </w:p>
    <w:p w:rsidR="005A286B" w:rsidRDefault="005A286B" w:rsidP="006E6847">
      <w:pPr>
        <w:pStyle w:val="Monospace"/>
        <w:rPr>
          <w:color w:val="000000"/>
          <w:highlight w:val="white"/>
        </w:rPr>
      </w:pPr>
      <w:r>
        <w:rPr>
          <w:highlight w:val="white"/>
        </w:rPr>
        <w:t>&lt;table&gt;</w:t>
      </w:r>
    </w:p>
    <w:p w:rsidR="005A286B" w:rsidRDefault="005A286B" w:rsidP="006E6847">
      <w:pPr>
        <w:pStyle w:val="Monospace"/>
        <w:rPr>
          <w:color w:val="000000"/>
          <w:highlight w:val="white"/>
        </w:rPr>
      </w:pPr>
      <w:r>
        <w:rPr>
          <w:highlight w:val="white"/>
        </w:rPr>
        <w:t>&lt;tgroup cols</w:t>
      </w:r>
      <w:r>
        <w:rPr>
          <w:color w:val="FF8040"/>
          <w:highlight w:val="white"/>
        </w:rPr>
        <w:t>=</w:t>
      </w:r>
      <w:r>
        <w:rPr>
          <w:color w:val="993300"/>
          <w:highlight w:val="white"/>
        </w:rPr>
        <w:t>"4"</w:t>
      </w:r>
      <w:r>
        <w:rPr>
          <w:highlight w:val="white"/>
        </w:rPr>
        <w:t>&gt;</w:t>
      </w:r>
    </w:p>
    <w:p w:rsidR="005A286B" w:rsidRDefault="005A286B"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"c1"</w:t>
      </w:r>
      <w:r>
        <w:rPr>
          <w:highlight w:val="white"/>
        </w:rPr>
        <w:t xml:space="preserve"> colnum</w:t>
      </w:r>
      <w:r>
        <w:rPr>
          <w:color w:val="FF8040"/>
          <w:highlight w:val="white"/>
        </w:rPr>
        <w:t>=</w:t>
      </w:r>
      <w:r>
        <w:rPr>
          <w:color w:val="993300"/>
          <w:highlight w:val="white"/>
        </w:rPr>
        <w:t>"1"</w:t>
      </w:r>
      <w:r>
        <w:rPr>
          <w:highlight w:val="white"/>
        </w:rPr>
        <w:t xml:space="preserve"> colwidth</w:t>
      </w:r>
      <w:r>
        <w:rPr>
          <w:color w:val="FF8040"/>
          <w:highlight w:val="white"/>
        </w:rPr>
        <w:t>=</w:t>
      </w:r>
      <w:r>
        <w:rPr>
          <w:color w:val="993300"/>
          <w:highlight w:val="white"/>
        </w:rPr>
        <w:t>"1*"</w:t>
      </w:r>
      <w:r>
        <w:rPr>
          <w:color w:val="000096"/>
          <w:highlight w:val="white"/>
        </w:rPr>
        <w:t>/&gt;</w:t>
      </w:r>
    </w:p>
    <w:p w:rsidR="005A286B" w:rsidRDefault="005A286B"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"c2"</w:t>
      </w:r>
      <w:r>
        <w:rPr>
          <w:highlight w:val="white"/>
        </w:rPr>
        <w:t xml:space="preserve"> colnum</w:t>
      </w:r>
      <w:r>
        <w:rPr>
          <w:color w:val="FF8040"/>
          <w:highlight w:val="white"/>
        </w:rPr>
        <w:t>=</w:t>
      </w:r>
      <w:r>
        <w:rPr>
          <w:color w:val="993300"/>
          <w:highlight w:val="white"/>
        </w:rPr>
        <w:t>"2"</w:t>
      </w:r>
      <w:r>
        <w:rPr>
          <w:highlight w:val="white"/>
        </w:rPr>
        <w:t xml:space="preserve"> colwidth</w:t>
      </w:r>
      <w:r>
        <w:rPr>
          <w:color w:val="FF8040"/>
          <w:highlight w:val="white"/>
        </w:rPr>
        <w:t>=</w:t>
      </w:r>
      <w:r>
        <w:rPr>
          <w:color w:val="993300"/>
          <w:highlight w:val="white"/>
        </w:rPr>
        <w:t>"1*"</w:t>
      </w:r>
      <w:r>
        <w:rPr>
          <w:color w:val="000096"/>
          <w:highlight w:val="white"/>
        </w:rPr>
        <w:t>/&gt;</w:t>
      </w:r>
    </w:p>
    <w:p w:rsidR="005A286B" w:rsidRDefault="005A286B"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"c3"</w:t>
      </w:r>
      <w:r>
        <w:rPr>
          <w:highlight w:val="white"/>
        </w:rPr>
        <w:t xml:space="preserve"> colnum</w:t>
      </w:r>
      <w:r>
        <w:rPr>
          <w:color w:val="FF8040"/>
          <w:highlight w:val="white"/>
        </w:rPr>
        <w:t>=</w:t>
      </w:r>
      <w:r>
        <w:rPr>
          <w:color w:val="993300"/>
          <w:highlight w:val="white"/>
        </w:rPr>
        <w:t>"3"</w:t>
      </w:r>
      <w:r>
        <w:rPr>
          <w:highlight w:val="white"/>
        </w:rPr>
        <w:t xml:space="preserve"> colwidth</w:t>
      </w:r>
      <w:r>
        <w:rPr>
          <w:color w:val="FF8040"/>
          <w:highlight w:val="white"/>
        </w:rPr>
        <w:t>=</w:t>
      </w:r>
      <w:r>
        <w:rPr>
          <w:color w:val="993300"/>
          <w:highlight w:val="white"/>
        </w:rPr>
        <w:t>"1*"</w:t>
      </w:r>
      <w:r>
        <w:rPr>
          <w:color w:val="000096"/>
          <w:highlight w:val="white"/>
        </w:rPr>
        <w:t>/&gt;</w:t>
      </w:r>
    </w:p>
    <w:p w:rsidR="005A286B" w:rsidRDefault="005A286B"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"c4"</w:t>
      </w:r>
      <w:r>
        <w:rPr>
          <w:highlight w:val="white"/>
        </w:rPr>
        <w:t xml:space="preserve"> colnum</w:t>
      </w:r>
      <w:r>
        <w:rPr>
          <w:color w:val="FF8040"/>
          <w:highlight w:val="white"/>
        </w:rPr>
        <w:t>=</w:t>
      </w:r>
      <w:r>
        <w:rPr>
          <w:color w:val="993300"/>
          <w:highlight w:val="white"/>
        </w:rPr>
        <w:t>"4"</w:t>
      </w:r>
      <w:r>
        <w:rPr>
          <w:highlight w:val="white"/>
        </w:rPr>
        <w:t xml:space="preserve"> colwidth</w:t>
      </w:r>
      <w:r>
        <w:rPr>
          <w:color w:val="FF8040"/>
          <w:highlight w:val="white"/>
        </w:rPr>
        <w:t>=</w:t>
      </w:r>
      <w:r>
        <w:rPr>
          <w:color w:val="993300"/>
          <w:highlight w:val="white"/>
        </w:rPr>
        <w:t>"1.5*"</w:t>
      </w:r>
      <w:r>
        <w:rPr>
          <w:color w:val="000096"/>
          <w:highlight w:val="white"/>
        </w:rPr>
        <w:t>/&gt;</w:t>
      </w:r>
    </w:p>
    <w:p w:rsidR="005A286B" w:rsidRDefault="005A286B" w:rsidP="006E6847">
      <w:pPr>
        <w:pStyle w:val="Monospace"/>
        <w:rPr>
          <w:color w:val="000000"/>
          <w:highlight w:val="white"/>
        </w:rPr>
      </w:pPr>
      <w:r>
        <w:rPr>
          <w:highlight w:val="white"/>
        </w:rPr>
        <w:t>&lt;tbody&gt;</w:t>
      </w:r>
    </w:p>
    <w:p w:rsidR="005A286B" w:rsidRDefault="005A286B" w:rsidP="006E6847">
      <w:pPr>
        <w:pStyle w:val="Monospace"/>
        <w:rPr>
          <w:color w:val="000000"/>
          <w:highlight w:val="white"/>
        </w:rPr>
      </w:pPr>
      <w:r>
        <w:rPr>
          <w:highlight w:val="white"/>
        </w:rPr>
        <w:t>&lt;row&gt;</w:t>
      </w:r>
    </w:p>
    <w:p w:rsidR="005A286B" w:rsidRDefault="005A286B" w:rsidP="006E6847">
      <w:pPr>
        <w:pStyle w:val="Monospace"/>
        <w:rPr>
          <w:highlight w:val="white"/>
        </w:rPr>
      </w:pPr>
      <w:r>
        <w:rPr>
          <w:color w:val="000096"/>
          <w:highlight w:val="white"/>
        </w:rPr>
        <w:t>&lt;entry</w:t>
      </w:r>
      <w:r>
        <w:rPr>
          <w:highlight w:val="white"/>
        </w:rPr>
        <w:t xml:space="preserve"> morerows</w:t>
      </w:r>
      <w:r>
        <w:rPr>
          <w:color w:val="FF8040"/>
          <w:highlight w:val="white"/>
        </w:rPr>
        <w:t>=</w:t>
      </w:r>
      <w:r>
        <w:rPr>
          <w:color w:val="993300"/>
          <w:highlight w:val="white"/>
        </w:rPr>
        <w:t>"1"</w:t>
      </w:r>
      <w:r>
        <w:rPr>
          <w:color w:val="000096"/>
          <w:highlight w:val="white"/>
        </w:rPr>
        <w:t>&gt;</w:t>
      </w:r>
      <w:r>
        <w:rPr>
          <w:highlight w:val="white"/>
        </w:rPr>
        <w:t>This cell spans two rows.</w:t>
      </w:r>
      <w:r>
        <w:rPr>
          <w:color w:val="000096"/>
          <w:highlight w:val="white"/>
        </w:rPr>
        <w:t>&lt;/entry&gt;</w:t>
      </w:r>
      <w:r>
        <w:rPr>
          <w:highlight w:val="white"/>
        </w:rPr>
        <w:br/>
        <w:t xml:space="preserve">       </w:t>
      </w:r>
      <w:r>
        <w:rPr>
          <w:color w:val="000096"/>
          <w:highlight w:val="white"/>
        </w:rPr>
        <w:t>&lt;entry&gt;</w:t>
      </w:r>
      <w:r>
        <w:rPr>
          <w:highlight w:val="white"/>
        </w:rPr>
        <w:t>Data</w:t>
      </w:r>
      <w:r>
        <w:rPr>
          <w:color w:val="000096"/>
          <w:highlight w:val="white"/>
        </w:rPr>
        <w:t>&lt;/entry&gt;</w:t>
      </w:r>
      <w:r>
        <w:rPr>
          <w:highlight w:val="white"/>
        </w:rPr>
        <w:br/>
        <w:t xml:space="preserve">       </w:t>
      </w:r>
      <w:r>
        <w:rPr>
          <w:color w:val="000096"/>
          <w:highlight w:val="white"/>
        </w:rPr>
        <w:t>&lt;entry&gt;</w:t>
      </w:r>
      <w:r>
        <w:rPr>
          <w:highlight w:val="white"/>
        </w:rPr>
        <w:t>Data</w:t>
      </w:r>
      <w:r>
        <w:rPr>
          <w:color w:val="000096"/>
          <w:highlight w:val="white"/>
        </w:rPr>
        <w:t>&lt;/entry&gt;</w:t>
      </w:r>
      <w:r>
        <w:rPr>
          <w:highlight w:val="white"/>
        </w:rPr>
        <w:br/>
        <w:t xml:space="preserve">       </w:t>
      </w:r>
      <w:r>
        <w:rPr>
          <w:color w:val="000096"/>
          <w:highlight w:val="white"/>
        </w:rPr>
        <w:t>&lt;entry</w:t>
      </w:r>
      <w:r>
        <w:rPr>
          <w:highlight w:val="white"/>
        </w:rPr>
        <w:t xml:space="preserve"> morerows</w:t>
      </w:r>
      <w:r>
        <w:rPr>
          <w:color w:val="FF8040"/>
          <w:highlight w:val="white"/>
        </w:rPr>
        <w:t>=</w:t>
      </w:r>
      <w:r>
        <w:rPr>
          <w:color w:val="993300"/>
          <w:highlight w:val="white"/>
        </w:rPr>
        <w:t>"2"</w:t>
      </w:r>
      <w:r>
        <w:rPr>
          <w:color w:val="000096"/>
          <w:highlight w:val="white"/>
        </w:rPr>
        <w:t>&gt;</w:t>
      </w:r>
      <w:r>
        <w:rPr>
          <w:highlight w:val="white"/>
        </w:rPr>
        <w:t>This cell spans three rows.</w:t>
      </w:r>
      <w:r>
        <w:rPr>
          <w:color w:val="000096"/>
          <w:highlight w:val="white"/>
        </w:rPr>
        <w:t>&lt;/entry&gt;</w:t>
      </w:r>
    </w:p>
    <w:p w:rsidR="005A286B" w:rsidRDefault="005A286B" w:rsidP="006E6847">
      <w:pPr>
        <w:pStyle w:val="Monospace"/>
        <w:rPr>
          <w:color w:val="000000"/>
          <w:highlight w:val="white"/>
        </w:rPr>
      </w:pPr>
      <w:r>
        <w:rPr>
          <w:highlight w:val="white"/>
        </w:rPr>
        <w:t>&lt;/row&gt;</w:t>
      </w:r>
    </w:p>
    <w:p w:rsidR="005A286B" w:rsidRDefault="005A286B" w:rsidP="006E6847">
      <w:pPr>
        <w:pStyle w:val="Monospace"/>
        <w:rPr>
          <w:color w:val="000000"/>
          <w:highlight w:val="white"/>
        </w:rPr>
      </w:pPr>
      <w:r>
        <w:rPr>
          <w:highlight w:val="white"/>
        </w:rPr>
        <w:t>&lt;row&gt;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p>
    <w:p w:rsidR="005A286B" w:rsidRDefault="005A286B" w:rsidP="006E6847">
      <w:pPr>
        <w:pStyle w:val="Monospace"/>
        <w:rPr>
          <w:highlight w:val="white"/>
        </w:rPr>
      </w:pPr>
      <w:r>
        <w:rPr>
          <w:highlight w:val="white"/>
        </w:rPr>
        <w:t>&lt;/row&gt;</w:t>
      </w:r>
    </w:p>
    <w:p w:rsidR="005A286B" w:rsidRDefault="005A286B" w:rsidP="006E6847">
      <w:pPr>
        <w:pStyle w:val="Monospace"/>
        <w:rPr>
          <w:color w:val="000000"/>
          <w:highlight w:val="white"/>
        </w:rPr>
      </w:pPr>
      <w:r>
        <w:rPr>
          <w:highlight w:val="white"/>
        </w:rPr>
        <w:t>&lt;row&gt;</w:t>
      </w:r>
    </w:p>
    <w:p w:rsidR="005A286B" w:rsidRDefault="005A286B" w:rsidP="006E6847">
      <w:pPr>
        <w:pStyle w:val="Monospace"/>
        <w:rPr>
          <w:highlight w:val="white"/>
        </w:rPr>
      </w:pPr>
      <w:r>
        <w:rPr>
          <w:color w:val="000096"/>
          <w:highlight w:val="white"/>
        </w:rPr>
        <w:t>&lt;entry&gt;</w:t>
      </w:r>
      <w:r>
        <w:rPr>
          <w:highlight w:val="white"/>
        </w:rPr>
        <w:t>The span in the first column ends and a new entry is</w:t>
      </w:r>
      <w:r>
        <w:rPr>
          <w:highlight w:val="white"/>
        </w:rPr>
        <w:br/>
        <w:t xml:space="preserve">        made for this column in the new row.</w:t>
      </w:r>
      <w:r>
        <w:rPr>
          <w:color w:val="000096"/>
          <w:highlight w:val="white"/>
        </w:rPr>
        <w:t>&lt;/entry&gt;</w:t>
      </w:r>
      <w:r>
        <w:rPr>
          <w:highlight w:val="white"/>
        </w:rPr>
        <w:br/>
        <w:t xml:space="preserve">       </w:t>
      </w:r>
      <w:r>
        <w:rPr>
          <w:color w:val="000096"/>
          <w:highlight w:val="white"/>
        </w:rPr>
        <w:t>&lt;entry&gt;</w:t>
      </w:r>
      <w:r>
        <w:rPr>
          <w:highlight w:val="white"/>
        </w:rPr>
        <w:t>Data</w:t>
      </w:r>
      <w:r>
        <w:rPr>
          <w:color w:val="000096"/>
          <w:highlight w:val="white"/>
        </w:rPr>
        <w:t>&lt;/entry&gt;</w:t>
      </w:r>
      <w:r>
        <w:rPr>
          <w:highlight w:val="white"/>
        </w:rPr>
        <w:br/>
        <w:t xml:space="preserve">       </w:t>
      </w:r>
      <w:r>
        <w:rPr>
          <w:color w:val="000096"/>
          <w:highlight w:val="white"/>
        </w:rPr>
        <w:t>&lt;entry&gt;</w:t>
      </w:r>
      <w:r>
        <w:rPr>
          <w:highlight w:val="white"/>
        </w:rPr>
        <w:t>Data</w:t>
      </w:r>
      <w:r>
        <w:rPr>
          <w:color w:val="000096"/>
          <w:highlight w:val="white"/>
        </w:rPr>
        <w:t>&lt;/entry&gt;</w:t>
      </w:r>
    </w:p>
    <w:p w:rsidR="005A286B" w:rsidRDefault="005A286B" w:rsidP="006E6847">
      <w:pPr>
        <w:pStyle w:val="Monospace"/>
        <w:rPr>
          <w:color w:val="000000"/>
          <w:highlight w:val="white"/>
        </w:rPr>
      </w:pPr>
      <w:r>
        <w:rPr>
          <w:highlight w:val="white"/>
        </w:rPr>
        <w:t>&lt;/row&gt;</w:t>
      </w:r>
    </w:p>
    <w:p w:rsidR="005A286B" w:rsidRDefault="005A286B" w:rsidP="006E6847">
      <w:pPr>
        <w:pStyle w:val="Monospace"/>
        <w:rPr>
          <w:color w:val="000000"/>
          <w:highlight w:val="white"/>
        </w:rPr>
      </w:pPr>
      <w:r>
        <w:rPr>
          <w:highlight w:val="white"/>
        </w:rPr>
        <w:t>&lt;row&gt;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p>
    <w:p w:rsidR="005A286B" w:rsidRDefault="005A286B" w:rsidP="006E6847">
      <w:pPr>
        <w:pStyle w:val="Monospace"/>
        <w:rPr>
          <w:color w:val="000000"/>
          <w:highlight w:val="white"/>
        </w:rPr>
      </w:pPr>
      <w:r>
        <w:rPr>
          <w:highlight w:val="white"/>
        </w:rPr>
        <w:t>&lt;/row&gt;</w:t>
      </w:r>
    </w:p>
    <w:p w:rsidR="005A286B" w:rsidRDefault="005A286B" w:rsidP="006E6847">
      <w:pPr>
        <w:pStyle w:val="Monospace"/>
        <w:rPr>
          <w:color w:val="000000"/>
          <w:highlight w:val="white"/>
        </w:rPr>
      </w:pPr>
      <w:r>
        <w:rPr>
          <w:highlight w:val="white"/>
        </w:rPr>
        <w:t>&lt;/tbody&gt;</w:t>
      </w:r>
    </w:p>
    <w:p w:rsidR="005A286B" w:rsidRDefault="005A286B" w:rsidP="006E6847">
      <w:pPr>
        <w:pStyle w:val="Monospace"/>
        <w:rPr>
          <w:color w:val="000000"/>
          <w:highlight w:val="white"/>
        </w:rPr>
      </w:pPr>
      <w:r>
        <w:rPr>
          <w:highlight w:val="white"/>
        </w:rPr>
        <w:t>&lt;/tgroup&gt;</w:t>
      </w:r>
    </w:p>
    <w:p w:rsidR="005A286B" w:rsidRPr="005A286B" w:rsidRDefault="005A286B" w:rsidP="006E6847">
      <w:pPr>
        <w:pStyle w:val="Monospace"/>
        <w:rPr>
          <w:color w:val="000000"/>
          <w:highlight w:val="white"/>
        </w:rPr>
      </w:pPr>
      <w:r>
        <w:rPr>
          <w:highlight w:val="white"/>
        </w:rPr>
        <w:t>&lt;/table&gt;</w:t>
      </w:r>
    </w:p>
    <w:p w:rsidR="00D047EF" w:rsidRDefault="00D047EF" w:rsidP="006E6847">
      <w:pPr>
        <w:pStyle w:val="Monospace"/>
      </w:pPr>
    </w:p>
    <w:p w:rsidR="00D047EF" w:rsidRPr="00D047EF" w:rsidRDefault="00D047EF" w:rsidP="00D047EF">
      <w:pPr>
        <w:rPr>
          <w:b/>
        </w:rPr>
      </w:pPr>
      <w:r w:rsidRPr="00D047EF">
        <w:rPr>
          <w:b/>
        </w:rPr>
        <w:t>Spanning across rows, output</w:t>
      </w:r>
    </w:p>
    <w:p w:rsidR="00D047EF" w:rsidRDefault="00D047EF" w:rsidP="00D047EF">
      <w:r>
        <w:rPr>
          <w:noProof/>
          <w:lang w:eastAsia="en-GB"/>
        </w:rPr>
        <w:drawing>
          <wp:inline distT="0" distB="0" distL="0" distR="0" wp14:anchorId="3B898653" wp14:editId="25F2FB97">
            <wp:extent cx="5731510" cy="18262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26260"/>
                    </a:xfrm>
                    <a:prstGeom prst="rect">
                      <a:avLst/>
                    </a:prstGeom>
                  </pic:spPr>
                </pic:pic>
              </a:graphicData>
            </a:graphic>
          </wp:inline>
        </w:drawing>
      </w:r>
    </w:p>
    <w:p w:rsidR="00D047EF" w:rsidRDefault="00D047EF" w:rsidP="00D047EF"/>
    <w:p w:rsidR="00D047EF" w:rsidRDefault="00837162" w:rsidP="00837162">
      <w:r>
        <w:t xml:space="preserve">To span a cell across multiple columns, enter the name of the first column of the span (defined in the &lt;colspec&gt; element) in the </w:t>
      </w:r>
      <w:r w:rsidRPr="00837162">
        <w:rPr>
          <w:rStyle w:val="AttributeChar"/>
        </w:rPr>
        <w:t>@namest</w:t>
      </w:r>
      <w:r>
        <w:t xml:space="preserve"> attribute in the &lt;entry&gt; of the first cell in the span. Enter the name of the last column of the span in the </w:t>
      </w:r>
      <w:r w:rsidRPr="00837162">
        <w:rPr>
          <w:rStyle w:val="AttributeChar"/>
        </w:rPr>
        <w:t>@nameend</w:t>
      </w:r>
      <w:r>
        <w:t xml:space="preserve"> attribute in the same &lt;entry&gt; element. Do not define &lt;entry&gt; elements for the columns that are spanned.</w:t>
      </w:r>
    </w:p>
    <w:p w:rsidR="00837162" w:rsidRDefault="00837162" w:rsidP="00D047EF"/>
    <w:p w:rsidR="003233ED" w:rsidRDefault="003233ED" w:rsidP="00D047EF"/>
    <w:p w:rsidR="003233ED" w:rsidRDefault="003233ED" w:rsidP="00D047EF"/>
    <w:p w:rsidR="00837162" w:rsidRPr="00837162" w:rsidRDefault="00837162" w:rsidP="00D047EF">
      <w:pPr>
        <w:rPr>
          <w:b/>
        </w:rPr>
      </w:pPr>
      <w:r w:rsidRPr="00837162">
        <w:rPr>
          <w:b/>
        </w:rPr>
        <w:t xml:space="preserve">Spanning across columns, </w:t>
      </w:r>
      <w:r w:rsidR="00FE771D">
        <w:rPr>
          <w:b/>
        </w:rPr>
        <w:t>DITA example:</w:t>
      </w:r>
    </w:p>
    <w:p w:rsidR="007655DE" w:rsidRDefault="007655DE" w:rsidP="006E6847">
      <w:pPr>
        <w:pStyle w:val="Monospace"/>
        <w:rPr>
          <w:color w:val="000000"/>
          <w:highlight w:val="white"/>
        </w:rPr>
      </w:pPr>
      <w:r>
        <w:rPr>
          <w:highlight w:val="white"/>
        </w:rPr>
        <w:t>&lt;table&gt;</w:t>
      </w:r>
    </w:p>
    <w:p w:rsidR="007655DE" w:rsidRDefault="007655DE" w:rsidP="006E6847">
      <w:pPr>
        <w:pStyle w:val="Monospace"/>
        <w:rPr>
          <w:color w:val="000000"/>
          <w:highlight w:val="white"/>
        </w:rPr>
      </w:pPr>
      <w:r>
        <w:rPr>
          <w:highlight w:val="white"/>
        </w:rPr>
        <w:t>&lt;tgroup cols</w:t>
      </w:r>
      <w:r>
        <w:rPr>
          <w:color w:val="FF8040"/>
          <w:highlight w:val="white"/>
        </w:rPr>
        <w:t>=</w:t>
      </w:r>
      <w:r>
        <w:rPr>
          <w:color w:val="993300"/>
          <w:highlight w:val="white"/>
        </w:rPr>
        <w:t>"4"</w:t>
      </w:r>
      <w:r>
        <w:rPr>
          <w:highlight w:val="white"/>
        </w:rPr>
        <w:t>&gt;</w:t>
      </w:r>
    </w:p>
    <w:p w:rsidR="007655DE" w:rsidRDefault="007655DE"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"c1"</w:t>
      </w:r>
      <w:r>
        <w:rPr>
          <w:highlight w:val="white"/>
        </w:rPr>
        <w:t xml:space="preserve"> colnum</w:t>
      </w:r>
      <w:r>
        <w:rPr>
          <w:color w:val="FF8040"/>
          <w:highlight w:val="white"/>
        </w:rPr>
        <w:t>=</w:t>
      </w:r>
      <w:r>
        <w:rPr>
          <w:color w:val="993300"/>
          <w:highlight w:val="white"/>
        </w:rPr>
        <w:t>"1"</w:t>
      </w:r>
      <w:r>
        <w:rPr>
          <w:highlight w:val="white"/>
        </w:rPr>
        <w:t xml:space="preserve"> colwidth</w:t>
      </w:r>
      <w:r>
        <w:rPr>
          <w:color w:val="FF8040"/>
          <w:highlight w:val="white"/>
        </w:rPr>
        <w:t>=</w:t>
      </w:r>
      <w:r>
        <w:rPr>
          <w:color w:val="993300"/>
          <w:highlight w:val="white"/>
        </w:rPr>
        <w:t>"1*"</w:t>
      </w:r>
      <w:r>
        <w:rPr>
          <w:color w:val="000096"/>
          <w:highlight w:val="white"/>
        </w:rPr>
        <w:t>/&gt;</w:t>
      </w:r>
    </w:p>
    <w:p w:rsidR="007655DE" w:rsidRDefault="007655DE"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"c2"</w:t>
      </w:r>
      <w:r>
        <w:rPr>
          <w:highlight w:val="white"/>
        </w:rPr>
        <w:t xml:space="preserve"> colnum</w:t>
      </w:r>
      <w:r>
        <w:rPr>
          <w:color w:val="FF8040"/>
          <w:highlight w:val="white"/>
        </w:rPr>
        <w:t>=</w:t>
      </w:r>
      <w:r>
        <w:rPr>
          <w:color w:val="993300"/>
          <w:highlight w:val="white"/>
        </w:rPr>
        <w:t>"2"</w:t>
      </w:r>
      <w:r>
        <w:rPr>
          <w:highlight w:val="white"/>
        </w:rPr>
        <w:t xml:space="preserve"> colwidth</w:t>
      </w:r>
      <w:r>
        <w:rPr>
          <w:color w:val="FF8040"/>
          <w:highlight w:val="white"/>
        </w:rPr>
        <w:t>=</w:t>
      </w:r>
      <w:r>
        <w:rPr>
          <w:color w:val="993300"/>
          <w:highlight w:val="white"/>
        </w:rPr>
        <w:t>"1*"</w:t>
      </w:r>
      <w:r>
        <w:rPr>
          <w:color w:val="000096"/>
          <w:highlight w:val="white"/>
        </w:rPr>
        <w:t>/&gt;</w:t>
      </w:r>
    </w:p>
    <w:p w:rsidR="007655DE" w:rsidRDefault="007655DE"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"c3"</w:t>
      </w:r>
      <w:r>
        <w:rPr>
          <w:highlight w:val="white"/>
        </w:rPr>
        <w:t xml:space="preserve"> colnum</w:t>
      </w:r>
      <w:r>
        <w:rPr>
          <w:color w:val="FF8040"/>
          <w:highlight w:val="white"/>
        </w:rPr>
        <w:t>=</w:t>
      </w:r>
      <w:r>
        <w:rPr>
          <w:color w:val="993300"/>
          <w:highlight w:val="white"/>
        </w:rPr>
        <w:t>"3"</w:t>
      </w:r>
      <w:r>
        <w:rPr>
          <w:highlight w:val="white"/>
        </w:rPr>
        <w:t xml:space="preserve"> colwidth</w:t>
      </w:r>
      <w:r>
        <w:rPr>
          <w:color w:val="FF8040"/>
          <w:highlight w:val="white"/>
        </w:rPr>
        <w:t>=</w:t>
      </w:r>
      <w:r>
        <w:rPr>
          <w:color w:val="993300"/>
          <w:highlight w:val="white"/>
        </w:rPr>
        <w:t>"1*"</w:t>
      </w:r>
      <w:r>
        <w:rPr>
          <w:color w:val="000096"/>
          <w:highlight w:val="white"/>
        </w:rPr>
        <w:t>/&gt;</w:t>
      </w:r>
    </w:p>
    <w:p w:rsidR="007655DE" w:rsidRDefault="007655DE" w:rsidP="006E6847">
      <w:pPr>
        <w:pStyle w:val="Monospace"/>
        <w:rPr>
          <w:color w:val="000000"/>
          <w:highlight w:val="white"/>
        </w:rPr>
      </w:pPr>
      <w:r>
        <w:rPr>
          <w:color w:val="000096"/>
          <w:highlight w:val="white"/>
        </w:rPr>
        <w:t>&lt;colspec</w:t>
      </w:r>
      <w:r>
        <w:rPr>
          <w:highlight w:val="white"/>
        </w:rPr>
        <w:t xml:space="preserve"> colname</w:t>
      </w:r>
      <w:r>
        <w:rPr>
          <w:color w:val="FF8040"/>
          <w:highlight w:val="white"/>
        </w:rPr>
        <w:t>=</w:t>
      </w:r>
      <w:r>
        <w:rPr>
          <w:color w:val="993300"/>
          <w:highlight w:val="white"/>
        </w:rPr>
        <w:t>"c4"</w:t>
      </w:r>
      <w:r>
        <w:rPr>
          <w:highlight w:val="white"/>
        </w:rPr>
        <w:t xml:space="preserve"> colnum</w:t>
      </w:r>
      <w:r>
        <w:rPr>
          <w:color w:val="FF8040"/>
          <w:highlight w:val="white"/>
        </w:rPr>
        <w:t>=</w:t>
      </w:r>
      <w:r>
        <w:rPr>
          <w:color w:val="993300"/>
          <w:highlight w:val="white"/>
        </w:rPr>
        <w:t>"4"</w:t>
      </w:r>
      <w:r>
        <w:rPr>
          <w:highlight w:val="white"/>
        </w:rPr>
        <w:t xml:space="preserve"> colwidth</w:t>
      </w:r>
      <w:r>
        <w:rPr>
          <w:color w:val="FF8040"/>
          <w:highlight w:val="white"/>
        </w:rPr>
        <w:t>=</w:t>
      </w:r>
      <w:r>
        <w:rPr>
          <w:color w:val="993300"/>
          <w:highlight w:val="white"/>
        </w:rPr>
        <w:t>"1.5*"</w:t>
      </w:r>
      <w:r>
        <w:rPr>
          <w:color w:val="000096"/>
          <w:highlight w:val="white"/>
        </w:rPr>
        <w:t>/&gt;</w:t>
      </w:r>
    </w:p>
    <w:p w:rsidR="007655DE" w:rsidRDefault="007655DE" w:rsidP="006E6847">
      <w:pPr>
        <w:pStyle w:val="Monospace"/>
        <w:rPr>
          <w:highlight w:val="white"/>
        </w:rPr>
      </w:pPr>
      <w:r>
        <w:rPr>
          <w:highlight w:val="white"/>
        </w:rPr>
        <w:t>&lt;tbody&gt;</w:t>
      </w:r>
    </w:p>
    <w:p w:rsidR="00FE771D" w:rsidRDefault="007655DE" w:rsidP="006E6847">
      <w:pPr>
        <w:pStyle w:val="Monospace"/>
        <w:rPr>
          <w:highlight w:val="white"/>
        </w:rPr>
      </w:pPr>
      <w:r>
        <w:rPr>
          <w:color w:val="000096"/>
          <w:highlight w:val="white"/>
        </w:rPr>
        <w:t>&lt;row&gt;</w:t>
      </w:r>
      <w:r>
        <w:rPr>
          <w:highlight w:val="white"/>
        </w:rPr>
        <w:br/>
        <w:t xml:space="preserve">      </w:t>
      </w:r>
      <w:r>
        <w:rPr>
          <w:color w:val="000096"/>
          <w:highlight w:val="white"/>
        </w:rPr>
        <w:t>&lt;entry</w:t>
      </w:r>
      <w:r>
        <w:rPr>
          <w:highlight w:val="white"/>
        </w:rPr>
        <w:t xml:space="preserve"> namest</w:t>
      </w:r>
      <w:r>
        <w:rPr>
          <w:color w:val="FF8040"/>
          <w:highlight w:val="white"/>
        </w:rPr>
        <w:t>=</w:t>
      </w:r>
      <w:r>
        <w:rPr>
          <w:color w:val="993300"/>
          <w:highlight w:val="white"/>
        </w:rPr>
        <w:t>"c1"</w:t>
      </w:r>
      <w:r>
        <w:rPr>
          <w:highlight w:val="white"/>
        </w:rPr>
        <w:t xml:space="preserve"> nameend</w:t>
      </w:r>
      <w:r>
        <w:rPr>
          <w:color w:val="FF8040"/>
          <w:highlight w:val="white"/>
        </w:rPr>
        <w:t>=</w:t>
      </w:r>
      <w:r>
        <w:rPr>
          <w:color w:val="993300"/>
          <w:highlight w:val="white"/>
        </w:rPr>
        <w:t>"c4"</w:t>
      </w:r>
      <w:r>
        <w:rPr>
          <w:color w:val="000096"/>
          <w:highlight w:val="white"/>
        </w:rPr>
        <w:t>&gt;</w:t>
      </w:r>
      <w:r w:rsidR="00FE771D">
        <w:rPr>
          <w:highlight w:val="white"/>
        </w:rPr>
        <w:t xml:space="preserve">This cell spans all four </w:t>
      </w:r>
    </w:p>
    <w:p w:rsidR="007655DE" w:rsidRDefault="007655DE" w:rsidP="00FE771D">
      <w:pPr>
        <w:pStyle w:val="Monospace"/>
        <w:ind w:firstLine="720"/>
        <w:rPr>
          <w:highlight w:val="white"/>
        </w:rPr>
      </w:pPr>
      <w:r>
        <w:rPr>
          <w:highlight w:val="white"/>
        </w:rPr>
        <w:t>columns.</w:t>
      </w:r>
      <w:r>
        <w:rPr>
          <w:color w:val="000096"/>
          <w:highlight w:val="white"/>
        </w:rPr>
        <w:t>&lt;/</w:t>
      </w:r>
      <w:r>
        <w:rPr>
          <w:highlight w:val="white"/>
        </w:rPr>
        <w:t>entry&gt;</w:t>
      </w:r>
    </w:p>
    <w:p w:rsidR="007655DE" w:rsidRDefault="007655DE" w:rsidP="006E6847">
      <w:pPr>
        <w:pStyle w:val="Monospace"/>
        <w:rPr>
          <w:color w:val="000000"/>
          <w:highlight w:val="white"/>
        </w:rPr>
      </w:pPr>
      <w:r>
        <w:rPr>
          <w:highlight w:val="white"/>
        </w:rPr>
        <w:t>&lt;/row&gt;</w:t>
      </w:r>
    </w:p>
    <w:p w:rsidR="007655DE" w:rsidRDefault="007655DE" w:rsidP="006E6847">
      <w:pPr>
        <w:pStyle w:val="Monospace"/>
        <w:rPr>
          <w:color w:val="000000"/>
          <w:highlight w:val="white"/>
        </w:rPr>
      </w:pPr>
      <w:r>
        <w:rPr>
          <w:highlight w:val="white"/>
        </w:rPr>
        <w:t>&lt;row&gt;</w:t>
      </w:r>
    </w:p>
    <w:p w:rsidR="007655DE" w:rsidRDefault="007655DE" w:rsidP="00FE771D">
      <w:pPr>
        <w:pStyle w:val="Monospace"/>
        <w:ind w:firstLine="720"/>
        <w:rPr>
          <w:highlight w:val="white"/>
        </w:rPr>
      </w:pPr>
      <w:r>
        <w:rPr>
          <w:color w:val="000096"/>
          <w:highlight w:val="white"/>
        </w:rPr>
        <w:t>&lt;entry</w:t>
      </w:r>
      <w:r>
        <w:rPr>
          <w:highlight w:val="white"/>
        </w:rPr>
        <w:t xml:space="preserve"> namest</w:t>
      </w:r>
      <w:r>
        <w:rPr>
          <w:color w:val="FF8040"/>
          <w:highlight w:val="white"/>
        </w:rPr>
        <w:t>=</w:t>
      </w:r>
      <w:r>
        <w:rPr>
          <w:color w:val="993300"/>
          <w:highlight w:val="white"/>
        </w:rPr>
        <w:t>"c1"</w:t>
      </w:r>
      <w:r>
        <w:rPr>
          <w:highlight w:val="white"/>
        </w:rPr>
        <w:t xml:space="preserve"> nameend</w:t>
      </w:r>
      <w:r>
        <w:rPr>
          <w:color w:val="FF8040"/>
          <w:highlight w:val="white"/>
        </w:rPr>
        <w:t>=</w:t>
      </w:r>
      <w:r>
        <w:rPr>
          <w:color w:val="993300"/>
          <w:highlight w:val="white"/>
        </w:rPr>
        <w:t>"c2"</w:t>
      </w:r>
      <w:r>
        <w:rPr>
          <w:color w:val="000096"/>
          <w:highlight w:val="white"/>
        </w:rPr>
        <w:t>&gt;</w:t>
      </w:r>
      <w:r>
        <w:rPr>
          <w:highlight w:val="white"/>
        </w:rPr>
        <w:t>This cell spans the first two</w:t>
      </w:r>
      <w:r>
        <w:rPr>
          <w:highlight w:val="white"/>
        </w:rPr>
        <w:br/>
        <w:t xml:space="preserve">        columns.</w:t>
      </w:r>
      <w:r>
        <w:rPr>
          <w:color w:val="000096"/>
          <w:highlight w:val="white"/>
        </w:rPr>
        <w:t>&lt;/entry&gt;</w:t>
      </w:r>
      <w:r>
        <w:rPr>
          <w:highlight w:val="white"/>
        </w:rPr>
        <w:br/>
        <w:t xml:space="preserve">      </w:t>
      </w:r>
      <w:r>
        <w:rPr>
          <w:color w:val="000096"/>
          <w:highlight w:val="white"/>
        </w:rPr>
        <w:t>&lt;entry</w:t>
      </w:r>
      <w:r>
        <w:rPr>
          <w:highlight w:val="white"/>
        </w:rPr>
        <w:t xml:space="preserve"> namest</w:t>
      </w:r>
      <w:r>
        <w:rPr>
          <w:color w:val="FF8040"/>
          <w:highlight w:val="white"/>
        </w:rPr>
        <w:t>=</w:t>
      </w:r>
      <w:r>
        <w:rPr>
          <w:color w:val="993300"/>
          <w:highlight w:val="white"/>
        </w:rPr>
        <w:t>"c3"</w:t>
      </w:r>
      <w:r>
        <w:rPr>
          <w:highlight w:val="white"/>
        </w:rPr>
        <w:t xml:space="preserve"> nameend</w:t>
      </w:r>
      <w:r>
        <w:rPr>
          <w:color w:val="FF8040"/>
          <w:highlight w:val="white"/>
        </w:rPr>
        <w:t>=</w:t>
      </w:r>
      <w:r>
        <w:rPr>
          <w:color w:val="993300"/>
          <w:highlight w:val="white"/>
        </w:rPr>
        <w:t>"c4"</w:t>
      </w:r>
      <w:r>
        <w:rPr>
          <w:color w:val="000096"/>
          <w:highlight w:val="white"/>
        </w:rPr>
        <w:t>&gt;</w:t>
      </w:r>
      <w:r>
        <w:rPr>
          <w:highlight w:val="white"/>
        </w:rPr>
        <w:t xml:space="preserve">This cell spans the last two </w:t>
      </w:r>
    </w:p>
    <w:p w:rsidR="007655DE" w:rsidRDefault="007655DE" w:rsidP="006E6847">
      <w:pPr>
        <w:pStyle w:val="Monospace"/>
        <w:rPr>
          <w:highlight w:val="white"/>
        </w:rPr>
      </w:pPr>
      <w:r>
        <w:rPr>
          <w:highlight w:val="white"/>
        </w:rPr>
        <w:t>columns.</w:t>
      </w:r>
      <w:r>
        <w:rPr>
          <w:color w:val="000096"/>
          <w:highlight w:val="white"/>
        </w:rPr>
        <w:t>&lt;/</w:t>
      </w:r>
      <w:r>
        <w:rPr>
          <w:highlight w:val="white"/>
        </w:rPr>
        <w:t>entry&gt;</w:t>
      </w:r>
    </w:p>
    <w:p w:rsidR="007655DE" w:rsidRDefault="007655DE" w:rsidP="006E6847">
      <w:pPr>
        <w:pStyle w:val="Monospace"/>
        <w:rPr>
          <w:color w:val="000000"/>
          <w:highlight w:val="white"/>
        </w:rPr>
      </w:pPr>
      <w:r>
        <w:rPr>
          <w:highlight w:val="white"/>
        </w:rPr>
        <w:t>&lt;/row&gt;</w:t>
      </w:r>
    </w:p>
    <w:p w:rsidR="007655DE" w:rsidRDefault="007655DE" w:rsidP="006E6847">
      <w:pPr>
        <w:pStyle w:val="Monospace"/>
        <w:rPr>
          <w:color w:val="000000"/>
          <w:highlight w:val="white"/>
        </w:rPr>
      </w:pPr>
      <w:r>
        <w:rPr>
          <w:highlight w:val="white"/>
        </w:rPr>
        <w:t>&lt;row&gt;</w:t>
      </w:r>
    </w:p>
    <w:p w:rsidR="007655DE" w:rsidRDefault="007655DE" w:rsidP="00FE771D">
      <w:pPr>
        <w:pStyle w:val="Monospace"/>
        <w:ind w:firstLine="720"/>
        <w:rPr>
          <w:color w:val="000000"/>
          <w:highlight w:val="white"/>
        </w:rPr>
      </w:pP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r>
        <w:rPr>
          <w:color w:val="000000"/>
          <w:highlight w:val="white"/>
        </w:rPr>
        <w:br/>
        <w:t xml:space="preserve">      </w:t>
      </w:r>
      <w:r>
        <w:rPr>
          <w:highlight w:val="white"/>
        </w:rPr>
        <w:t>&lt;entry&gt;</w:t>
      </w:r>
      <w:r>
        <w:rPr>
          <w:color w:val="000000"/>
          <w:highlight w:val="white"/>
        </w:rPr>
        <w:t>Data</w:t>
      </w:r>
      <w:r>
        <w:rPr>
          <w:highlight w:val="white"/>
        </w:rPr>
        <w:t>&lt;/entry&gt;</w:t>
      </w:r>
    </w:p>
    <w:p w:rsidR="007655DE" w:rsidRDefault="007655DE" w:rsidP="006E6847">
      <w:pPr>
        <w:pStyle w:val="Monospace"/>
        <w:rPr>
          <w:color w:val="000000"/>
          <w:highlight w:val="white"/>
        </w:rPr>
      </w:pPr>
      <w:r>
        <w:rPr>
          <w:highlight w:val="white"/>
        </w:rPr>
        <w:t>&lt;/row&gt;</w:t>
      </w:r>
    </w:p>
    <w:p w:rsidR="007655DE" w:rsidRDefault="007655DE" w:rsidP="006E6847">
      <w:pPr>
        <w:pStyle w:val="Monospace"/>
        <w:rPr>
          <w:color w:val="000000"/>
          <w:highlight w:val="white"/>
        </w:rPr>
      </w:pPr>
      <w:r>
        <w:rPr>
          <w:highlight w:val="white"/>
        </w:rPr>
        <w:t>&lt;/tbody&gt;</w:t>
      </w:r>
    </w:p>
    <w:p w:rsidR="007655DE" w:rsidRDefault="007655DE" w:rsidP="006E6847">
      <w:pPr>
        <w:pStyle w:val="Monospace"/>
        <w:rPr>
          <w:color w:val="000000"/>
          <w:highlight w:val="white"/>
        </w:rPr>
      </w:pPr>
      <w:r>
        <w:rPr>
          <w:highlight w:val="white"/>
        </w:rPr>
        <w:t>&lt;/tgroup&gt;</w:t>
      </w:r>
    </w:p>
    <w:p w:rsidR="007655DE" w:rsidRPr="007655DE" w:rsidRDefault="007655DE" w:rsidP="006E6847">
      <w:pPr>
        <w:pStyle w:val="Monospace"/>
        <w:rPr>
          <w:color w:val="000000"/>
          <w:highlight w:val="white"/>
        </w:rPr>
      </w:pPr>
      <w:r>
        <w:rPr>
          <w:highlight w:val="white"/>
        </w:rPr>
        <w:t>&lt;/table&gt;</w:t>
      </w:r>
    </w:p>
    <w:p w:rsidR="00837162" w:rsidRDefault="00837162" w:rsidP="006E6847">
      <w:pPr>
        <w:pStyle w:val="Monospace"/>
      </w:pPr>
    </w:p>
    <w:p w:rsidR="00837162" w:rsidRDefault="00837162" w:rsidP="006E6847">
      <w:pPr>
        <w:pStyle w:val="Monospace"/>
      </w:pPr>
    </w:p>
    <w:p w:rsidR="00837162" w:rsidRPr="00837162" w:rsidRDefault="00837162" w:rsidP="00837162">
      <w:pPr>
        <w:rPr>
          <w:b/>
        </w:rPr>
      </w:pPr>
      <w:r w:rsidRPr="00837162">
        <w:rPr>
          <w:b/>
        </w:rPr>
        <w:t xml:space="preserve">Spanning across columns, </w:t>
      </w:r>
      <w:r>
        <w:rPr>
          <w:b/>
        </w:rPr>
        <w:t>output</w:t>
      </w:r>
    </w:p>
    <w:p w:rsidR="00887C45" w:rsidRDefault="00B970EB" w:rsidP="006E6847">
      <w:pPr>
        <w:pStyle w:val="Monospace"/>
      </w:pPr>
      <w:r>
        <w:rPr>
          <w:noProof/>
          <w:lang w:eastAsia="en-GB"/>
        </w:rPr>
        <w:drawing>
          <wp:inline distT="0" distB="0" distL="0" distR="0" wp14:anchorId="75AA96BC" wp14:editId="2C65A40F">
            <wp:extent cx="5731510" cy="8718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71855"/>
                    </a:xfrm>
                    <a:prstGeom prst="rect">
                      <a:avLst/>
                    </a:prstGeom>
                  </pic:spPr>
                </pic:pic>
              </a:graphicData>
            </a:graphic>
          </wp:inline>
        </w:drawing>
      </w:r>
    </w:p>
    <w:p w:rsidR="00887C45" w:rsidRDefault="00887C45" w:rsidP="006E6847">
      <w:pPr>
        <w:pStyle w:val="Monospace"/>
      </w:pPr>
    </w:p>
    <w:p w:rsidR="00887C45" w:rsidRDefault="00887C45" w:rsidP="00887C45">
      <w:pPr>
        <w:pStyle w:val="Heading3"/>
      </w:pPr>
      <w:bookmarkStart w:id="76" w:name="_Toc469647096"/>
      <w:r>
        <w:t>Table elements</w:t>
      </w:r>
      <w:bookmarkEnd w:id="76"/>
    </w:p>
    <w:p w:rsidR="00887C45" w:rsidRPr="00887C45" w:rsidRDefault="00887C45" w:rsidP="00887C45">
      <w:pPr>
        <w:rPr>
          <w:b/>
        </w:rPr>
      </w:pPr>
      <w:r w:rsidRPr="00887C45">
        <w:rPr>
          <w:b/>
        </w:rPr>
        <w:t>Note:</w:t>
      </w:r>
    </w:p>
    <w:p w:rsidR="006007DE" w:rsidRDefault="00887C45" w:rsidP="00887C45">
      <w:r>
        <w:t>EasyDITA will automatically include the appropriate table elements when you use the table wizard. However, this section is provided for reference and troubleshooting purposes.</w:t>
      </w:r>
    </w:p>
    <w:p w:rsidR="006007DE" w:rsidRDefault="006007DE" w:rsidP="00887C45"/>
    <w:p w:rsidR="006007DE" w:rsidRDefault="006007DE" w:rsidP="006007DE">
      <w:r>
        <w:t>Nest the following elements within the &lt;table&gt; element to create a table.</w:t>
      </w:r>
    </w:p>
    <w:p w:rsidR="004B5972" w:rsidRDefault="004B5972" w:rsidP="006007DE"/>
    <w:tbl>
      <w:tblPr>
        <w:tblStyle w:val="TableGrid"/>
        <w:tblW w:w="0" w:type="auto"/>
        <w:tblCellMar>
          <w:top w:w="113" w:type="dxa"/>
          <w:bottom w:w="113" w:type="dxa"/>
        </w:tblCellMar>
        <w:tblLook w:val="04A0" w:firstRow="1" w:lastRow="0" w:firstColumn="1" w:lastColumn="0" w:noHBand="0" w:noVBand="1"/>
      </w:tblPr>
      <w:tblGrid>
        <w:gridCol w:w="2689"/>
        <w:gridCol w:w="6327"/>
      </w:tblGrid>
      <w:tr w:rsidR="00EF35E3" w:rsidTr="0032502A">
        <w:tc>
          <w:tcPr>
            <w:tcW w:w="2689" w:type="dxa"/>
            <w:shd w:val="clear" w:color="auto" w:fill="FBE4D5" w:themeFill="accent2" w:themeFillTint="33"/>
          </w:tcPr>
          <w:p w:rsidR="00EF35E3" w:rsidRDefault="00EF35E3" w:rsidP="0032502A">
            <w:pPr>
              <w:rPr>
                <w:b/>
              </w:rPr>
            </w:pPr>
            <w:r>
              <w:rPr>
                <w:b/>
              </w:rPr>
              <w:t>Element</w:t>
            </w:r>
          </w:p>
        </w:tc>
        <w:tc>
          <w:tcPr>
            <w:tcW w:w="6327" w:type="dxa"/>
            <w:shd w:val="clear" w:color="auto" w:fill="FBE4D5" w:themeFill="accent2" w:themeFillTint="33"/>
          </w:tcPr>
          <w:p w:rsidR="00EF35E3" w:rsidRPr="00681C16" w:rsidRDefault="00EF35E3" w:rsidP="0032502A">
            <w:pPr>
              <w:rPr>
                <w:b/>
              </w:rPr>
            </w:pPr>
            <w:r w:rsidRPr="00681C16">
              <w:rPr>
                <w:b/>
              </w:rPr>
              <w:t>Guidance</w:t>
            </w:r>
          </w:p>
        </w:tc>
      </w:tr>
      <w:tr w:rsidR="004B5972" w:rsidTr="00A12B24">
        <w:tc>
          <w:tcPr>
            <w:tcW w:w="2689" w:type="dxa"/>
          </w:tcPr>
          <w:p w:rsidR="004B5972" w:rsidRDefault="004B5972" w:rsidP="00A12B24">
            <w:pPr>
              <w:rPr>
                <w:b/>
              </w:rPr>
            </w:pPr>
            <w:r w:rsidRPr="004B5972">
              <w:rPr>
                <w:b/>
              </w:rPr>
              <w:t xml:space="preserve">&lt;title&gt; </w:t>
            </w:r>
          </w:p>
          <w:p w:rsidR="004B5972" w:rsidRPr="00580A64" w:rsidRDefault="004B5972" w:rsidP="00A12B24">
            <w:pPr>
              <w:rPr>
                <w:b/>
              </w:rPr>
            </w:pPr>
            <w:r w:rsidRPr="004B5972">
              <w:rPr>
                <w:b/>
              </w:rPr>
              <w:t>title</w:t>
            </w:r>
          </w:p>
        </w:tc>
        <w:tc>
          <w:tcPr>
            <w:tcW w:w="6327" w:type="dxa"/>
          </w:tcPr>
          <w:p w:rsidR="00576CF7" w:rsidRDefault="00576CF7" w:rsidP="00576CF7">
            <w:r>
              <w:t>Adding a &lt;title&gt; to your table is optional. However, you must include one if you intend to crossreference the table. The &lt;title&gt; element is used to trigger auto-generated “Table” text, plus table</w:t>
            </w:r>
          </w:p>
          <w:p w:rsidR="004B5972" w:rsidRDefault="00576CF7" w:rsidP="00576CF7">
            <w:r>
              <w:t>numbering. Numbering is sequential through the entire publication.</w:t>
            </w:r>
          </w:p>
        </w:tc>
      </w:tr>
      <w:tr w:rsidR="004B5972" w:rsidTr="00A12B24">
        <w:tc>
          <w:tcPr>
            <w:tcW w:w="2689" w:type="dxa"/>
          </w:tcPr>
          <w:p w:rsidR="004B5972" w:rsidRPr="004B5972" w:rsidRDefault="004B5972" w:rsidP="004B5972">
            <w:pPr>
              <w:rPr>
                <w:b/>
              </w:rPr>
            </w:pPr>
            <w:r w:rsidRPr="004B5972">
              <w:rPr>
                <w:b/>
              </w:rPr>
              <w:t>&lt;desc&gt;</w:t>
            </w:r>
          </w:p>
          <w:p w:rsidR="004B5972" w:rsidRPr="00580A64" w:rsidRDefault="004B5972" w:rsidP="004B5972">
            <w:pPr>
              <w:rPr>
                <w:b/>
              </w:rPr>
            </w:pPr>
            <w:r w:rsidRPr="004B5972">
              <w:rPr>
                <w:b/>
              </w:rPr>
              <w:t>description</w:t>
            </w:r>
          </w:p>
        </w:tc>
        <w:tc>
          <w:tcPr>
            <w:tcW w:w="6327" w:type="dxa"/>
          </w:tcPr>
          <w:p w:rsidR="004B5972" w:rsidRPr="00B9019B" w:rsidRDefault="00576CF7" w:rsidP="00576CF7">
            <w:r>
              <w:t>Use the &lt;desc&gt; element to provide any additional information about the table that should always be associated with the table, even when it is reused. Content within the &lt;desc&gt; element is considered part of the table and will be automatically brought with the table when you conref the table. By default, this text will render before the table as an introduction to the table.</w:t>
            </w:r>
          </w:p>
        </w:tc>
      </w:tr>
      <w:tr w:rsidR="004B5972" w:rsidTr="00A12B24">
        <w:tc>
          <w:tcPr>
            <w:tcW w:w="2689" w:type="dxa"/>
          </w:tcPr>
          <w:p w:rsidR="004B5972" w:rsidRDefault="004B5972" w:rsidP="004B5972">
            <w:pPr>
              <w:rPr>
                <w:b/>
              </w:rPr>
            </w:pPr>
            <w:r w:rsidRPr="004B5972">
              <w:rPr>
                <w:b/>
              </w:rPr>
              <w:t xml:space="preserve">&lt;tgroup&gt; </w:t>
            </w:r>
          </w:p>
          <w:p w:rsidR="004B5972" w:rsidRPr="00385386" w:rsidRDefault="004B5972" w:rsidP="004B5972">
            <w:pPr>
              <w:rPr>
                <w:b/>
              </w:rPr>
            </w:pPr>
            <w:r>
              <w:rPr>
                <w:b/>
              </w:rPr>
              <w:t xml:space="preserve">table </w:t>
            </w:r>
            <w:r w:rsidRPr="004B5972">
              <w:rPr>
                <w:b/>
              </w:rPr>
              <w:t>group</w:t>
            </w:r>
          </w:p>
        </w:tc>
        <w:tc>
          <w:tcPr>
            <w:tcW w:w="6327" w:type="dxa"/>
          </w:tcPr>
          <w:p w:rsidR="00576CF7" w:rsidRDefault="00576CF7" w:rsidP="00576CF7">
            <w:r>
              <w:t>Use the &lt;tgroup&gt; element to specify the display properties for the columns, rows, spanning, header, and body of the complex table. You must define the number of columns in the table using</w:t>
            </w:r>
          </w:p>
          <w:p w:rsidR="004B5972" w:rsidRDefault="00576CF7" w:rsidP="00576CF7">
            <w:r>
              <w:t xml:space="preserve">the </w:t>
            </w:r>
            <w:r w:rsidRPr="00576CF7">
              <w:rPr>
                <w:rStyle w:val="AttributeChar"/>
              </w:rPr>
              <w:t>@cols</w:t>
            </w:r>
            <w:r>
              <w:t xml:space="preserve"> attribute. The &lt;tgroup&gt; element is the container for the &lt;colspec&gt;, &lt;thead&gt;, and &lt;tbody&gt; elements.</w:t>
            </w:r>
          </w:p>
        </w:tc>
      </w:tr>
      <w:tr w:rsidR="004B5972" w:rsidTr="00A12B24">
        <w:tc>
          <w:tcPr>
            <w:tcW w:w="2689" w:type="dxa"/>
          </w:tcPr>
          <w:p w:rsidR="004B5972" w:rsidRPr="004B5972" w:rsidRDefault="004B5972" w:rsidP="004B5972">
            <w:pPr>
              <w:rPr>
                <w:b/>
              </w:rPr>
            </w:pPr>
            <w:r w:rsidRPr="004B5972">
              <w:rPr>
                <w:b/>
              </w:rPr>
              <w:t>&lt;colspec&gt;</w:t>
            </w:r>
          </w:p>
          <w:p w:rsidR="004B5972" w:rsidRPr="00385386" w:rsidRDefault="004B5972" w:rsidP="004B5972">
            <w:pPr>
              <w:rPr>
                <w:b/>
              </w:rPr>
            </w:pPr>
            <w:r>
              <w:rPr>
                <w:b/>
              </w:rPr>
              <w:t>c</w:t>
            </w:r>
            <w:r w:rsidRPr="004B5972">
              <w:rPr>
                <w:b/>
              </w:rPr>
              <w:t>olumn</w:t>
            </w:r>
            <w:r>
              <w:rPr>
                <w:b/>
              </w:rPr>
              <w:t xml:space="preserve"> </w:t>
            </w:r>
            <w:r w:rsidRPr="004B5972">
              <w:rPr>
                <w:b/>
              </w:rPr>
              <w:t>specification</w:t>
            </w:r>
          </w:p>
        </w:tc>
        <w:tc>
          <w:tcPr>
            <w:tcW w:w="6327" w:type="dxa"/>
          </w:tcPr>
          <w:p w:rsidR="004B5972" w:rsidRDefault="00576CF7" w:rsidP="00576CF7">
            <w:r>
              <w:t>Use the &lt;colspec&gt; element to specify the column information, such as column name, number, cell content alignment, and column width.</w:t>
            </w:r>
          </w:p>
          <w:p w:rsidR="00576CF7" w:rsidRDefault="00576CF7" w:rsidP="00576CF7"/>
          <w:p w:rsidR="00576CF7" w:rsidRDefault="00576CF7" w:rsidP="00EC45E1">
            <w:pPr>
              <w:pStyle w:val="ListParagraph"/>
              <w:numPr>
                <w:ilvl w:val="0"/>
                <w:numId w:val="36"/>
              </w:numPr>
            </w:pPr>
            <w:r>
              <w:t>Use the @colname attribute to specify the column name.</w:t>
            </w:r>
          </w:p>
          <w:p w:rsidR="00576CF7" w:rsidRDefault="00576CF7" w:rsidP="00EC45E1">
            <w:pPr>
              <w:pStyle w:val="ListParagraph"/>
              <w:numPr>
                <w:ilvl w:val="0"/>
                <w:numId w:val="36"/>
              </w:numPr>
            </w:pPr>
            <w:r>
              <w:t xml:space="preserve">Use the </w:t>
            </w:r>
            <w:r w:rsidRPr="00321748">
              <w:rPr>
                <w:rStyle w:val="AttributeChar"/>
              </w:rPr>
              <w:t>@cols</w:t>
            </w:r>
            <w:r>
              <w:t xml:space="preserve"> attribute to specify the number of columns.</w:t>
            </w:r>
          </w:p>
          <w:p w:rsidR="00576CF7" w:rsidRDefault="00576CF7" w:rsidP="00EC45E1">
            <w:pPr>
              <w:pStyle w:val="ListParagraph"/>
              <w:numPr>
                <w:ilvl w:val="0"/>
                <w:numId w:val="36"/>
              </w:numPr>
            </w:pPr>
            <w:r>
              <w:t xml:space="preserve">Use the </w:t>
            </w:r>
            <w:r w:rsidRPr="00321748">
              <w:rPr>
                <w:rStyle w:val="AttributeChar"/>
              </w:rPr>
              <w:t>@colwidth</w:t>
            </w:r>
            <w:r>
              <w:t xml:space="preserve"> attribute to specify the width of each column. Column widths should be expressed as relative values, meaning that they are sized relative to each other rather than given a fixed width. There may be several unique cases in the documentation where fixed column widths are used, but this is rare.</w:t>
            </w:r>
          </w:p>
          <w:p w:rsidR="00576CF7" w:rsidRDefault="00576CF7" w:rsidP="00576CF7"/>
          <w:p w:rsidR="00576CF7" w:rsidRPr="00576CF7" w:rsidRDefault="00576CF7" w:rsidP="00576CF7">
            <w:pPr>
              <w:rPr>
                <w:b/>
              </w:rPr>
            </w:pPr>
            <w:r w:rsidRPr="00576CF7">
              <w:rPr>
                <w:b/>
              </w:rPr>
              <w:t>Note:</w:t>
            </w:r>
          </w:p>
          <w:p w:rsidR="00576CF7" w:rsidRDefault="00576CF7" w:rsidP="00576CF7">
            <w:r>
              <w:t>Determining the acceptable column widths frequently takes some</w:t>
            </w:r>
          </w:p>
          <w:p w:rsidR="00576CF7" w:rsidRDefault="00576CF7" w:rsidP="00576CF7">
            <w:r>
              <w:t>experimentation with these colwidth values, especially if you have specific content that you do not want to wrap within the column.</w:t>
            </w:r>
          </w:p>
        </w:tc>
      </w:tr>
      <w:tr w:rsidR="00DB0CB9" w:rsidTr="00A12B24">
        <w:tc>
          <w:tcPr>
            <w:tcW w:w="2689" w:type="dxa"/>
          </w:tcPr>
          <w:p w:rsidR="00DB0CB9" w:rsidRDefault="00DB0CB9" w:rsidP="00DB0CB9">
            <w:pPr>
              <w:rPr>
                <w:b/>
              </w:rPr>
            </w:pPr>
            <w:r w:rsidRPr="00DB0CB9">
              <w:rPr>
                <w:b/>
              </w:rPr>
              <w:t xml:space="preserve">&lt;thead&gt; </w:t>
            </w:r>
          </w:p>
          <w:p w:rsidR="00DB0CB9" w:rsidRPr="004B5972" w:rsidRDefault="00DB0CB9" w:rsidP="00DB0CB9">
            <w:pPr>
              <w:rPr>
                <w:b/>
              </w:rPr>
            </w:pPr>
            <w:r>
              <w:rPr>
                <w:b/>
              </w:rPr>
              <w:t xml:space="preserve">table </w:t>
            </w:r>
            <w:r w:rsidRPr="00DB0CB9">
              <w:rPr>
                <w:b/>
              </w:rPr>
              <w:t>head</w:t>
            </w:r>
          </w:p>
        </w:tc>
        <w:tc>
          <w:tcPr>
            <w:tcW w:w="6327" w:type="dxa"/>
          </w:tcPr>
          <w:p w:rsidR="00DB0CB9" w:rsidRDefault="005C11AE" w:rsidP="005C11AE">
            <w:r>
              <w:t>Use the &lt;thead&gt; element to define the heads for the table columns. This element is optional, but must appear before &lt;tbody&gt; if used. The &lt;thead&gt; element can contain one or more &lt;row&gt; elements.</w:t>
            </w:r>
          </w:p>
        </w:tc>
      </w:tr>
      <w:tr w:rsidR="00DB0CB9" w:rsidTr="00A12B24">
        <w:tc>
          <w:tcPr>
            <w:tcW w:w="2689" w:type="dxa"/>
          </w:tcPr>
          <w:p w:rsidR="00DB0CB9" w:rsidRDefault="00DB0CB9" w:rsidP="00DB0CB9">
            <w:pPr>
              <w:rPr>
                <w:b/>
              </w:rPr>
            </w:pPr>
            <w:r w:rsidRPr="00DB0CB9">
              <w:rPr>
                <w:b/>
              </w:rPr>
              <w:t xml:space="preserve">&lt;tbody&gt; </w:t>
            </w:r>
          </w:p>
          <w:p w:rsidR="00DB0CB9" w:rsidRPr="004B5972" w:rsidRDefault="00DB0CB9" w:rsidP="00DB0CB9">
            <w:pPr>
              <w:rPr>
                <w:b/>
              </w:rPr>
            </w:pPr>
            <w:r>
              <w:rPr>
                <w:b/>
              </w:rPr>
              <w:t xml:space="preserve">table </w:t>
            </w:r>
            <w:r w:rsidRPr="00DB0CB9">
              <w:rPr>
                <w:b/>
              </w:rPr>
              <w:t>body</w:t>
            </w:r>
          </w:p>
        </w:tc>
        <w:tc>
          <w:tcPr>
            <w:tcW w:w="6327" w:type="dxa"/>
          </w:tcPr>
          <w:p w:rsidR="00DB0CB9" w:rsidRDefault="00ED56CC" w:rsidP="00ED56CC">
            <w:r>
              <w:t>Use the &lt;tbody&gt; element to define the body of the table. The &lt;tbody&gt; element can contain one or more &lt;row&gt; elements.</w:t>
            </w:r>
          </w:p>
        </w:tc>
      </w:tr>
      <w:tr w:rsidR="00DB0CB9" w:rsidTr="00A12B24">
        <w:tc>
          <w:tcPr>
            <w:tcW w:w="2689" w:type="dxa"/>
          </w:tcPr>
          <w:p w:rsidR="00DB0CB9" w:rsidRDefault="00DB0CB9" w:rsidP="004B5972">
            <w:pPr>
              <w:rPr>
                <w:b/>
              </w:rPr>
            </w:pPr>
            <w:r w:rsidRPr="00DB0CB9">
              <w:rPr>
                <w:b/>
              </w:rPr>
              <w:t xml:space="preserve">&lt;row&gt; </w:t>
            </w:r>
          </w:p>
          <w:p w:rsidR="00DB0CB9" w:rsidRPr="004B5972" w:rsidRDefault="00DB0CB9" w:rsidP="004B5972">
            <w:pPr>
              <w:rPr>
                <w:b/>
              </w:rPr>
            </w:pPr>
            <w:r w:rsidRPr="00DB0CB9">
              <w:rPr>
                <w:b/>
              </w:rPr>
              <w:t>row</w:t>
            </w:r>
          </w:p>
        </w:tc>
        <w:tc>
          <w:tcPr>
            <w:tcW w:w="6327" w:type="dxa"/>
          </w:tcPr>
          <w:p w:rsidR="00DB0CB9" w:rsidRDefault="00ED56CC" w:rsidP="00ED56CC">
            <w:r>
              <w:t>Use the &lt;row&gt; element to define a single row in the table. Each &lt;row&gt; element contains multiple &lt;entry&gt; elements, each indicating a different column.</w:t>
            </w:r>
          </w:p>
        </w:tc>
      </w:tr>
      <w:tr w:rsidR="00DB0CB9" w:rsidTr="00A12B24">
        <w:tc>
          <w:tcPr>
            <w:tcW w:w="2689" w:type="dxa"/>
          </w:tcPr>
          <w:p w:rsidR="00696BC5" w:rsidRDefault="00696BC5" w:rsidP="004B5972">
            <w:pPr>
              <w:rPr>
                <w:b/>
              </w:rPr>
            </w:pPr>
            <w:r w:rsidRPr="00696BC5">
              <w:rPr>
                <w:b/>
              </w:rPr>
              <w:t xml:space="preserve">&lt;entry&gt; </w:t>
            </w:r>
          </w:p>
          <w:p w:rsidR="00DB0CB9" w:rsidRPr="004B5972" w:rsidRDefault="00696BC5" w:rsidP="004B5972">
            <w:pPr>
              <w:rPr>
                <w:b/>
              </w:rPr>
            </w:pPr>
            <w:r w:rsidRPr="00696BC5">
              <w:rPr>
                <w:b/>
              </w:rPr>
              <w:t>entry</w:t>
            </w:r>
          </w:p>
        </w:tc>
        <w:tc>
          <w:tcPr>
            <w:tcW w:w="6327" w:type="dxa"/>
          </w:tcPr>
          <w:p w:rsidR="00DB0CB9" w:rsidRDefault="0080202A" w:rsidP="0080202A">
            <w:r>
              <w:t>Use the &lt;entry&gt; element to define a single cell in the table. The number of &lt;entry&gt; elements nested in a &lt;row&gt; element must match the number of &lt;entry&gt; elements defined in the &lt;thead&gt; element, unless you are spanning columns. You can enter content into the &lt;entry&gt; element directly. If necessary, you can add additional elements such as &lt;p&gt;, &lt;ul&gt;, or &lt;ol&gt;.</w:t>
            </w:r>
          </w:p>
        </w:tc>
      </w:tr>
    </w:tbl>
    <w:p w:rsidR="006C201D" w:rsidRDefault="006C201D" w:rsidP="006007DE"/>
    <w:p w:rsidR="006C201D" w:rsidRDefault="006C201D" w:rsidP="006C201D">
      <w:pPr>
        <w:pStyle w:val="Heading2"/>
      </w:pPr>
      <w:bookmarkStart w:id="77" w:name="_Toc469647097"/>
      <w:r>
        <w:t>Figures and media content</w:t>
      </w:r>
      <w:bookmarkEnd w:id="77"/>
    </w:p>
    <w:p w:rsidR="006C201D" w:rsidRDefault="006C201D" w:rsidP="006C201D">
      <w:r>
        <w:t>Use figures and media objects instead of, or to supplement, text in your topics. These elements might include:</w:t>
      </w:r>
    </w:p>
    <w:p w:rsidR="006C201D" w:rsidRDefault="006C201D" w:rsidP="00EC45E1">
      <w:pPr>
        <w:pStyle w:val="ListParagraph"/>
        <w:numPr>
          <w:ilvl w:val="0"/>
          <w:numId w:val="36"/>
        </w:numPr>
      </w:pPr>
      <w:r>
        <w:t>graphs</w:t>
      </w:r>
    </w:p>
    <w:p w:rsidR="006C201D" w:rsidRDefault="006C201D" w:rsidP="00EC45E1">
      <w:pPr>
        <w:pStyle w:val="ListParagraph"/>
        <w:numPr>
          <w:ilvl w:val="0"/>
          <w:numId w:val="36"/>
        </w:numPr>
      </w:pPr>
      <w:r>
        <w:t>illustrations</w:t>
      </w:r>
    </w:p>
    <w:p w:rsidR="006C201D" w:rsidRDefault="006C201D" w:rsidP="00EC45E1">
      <w:pPr>
        <w:pStyle w:val="ListParagraph"/>
        <w:numPr>
          <w:ilvl w:val="0"/>
          <w:numId w:val="36"/>
        </w:numPr>
      </w:pPr>
      <w:r>
        <w:t>schematics</w:t>
      </w:r>
    </w:p>
    <w:p w:rsidR="006C201D" w:rsidRDefault="006C201D" w:rsidP="00EC45E1">
      <w:pPr>
        <w:pStyle w:val="ListParagraph"/>
        <w:numPr>
          <w:ilvl w:val="0"/>
          <w:numId w:val="36"/>
        </w:numPr>
      </w:pPr>
      <w:r>
        <w:t>signs</w:t>
      </w:r>
    </w:p>
    <w:p w:rsidR="006C201D" w:rsidRDefault="006C201D" w:rsidP="00EC45E1">
      <w:pPr>
        <w:pStyle w:val="ListParagraph"/>
        <w:numPr>
          <w:ilvl w:val="0"/>
          <w:numId w:val="36"/>
        </w:numPr>
      </w:pPr>
      <w:r>
        <w:t>equations</w:t>
      </w:r>
    </w:p>
    <w:p w:rsidR="006C201D" w:rsidRDefault="006C201D" w:rsidP="00EC45E1">
      <w:pPr>
        <w:pStyle w:val="ListParagraph"/>
        <w:numPr>
          <w:ilvl w:val="0"/>
          <w:numId w:val="36"/>
        </w:numPr>
      </w:pPr>
      <w:r>
        <w:t>screen captures and icons</w:t>
      </w:r>
    </w:p>
    <w:p w:rsidR="006C201D" w:rsidRDefault="006C201D" w:rsidP="006007DE"/>
    <w:p w:rsidR="006C201D" w:rsidRDefault="006C201D" w:rsidP="006C201D">
      <w:pPr>
        <w:pStyle w:val="Heading3"/>
      </w:pPr>
      <w:bookmarkStart w:id="78" w:name="_Toc469647098"/>
      <w:r>
        <w:t>Adding static graphics</w:t>
      </w:r>
      <w:bookmarkEnd w:id="78"/>
    </w:p>
    <w:p w:rsidR="006C201D" w:rsidRDefault="006C201D" w:rsidP="006C201D">
      <w:r>
        <w:t xml:space="preserve">Nest static graphics, such as screen captures and icons, in &lt;image&gt; elements, using the </w:t>
      </w:r>
      <w:r w:rsidRPr="006C201D">
        <w:rPr>
          <w:rStyle w:val="AttributeChar"/>
        </w:rPr>
        <w:t>@href</w:t>
      </w:r>
      <w:r>
        <w:t xml:space="preserve"> attribute to point to the appropriate file. As needed, you can also embed an &lt;alt&gt; tag within the &lt;image&gt; element to specify alternate content that displays if the image is not displayed.</w:t>
      </w:r>
    </w:p>
    <w:p w:rsidR="006C201D" w:rsidRDefault="006C201D" w:rsidP="006C201D"/>
    <w:p w:rsidR="006C201D" w:rsidRDefault="006C201D" w:rsidP="006C201D">
      <w:r>
        <w:t>If you will cross reference to the graphic, nest the &lt;image&gt; element in a &lt;fig&gt; container element, along with a &lt;title&gt; element. The title will be included in the cross reference to the image. You may also want to reference the file from within a &lt;fig&gt; element in order to associate callouts or descriptive text with the file. Include an &lt;ol&gt; to define callouts or a &lt;desc&gt; element to provide additional information that should always be associated with the figure, even when it is reused. Content embedded within the &lt;fig&gt; element is considered part of the figure and will be automatically</w:t>
      </w:r>
    </w:p>
    <w:p w:rsidR="006C201D" w:rsidRDefault="006C201D" w:rsidP="006C201D">
      <w:r>
        <w:t>brought with the figure when you reuse it. By default, &lt;desc&gt; content will render before the graphic or media element as an introduction and &lt;ol&gt; content will render below the graphic or object.</w:t>
      </w:r>
    </w:p>
    <w:p w:rsidR="00411ADF" w:rsidRDefault="00411ADF" w:rsidP="006007DE">
      <w:r w:rsidRPr="00411ADF">
        <w:t>You can nest the following elements within &lt;fig&gt;:</w:t>
      </w:r>
    </w:p>
    <w:p w:rsidR="009415B9" w:rsidRDefault="009415B9" w:rsidP="006007DE"/>
    <w:tbl>
      <w:tblPr>
        <w:tblStyle w:val="TableGrid"/>
        <w:tblW w:w="0" w:type="auto"/>
        <w:tblCellMar>
          <w:top w:w="113" w:type="dxa"/>
          <w:bottom w:w="113" w:type="dxa"/>
        </w:tblCellMar>
        <w:tblLook w:val="04A0" w:firstRow="1" w:lastRow="0" w:firstColumn="1" w:lastColumn="0" w:noHBand="0" w:noVBand="1"/>
      </w:tblPr>
      <w:tblGrid>
        <w:gridCol w:w="2689"/>
        <w:gridCol w:w="6327"/>
      </w:tblGrid>
      <w:tr w:rsidR="007854E7" w:rsidTr="0032502A">
        <w:tc>
          <w:tcPr>
            <w:tcW w:w="2689" w:type="dxa"/>
            <w:shd w:val="clear" w:color="auto" w:fill="FBE4D5" w:themeFill="accent2" w:themeFillTint="33"/>
          </w:tcPr>
          <w:p w:rsidR="007854E7" w:rsidRDefault="007854E7" w:rsidP="0032502A">
            <w:pPr>
              <w:rPr>
                <w:b/>
              </w:rPr>
            </w:pPr>
            <w:r>
              <w:rPr>
                <w:b/>
              </w:rPr>
              <w:t>Element</w:t>
            </w:r>
          </w:p>
        </w:tc>
        <w:tc>
          <w:tcPr>
            <w:tcW w:w="6327" w:type="dxa"/>
            <w:shd w:val="clear" w:color="auto" w:fill="FBE4D5" w:themeFill="accent2" w:themeFillTint="33"/>
          </w:tcPr>
          <w:p w:rsidR="007854E7" w:rsidRPr="00681C16" w:rsidRDefault="007854E7" w:rsidP="0032502A">
            <w:pPr>
              <w:rPr>
                <w:b/>
              </w:rPr>
            </w:pPr>
            <w:r w:rsidRPr="00681C16">
              <w:rPr>
                <w:b/>
              </w:rPr>
              <w:t>Guidance</w:t>
            </w:r>
          </w:p>
        </w:tc>
      </w:tr>
      <w:tr w:rsidR="009415B9" w:rsidTr="00A12B24">
        <w:tc>
          <w:tcPr>
            <w:tcW w:w="2689" w:type="dxa"/>
          </w:tcPr>
          <w:p w:rsidR="009415B9" w:rsidRDefault="009415B9" w:rsidP="00A12B24">
            <w:pPr>
              <w:rPr>
                <w:b/>
              </w:rPr>
            </w:pPr>
            <w:r w:rsidRPr="004B5972">
              <w:rPr>
                <w:b/>
              </w:rPr>
              <w:t xml:space="preserve">&lt;title&gt; </w:t>
            </w:r>
          </w:p>
          <w:p w:rsidR="009415B9" w:rsidRPr="00580A64" w:rsidRDefault="009415B9" w:rsidP="00A12B24">
            <w:pPr>
              <w:rPr>
                <w:b/>
              </w:rPr>
            </w:pPr>
            <w:r w:rsidRPr="004B5972">
              <w:rPr>
                <w:b/>
              </w:rPr>
              <w:t>title</w:t>
            </w:r>
          </w:p>
        </w:tc>
        <w:tc>
          <w:tcPr>
            <w:tcW w:w="6327" w:type="dxa"/>
          </w:tcPr>
          <w:p w:rsidR="009415B9" w:rsidRDefault="00276513" w:rsidP="00A12B24">
            <w:r w:rsidRPr="00276513">
              <w:t>Nest the &lt;title&gt; element in &lt;fig&gt; to provide a title for the figure.</w:t>
            </w:r>
          </w:p>
        </w:tc>
      </w:tr>
      <w:tr w:rsidR="009415B9" w:rsidTr="00A12B24">
        <w:tc>
          <w:tcPr>
            <w:tcW w:w="2689" w:type="dxa"/>
          </w:tcPr>
          <w:p w:rsidR="009415B9" w:rsidRPr="004B5972" w:rsidRDefault="009415B9" w:rsidP="00A12B24">
            <w:pPr>
              <w:rPr>
                <w:b/>
              </w:rPr>
            </w:pPr>
            <w:r w:rsidRPr="004B5972">
              <w:rPr>
                <w:b/>
              </w:rPr>
              <w:t>&lt;desc&gt;</w:t>
            </w:r>
          </w:p>
          <w:p w:rsidR="009415B9" w:rsidRPr="00580A64" w:rsidRDefault="009415B9" w:rsidP="00A12B24">
            <w:pPr>
              <w:rPr>
                <w:b/>
              </w:rPr>
            </w:pPr>
            <w:r w:rsidRPr="004B5972">
              <w:rPr>
                <w:b/>
              </w:rPr>
              <w:t>description</w:t>
            </w:r>
          </w:p>
        </w:tc>
        <w:tc>
          <w:tcPr>
            <w:tcW w:w="6327" w:type="dxa"/>
          </w:tcPr>
          <w:p w:rsidR="009415B9" w:rsidRPr="00B9019B" w:rsidRDefault="00276513" w:rsidP="00276513">
            <w:r>
              <w:t>Nest the &lt;desc&gt; element in &lt;fig&gt; to provide additional information about the graphic or media file.</w:t>
            </w:r>
          </w:p>
        </w:tc>
      </w:tr>
      <w:tr w:rsidR="009415B9" w:rsidTr="00A12B24">
        <w:tc>
          <w:tcPr>
            <w:tcW w:w="2689" w:type="dxa"/>
          </w:tcPr>
          <w:p w:rsidR="009415B9" w:rsidRDefault="009415B9" w:rsidP="00A12B24">
            <w:pPr>
              <w:rPr>
                <w:b/>
              </w:rPr>
            </w:pPr>
            <w:r w:rsidRPr="009415B9">
              <w:rPr>
                <w:b/>
              </w:rPr>
              <w:t xml:space="preserve">&lt;image&gt; </w:t>
            </w:r>
          </w:p>
          <w:p w:rsidR="009415B9" w:rsidRPr="00385386" w:rsidRDefault="009415B9" w:rsidP="00A12B24">
            <w:pPr>
              <w:rPr>
                <w:b/>
              </w:rPr>
            </w:pPr>
            <w:r w:rsidRPr="009415B9">
              <w:rPr>
                <w:b/>
              </w:rPr>
              <w:t>image</w:t>
            </w:r>
          </w:p>
        </w:tc>
        <w:tc>
          <w:tcPr>
            <w:tcW w:w="6327" w:type="dxa"/>
          </w:tcPr>
          <w:p w:rsidR="00276513" w:rsidRDefault="00276513" w:rsidP="00276513">
            <w:r>
              <w:t xml:space="preserve">Nest an &lt;image&gt; element within a &lt;fig&gt; element to reference a graphic file in your content repository. Place the file path to the graphic in the </w:t>
            </w:r>
            <w:r w:rsidRPr="008F62AB">
              <w:rPr>
                <w:rStyle w:val="AttributeChar"/>
              </w:rPr>
              <w:t>@href</w:t>
            </w:r>
            <w:r>
              <w:t xml:space="preserve"> attribute within the &lt;image&gt; element.</w:t>
            </w:r>
          </w:p>
          <w:p w:rsidR="00276513" w:rsidRDefault="00276513" w:rsidP="00276513">
            <w:r>
              <w:t>Use the tools provided in EasyDITA to ensure that the reference is coded correctly.</w:t>
            </w:r>
          </w:p>
          <w:p w:rsidR="00276513" w:rsidRDefault="00276513" w:rsidP="00276513"/>
          <w:p w:rsidR="009415B9" w:rsidRDefault="00276513" w:rsidP="00276513">
            <w:r>
              <w:t>Use &lt;image&gt; tags outside of &lt;fig&gt; elements for any graphics that you do not want to cross reference or associate with additional information.</w:t>
            </w:r>
          </w:p>
        </w:tc>
      </w:tr>
      <w:tr w:rsidR="009415B9" w:rsidTr="00A12B24">
        <w:tc>
          <w:tcPr>
            <w:tcW w:w="2689" w:type="dxa"/>
          </w:tcPr>
          <w:p w:rsidR="002149A0" w:rsidRDefault="002149A0" w:rsidP="002149A0">
            <w:pPr>
              <w:rPr>
                <w:b/>
              </w:rPr>
            </w:pPr>
            <w:r w:rsidRPr="002149A0">
              <w:rPr>
                <w:b/>
              </w:rPr>
              <w:t xml:space="preserve">&lt;alt&gt; </w:t>
            </w:r>
          </w:p>
          <w:p w:rsidR="009415B9" w:rsidRPr="00385386" w:rsidRDefault="002149A0" w:rsidP="002149A0">
            <w:pPr>
              <w:rPr>
                <w:b/>
              </w:rPr>
            </w:pPr>
            <w:r>
              <w:rPr>
                <w:b/>
              </w:rPr>
              <w:t xml:space="preserve">alternate </w:t>
            </w:r>
            <w:r w:rsidRPr="002149A0">
              <w:rPr>
                <w:b/>
              </w:rPr>
              <w:t>text</w:t>
            </w:r>
          </w:p>
        </w:tc>
        <w:tc>
          <w:tcPr>
            <w:tcW w:w="6327" w:type="dxa"/>
          </w:tcPr>
          <w:p w:rsidR="009415B9" w:rsidRDefault="001B3C79" w:rsidP="001B3C79">
            <w:r>
              <w:t>Nest the &lt;alt&gt; tag within an &lt;image&gt; element to provide text that can be displayed if for some reason the image cannot be resolved.</w:t>
            </w:r>
          </w:p>
        </w:tc>
      </w:tr>
    </w:tbl>
    <w:p w:rsidR="00411ADF" w:rsidRDefault="00411ADF" w:rsidP="006007DE"/>
    <w:p w:rsidR="00B77D5F" w:rsidRDefault="000C44EF" w:rsidP="006E6847">
      <w:pPr>
        <w:pStyle w:val="Monospace"/>
      </w:pPr>
      <w:r w:rsidRPr="008F62AB">
        <w:t>Example to be provided at a later date.</w:t>
      </w:r>
    </w:p>
    <w:p w:rsidR="00B77D5F" w:rsidRDefault="00B77D5F" w:rsidP="00B77D5F"/>
    <w:p w:rsidR="0059098E" w:rsidRDefault="005C5397" w:rsidP="005C5397">
      <w:pPr>
        <w:pStyle w:val="Heading3"/>
      </w:pPr>
      <w:bookmarkStart w:id="79" w:name="_Toc469647099"/>
      <w:r w:rsidRPr="005C5397">
        <w:t>Placing and formatting graphics</w:t>
      </w:r>
      <w:bookmarkEnd w:id="79"/>
    </w:p>
    <w:p w:rsidR="0059098E" w:rsidRDefault="0059098E" w:rsidP="0059098E">
      <w:r>
        <w:t>Refer to the RSSB Illustration Guidelines for standards governing the creation of graphics. Keep in mind you have very limited control over the placement or formatting of an image or media element using your DITA tags and attributes. The RSSB stylesheets will place and format graphics according to the following rules:</w:t>
      </w:r>
    </w:p>
    <w:p w:rsidR="008F62AB" w:rsidRDefault="008F62AB" w:rsidP="0059098E"/>
    <w:p w:rsidR="00535C5E" w:rsidRDefault="0059098E" w:rsidP="00EC45E1">
      <w:pPr>
        <w:pStyle w:val="ListParagraph"/>
        <w:numPr>
          <w:ilvl w:val="0"/>
          <w:numId w:val="36"/>
        </w:numPr>
      </w:pPr>
      <w:r>
        <w:t xml:space="preserve">By default a figure will be placed within the current text margins. For example, if it is contained within a paragraph, its left side will align with the left edge of the text; if it is in a list, it will be indented to the same left-hand margin as the list element. To override the default and place the figure on the left page margin, set the </w:t>
      </w:r>
      <w:r w:rsidRPr="0059098E">
        <w:rPr>
          <w:rStyle w:val="AttributeChar"/>
        </w:rPr>
        <w:t>@expanse</w:t>
      </w:r>
      <w:r>
        <w:t xml:space="preserve"> attribute to </w:t>
      </w:r>
      <w:r w:rsidR="00DF5136">
        <w:t>“</w:t>
      </w:r>
      <w:r>
        <w:t>page</w:t>
      </w:r>
      <w:r w:rsidR="00DF5136">
        <w:t>”</w:t>
      </w:r>
      <w:r>
        <w:t>.</w:t>
      </w:r>
    </w:p>
    <w:p w:rsidR="00535C5E" w:rsidRDefault="00535C5E" w:rsidP="00535C5E">
      <w:pPr>
        <w:ind w:firstLine="360"/>
        <w:rPr>
          <w:noProof/>
          <w:lang w:eastAsia="en-GB"/>
        </w:rPr>
      </w:pPr>
    </w:p>
    <w:p w:rsidR="008F62AB" w:rsidRDefault="008F62AB" w:rsidP="008F62AB">
      <w:pPr>
        <w:pStyle w:val="Monospace"/>
        <w:rPr>
          <w:highlight w:val="white"/>
        </w:rPr>
      </w:pPr>
      <w:r>
        <w:rPr>
          <w:color w:val="F5844C"/>
          <w:highlight w:val="white"/>
        </w:rPr>
        <w:t xml:space="preserve">   </w:t>
      </w:r>
      <w:r>
        <w:rPr>
          <w:color w:val="000096"/>
          <w:highlight w:val="white"/>
        </w:rPr>
        <w:t>&lt;fig</w:t>
      </w:r>
      <w:r>
        <w:rPr>
          <w:color w:val="F5844C"/>
          <w:highlight w:val="white"/>
        </w:rPr>
        <w:t xml:space="preserve"> expanse</w:t>
      </w:r>
      <w:r>
        <w:rPr>
          <w:color w:val="FF8040"/>
          <w:highlight w:val="white"/>
        </w:rPr>
        <w:t>=</w:t>
      </w:r>
      <w:r>
        <w:rPr>
          <w:highlight w:val="white"/>
        </w:rPr>
        <w:t>"page"</w:t>
      </w:r>
      <w:r>
        <w:rPr>
          <w:color w:val="000096"/>
          <w:highlight w:val="white"/>
        </w:rPr>
        <w:t>&gt;</w:t>
      </w:r>
      <w:r>
        <w:rPr>
          <w:color w:val="000000"/>
          <w:highlight w:val="white"/>
        </w:rPr>
        <w:br/>
        <w:t xml:space="preserve">     </w:t>
      </w:r>
      <w:r>
        <w:rPr>
          <w:color w:val="000096"/>
          <w:highlight w:val="white"/>
        </w:rPr>
        <w:t>&lt;image</w:t>
      </w:r>
      <w:r>
        <w:rPr>
          <w:color w:val="F5844C"/>
          <w:highlight w:val="white"/>
        </w:rPr>
        <w:t xml:space="preserve"> href</w:t>
      </w:r>
      <w:r>
        <w:rPr>
          <w:color w:val="FF8040"/>
          <w:highlight w:val="white"/>
        </w:rPr>
        <w:t>=</w:t>
      </w:r>
      <w:r>
        <w:rPr>
          <w:highlight w:val="white"/>
        </w:rPr>
        <w:t>"cellrelations.jpg"</w:t>
      </w:r>
      <w:r>
        <w:rPr>
          <w:color w:val="000096"/>
          <w:highlight w:val="white"/>
        </w:rPr>
        <w:t>/&gt;</w:t>
      </w:r>
      <w:r>
        <w:rPr>
          <w:color w:val="000000"/>
          <w:highlight w:val="white"/>
        </w:rPr>
        <w:br/>
        <w:t xml:space="preserve">   </w:t>
      </w:r>
      <w:r>
        <w:rPr>
          <w:color w:val="000096"/>
          <w:highlight w:val="white"/>
        </w:rPr>
        <w:t>&lt;/fig&gt;</w:t>
      </w:r>
    </w:p>
    <w:p w:rsidR="008F62AB" w:rsidRDefault="008F62AB" w:rsidP="00535C5E">
      <w:pPr>
        <w:ind w:firstLine="360"/>
        <w:rPr>
          <w:noProof/>
          <w:lang w:eastAsia="en-GB"/>
        </w:rPr>
      </w:pPr>
    </w:p>
    <w:p w:rsidR="00535C5E" w:rsidRDefault="00535C5E" w:rsidP="00EC45E1">
      <w:pPr>
        <w:pStyle w:val="ListParagraph"/>
        <w:numPr>
          <w:ilvl w:val="0"/>
          <w:numId w:val="36"/>
        </w:numPr>
      </w:pPr>
      <w:r w:rsidRPr="00535C5E">
        <w:t>If the image is smaller than the column-width, it will be centered in the horizontal space available.</w:t>
      </w:r>
    </w:p>
    <w:p w:rsidR="00535C5E" w:rsidRDefault="00535C5E" w:rsidP="00535C5E">
      <w:pPr>
        <w:pStyle w:val="ListParagraph"/>
        <w:ind w:left="360"/>
      </w:pPr>
    </w:p>
    <w:p w:rsidR="00535C5E" w:rsidRPr="00535C5E" w:rsidRDefault="00535C5E" w:rsidP="00535C5E">
      <w:pPr>
        <w:ind w:firstLine="360"/>
        <w:rPr>
          <w:b/>
        </w:rPr>
      </w:pPr>
      <w:r w:rsidRPr="00535C5E">
        <w:rPr>
          <w:b/>
        </w:rPr>
        <w:t>Note:</w:t>
      </w:r>
    </w:p>
    <w:p w:rsidR="001C3ABF" w:rsidRDefault="00535C5E" w:rsidP="00535C5E">
      <w:pPr>
        <w:ind w:left="360"/>
      </w:pPr>
      <w:r w:rsidRPr="00535C5E">
        <w:t>Use your graphics tools to size images appropriately. Do not attempt to scale your im</w:t>
      </w:r>
      <w:r>
        <w:t xml:space="preserve">age using </w:t>
      </w:r>
      <w:r w:rsidRPr="00535C5E">
        <w:t>DITA.</w:t>
      </w:r>
    </w:p>
    <w:p w:rsidR="001C3ABF" w:rsidRDefault="001C3ABF" w:rsidP="001C3ABF"/>
    <w:p w:rsidR="001C3ABF" w:rsidRDefault="001C3ABF" w:rsidP="001C3ABF">
      <w:pPr>
        <w:pStyle w:val="Heading2"/>
      </w:pPr>
      <w:bookmarkStart w:id="80" w:name="_Writing_notes_and"/>
      <w:bookmarkStart w:id="81" w:name="_Ref465091816"/>
      <w:bookmarkStart w:id="82" w:name="_Toc469647100"/>
      <w:bookmarkEnd w:id="80"/>
      <w:r>
        <w:t>Writing notes</w:t>
      </w:r>
      <w:bookmarkEnd w:id="81"/>
      <w:bookmarkEnd w:id="82"/>
    </w:p>
    <w:p w:rsidR="00AB6FA8" w:rsidRDefault="00AB6FA8" w:rsidP="00AB6FA8">
      <w:r>
        <w:t xml:space="preserve">Use the &lt;note&gt; element to call attention to important information, best practices, and tips that might be overlooked in the text. They may emphasise a point or contain an explanation or comment. </w:t>
      </w:r>
    </w:p>
    <w:p w:rsidR="00AB6FA8" w:rsidRDefault="00AB6FA8" w:rsidP="009E272E">
      <w:pPr>
        <w:rPr>
          <w:highlight w:val="cyan"/>
        </w:rPr>
      </w:pPr>
    </w:p>
    <w:p w:rsidR="009E272E" w:rsidRPr="003233ED" w:rsidRDefault="009E272E" w:rsidP="009E272E">
      <w:r w:rsidRPr="003233ED">
        <w:t xml:space="preserve">In </w:t>
      </w:r>
      <w:r w:rsidR="00365D6F" w:rsidRPr="003233ED">
        <w:t xml:space="preserve">the </w:t>
      </w:r>
      <w:r w:rsidRPr="003233ED">
        <w:t>A4 documents, RSSB uses notes only for internal content</w:t>
      </w:r>
      <w:r w:rsidR="00365D6F" w:rsidRPr="003233ED">
        <w:t xml:space="preserve"> and they are</w:t>
      </w:r>
      <w:r w:rsidRPr="003233ED">
        <w:t xml:space="preserve"> not meant to be published to users.</w:t>
      </w:r>
      <w:r w:rsidR="003233ED" w:rsidRPr="003233ED">
        <w:t xml:space="preserve"> [RB]</w:t>
      </w:r>
    </w:p>
    <w:p w:rsidR="00AB6FA8" w:rsidRPr="003233ED" w:rsidRDefault="00AB6FA8" w:rsidP="009E272E"/>
    <w:p w:rsidR="009E272E" w:rsidRPr="003233ED" w:rsidRDefault="009E272E" w:rsidP="009E272E">
      <w:r w:rsidRPr="003233ED">
        <w:t xml:space="preserve">In </w:t>
      </w:r>
      <w:r w:rsidR="00F856D0" w:rsidRPr="003233ED">
        <w:t xml:space="preserve">the </w:t>
      </w:r>
      <w:r w:rsidRPr="003233ED">
        <w:t>Rule Book, RSSB has two uses for notes:</w:t>
      </w:r>
    </w:p>
    <w:p w:rsidR="009E272E" w:rsidRPr="003233ED" w:rsidRDefault="009E272E" w:rsidP="00EE78B8">
      <w:pPr>
        <w:pStyle w:val="ListParagraph"/>
        <w:numPr>
          <w:ilvl w:val="0"/>
          <w:numId w:val="52"/>
        </w:numPr>
      </w:pPr>
      <w:r w:rsidRPr="003233ED">
        <w:t>&lt;note&gt; of type “note” is used to call attention to information</w:t>
      </w:r>
      <w:r w:rsidR="00365D6F" w:rsidRPr="003233ED">
        <w:t>.</w:t>
      </w:r>
    </w:p>
    <w:p w:rsidR="009E272E" w:rsidRPr="003233ED" w:rsidRDefault="009E272E" w:rsidP="00EE78B8">
      <w:pPr>
        <w:pStyle w:val="ListParagraph"/>
        <w:numPr>
          <w:ilvl w:val="0"/>
          <w:numId w:val="52"/>
        </w:numPr>
      </w:pPr>
      <w:r w:rsidRPr="003233ED">
        <w:t>&lt;note&gt; of type “attention” i</w:t>
      </w:r>
      <w:r w:rsidR="00365D6F" w:rsidRPr="003233ED">
        <w:t>s</w:t>
      </w:r>
      <w:r w:rsidRPr="003233ED">
        <w:t xml:space="preserve"> used to mark critical rules</w:t>
      </w:r>
      <w:r w:rsidR="00365D6F" w:rsidRPr="003233ED">
        <w:t>.</w:t>
      </w:r>
      <w:r w:rsidRPr="003233ED">
        <w:t xml:space="preserve"> </w:t>
      </w:r>
      <w:r w:rsidR="003233ED">
        <w:t>[RB]</w:t>
      </w:r>
    </w:p>
    <w:p w:rsidR="009E272E" w:rsidRPr="003233ED" w:rsidRDefault="009E272E" w:rsidP="000B1EAF">
      <w:bookmarkStart w:id="83" w:name="_Writing_notes"/>
      <w:bookmarkEnd w:id="83"/>
    </w:p>
    <w:p w:rsidR="00FA4E11" w:rsidRDefault="0027637B" w:rsidP="000B1EAF">
      <w:r w:rsidRPr="003233ED">
        <w:t>U</w:t>
      </w:r>
      <w:r w:rsidR="000B1EAF" w:rsidRPr="003233ED">
        <w:t xml:space="preserve">se the </w:t>
      </w:r>
      <w:r w:rsidR="000B1EAF" w:rsidRPr="003233ED">
        <w:rPr>
          <w:rStyle w:val="AttributeChar"/>
        </w:rPr>
        <w:t>@type</w:t>
      </w:r>
      <w:r w:rsidR="000B1EAF" w:rsidRPr="003233ED">
        <w:t xml:space="preserve"> attribute to indicate the type of note you are including. </w:t>
      </w:r>
      <w:r w:rsidR="009E272E" w:rsidRPr="003233ED">
        <w:t>There are</w:t>
      </w:r>
      <w:r w:rsidR="000B1EAF" w:rsidRPr="003233ED">
        <w:t xml:space="preserve"> </w:t>
      </w:r>
      <w:r w:rsidR="00FD1CE9" w:rsidRPr="003233ED">
        <w:t>four</w:t>
      </w:r>
      <w:r w:rsidR="000B1EAF" w:rsidRPr="003233ED">
        <w:t xml:space="preserve"> types</w:t>
      </w:r>
      <w:r w:rsidR="000B1EAF">
        <w:t xml:space="preserve"> of notes:</w:t>
      </w:r>
    </w:p>
    <w:p w:rsidR="00FA4E11" w:rsidRDefault="00FA4E11" w:rsidP="004152A5"/>
    <w:tbl>
      <w:tblPr>
        <w:tblStyle w:val="TableGrid"/>
        <w:tblW w:w="0" w:type="auto"/>
        <w:tblCellMar>
          <w:top w:w="113" w:type="dxa"/>
          <w:bottom w:w="113" w:type="dxa"/>
        </w:tblCellMar>
        <w:tblLook w:val="04A0" w:firstRow="1" w:lastRow="0" w:firstColumn="1" w:lastColumn="0" w:noHBand="0" w:noVBand="1"/>
      </w:tblPr>
      <w:tblGrid>
        <w:gridCol w:w="2689"/>
        <w:gridCol w:w="6327"/>
      </w:tblGrid>
      <w:tr w:rsidR="00F47940" w:rsidTr="00A12B24">
        <w:tc>
          <w:tcPr>
            <w:tcW w:w="2689" w:type="dxa"/>
            <w:shd w:val="clear" w:color="auto" w:fill="FBE4D5" w:themeFill="accent2" w:themeFillTint="33"/>
          </w:tcPr>
          <w:p w:rsidR="00F47940" w:rsidRPr="005C58EE" w:rsidRDefault="00F47940" w:rsidP="00A12B24">
            <w:pPr>
              <w:rPr>
                <w:b/>
              </w:rPr>
            </w:pPr>
            <w:r>
              <w:rPr>
                <w:b/>
              </w:rPr>
              <w:t>Type</w:t>
            </w:r>
          </w:p>
        </w:tc>
        <w:tc>
          <w:tcPr>
            <w:tcW w:w="6327" w:type="dxa"/>
            <w:shd w:val="clear" w:color="auto" w:fill="FBE4D5" w:themeFill="accent2" w:themeFillTint="33"/>
          </w:tcPr>
          <w:p w:rsidR="00F47940" w:rsidRPr="00892C65" w:rsidRDefault="00F47940" w:rsidP="00A12B24">
            <w:pPr>
              <w:rPr>
                <w:b/>
              </w:rPr>
            </w:pPr>
            <w:r w:rsidRPr="00892C65">
              <w:rPr>
                <w:b/>
              </w:rPr>
              <w:t>Definition</w:t>
            </w:r>
          </w:p>
        </w:tc>
      </w:tr>
      <w:tr w:rsidR="00F47940" w:rsidTr="00A12B24">
        <w:tc>
          <w:tcPr>
            <w:tcW w:w="2689" w:type="dxa"/>
          </w:tcPr>
          <w:p w:rsidR="00EA72D4" w:rsidRDefault="00EA72D4" w:rsidP="00EA72D4">
            <w:r>
              <w:t>Important!</w:t>
            </w:r>
          </w:p>
          <w:p w:rsidR="00F47940" w:rsidRPr="005C58EE" w:rsidRDefault="00EA72D4" w:rsidP="00EA72D4">
            <w:pPr>
              <w:rPr>
                <w:b/>
              </w:rPr>
            </w:pPr>
            <w:r>
              <w:t>(type=</w:t>
            </w:r>
            <w:r w:rsidR="00FD1CE9">
              <w:t>”</w:t>
            </w:r>
            <w:r>
              <w:t>important</w:t>
            </w:r>
            <w:r w:rsidR="00FD1CE9">
              <w:t>”</w:t>
            </w:r>
            <w:r>
              <w:t>)</w:t>
            </w:r>
          </w:p>
        </w:tc>
        <w:tc>
          <w:tcPr>
            <w:tcW w:w="6327" w:type="dxa"/>
          </w:tcPr>
          <w:p w:rsidR="00F47940" w:rsidRPr="00B9019B" w:rsidRDefault="00EB75EB" w:rsidP="00A12B24">
            <w:r w:rsidRPr="00EB75EB">
              <w:t>Calls attention to crucial supplementary information.</w:t>
            </w:r>
          </w:p>
        </w:tc>
      </w:tr>
      <w:tr w:rsidR="00F47940" w:rsidTr="00A12B24">
        <w:tc>
          <w:tcPr>
            <w:tcW w:w="2689" w:type="dxa"/>
          </w:tcPr>
          <w:p w:rsidR="00F47940" w:rsidRDefault="00EA72D4" w:rsidP="00A12B24">
            <w:r w:rsidRPr="00EA72D4">
              <w:t>Tip (type=</w:t>
            </w:r>
            <w:r w:rsidR="00FD1CE9">
              <w:t>”</w:t>
            </w:r>
            <w:r w:rsidRPr="00EA72D4">
              <w:t>tip</w:t>
            </w:r>
            <w:r w:rsidR="00FD1CE9">
              <w:t>”</w:t>
            </w:r>
            <w:r w:rsidRPr="00EA72D4">
              <w:t>)</w:t>
            </w:r>
          </w:p>
        </w:tc>
        <w:tc>
          <w:tcPr>
            <w:tcW w:w="6327" w:type="dxa"/>
          </w:tcPr>
          <w:p w:rsidR="00F47940" w:rsidRPr="00B9019B" w:rsidRDefault="00A4546F" w:rsidP="00A12B24">
            <w:r w:rsidRPr="00A4546F">
              <w:t>Calls attention to best practices or tips.</w:t>
            </w:r>
          </w:p>
        </w:tc>
      </w:tr>
      <w:tr w:rsidR="00F47940" w:rsidTr="00A12B24">
        <w:tc>
          <w:tcPr>
            <w:tcW w:w="2689" w:type="dxa"/>
          </w:tcPr>
          <w:p w:rsidR="00F47940" w:rsidRDefault="00EA72D4" w:rsidP="00A12B24">
            <w:r w:rsidRPr="00EA72D4">
              <w:t>Note (type=</w:t>
            </w:r>
            <w:r w:rsidR="00FD1CE9">
              <w:t>”</w:t>
            </w:r>
            <w:r w:rsidRPr="00EA72D4">
              <w:t>note</w:t>
            </w:r>
            <w:r w:rsidR="00FD1CE9">
              <w:t>”</w:t>
            </w:r>
            <w:r w:rsidRPr="00EA72D4">
              <w:t>)</w:t>
            </w:r>
          </w:p>
        </w:tc>
        <w:tc>
          <w:tcPr>
            <w:tcW w:w="6327" w:type="dxa"/>
          </w:tcPr>
          <w:p w:rsidR="00F47940" w:rsidRPr="00B9019B" w:rsidRDefault="00A4546F" w:rsidP="00A4546F">
            <w:r>
              <w:t xml:space="preserve">Calls attention to a significant piece of supplementary information. If you do not specify a </w:t>
            </w:r>
            <w:r w:rsidRPr="00A4546F">
              <w:rPr>
                <w:rStyle w:val="AttributeChar"/>
              </w:rPr>
              <w:t>@type</w:t>
            </w:r>
            <w:r>
              <w:t xml:space="preserve"> attribute, it defaults to this type.</w:t>
            </w:r>
          </w:p>
        </w:tc>
      </w:tr>
      <w:tr w:rsidR="00FD1CE9" w:rsidTr="00A12B24">
        <w:tc>
          <w:tcPr>
            <w:tcW w:w="2689" w:type="dxa"/>
          </w:tcPr>
          <w:p w:rsidR="00FD1CE9" w:rsidRPr="003233ED" w:rsidRDefault="00FD1CE9" w:rsidP="00A12B24">
            <w:r w:rsidRPr="003233ED">
              <w:t>Critica</w:t>
            </w:r>
            <w:r w:rsidR="009E272E" w:rsidRPr="003233ED">
              <w:t>lity red box (type=”attention”)</w:t>
            </w:r>
          </w:p>
        </w:tc>
        <w:tc>
          <w:tcPr>
            <w:tcW w:w="6327" w:type="dxa"/>
          </w:tcPr>
          <w:p w:rsidR="00FD1CE9" w:rsidRPr="003233ED" w:rsidRDefault="00FD1CE9" w:rsidP="00A4546F">
            <w:r w:rsidRPr="003233ED">
              <w:t>Calls attention to a critical rule in a Rule Book.</w:t>
            </w:r>
            <w:r w:rsidR="003233ED" w:rsidRPr="003233ED">
              <w:t xml:space="preserve"> [RB]</w:t>
            </w:r>
          </w:p>
        </w:tc>
      </w:tr>
    </w:tbl>
    <w:p w:rsidR="00FA4E11" w:rsidRDefault="00FA4E11" w:rsidP="004152A5"/>
    <w:p w:rsidR="009758B7" w:rsidRDefault="009758B7" w:rsidP="009758B7">
      <w:r w:rsidRPr="009758B7">
        <w:t>When including &lt;note&gt; elements, follow these guidelines:</w:t>
      </w:r>
    </w:p>
    <w:p w:rsidR="007473AB" w:rsidRPr="009758B7" w:rsidRDefault="007473AB" w:rsidP="009758B7"/>
    <w:p w:rsidR="009758B7" w:rsidRPr="009758B7" w:rsidRDefault="009758B7" w:rsidP="00EC45E1">
      <w:pPr>
        <w:pStyle w:val="ListParagraph"/>
        <w:numPr>
          <w:ilvl w:val="0"/>
          <w:numId w:val="37"/>
        </w:numPr>
      </w:pPr>
      <w:r w:rsidRPr="009758B7">
        <w:t>Do not use a note when the information it contains is no more important than any other information in the topic.</w:t>
      </w:r>
    </w:p>
    <w:p w:rsidR="009758B7" w:rsidRPr="009758B7" w:rsidRDefault="009758B7" w:rsidP="00EC45E1">
      <w:pPr>
        <w:pStyle w:val="ListParagraph"/>
        <w:numPr>
          <w:ilvl w:val="0"/>
          <w:numId w:val="37"/>
        </w:numPr>
      </w:pPr>
      <w:r w:rsidRPr="009758B7">
        <w:t>Try not to place notes directly after a &lt;title&gt; element.</w:t>
      </w:r>
    </w:p>
    <w:p w:rsidR="009758B7" w:rsidRPr="009758B7" w:rsidRDefault="009758B7" w:rsidP="00EC45E1">
      <w:pPr>
        <w:pStyle w:val="ListParagraph"/>
        <w:numPr>
          <w:ilvl w:val="0"/>
          <w:numId w:val="38"/>
        </w:numPr>
      </w:pPr>
      <w:r w:rsidRPr="009758B7">
        <w:t>Make every attempt to limit the length of note text. Do not exceed a single paragraph. If you need to include more</w:t>
      </w:r>
      <w:r>
        <w:t xml:space="preserve"> </w:t>
      </w:r>
      <w:r w:rsidRPr="009758B7">
        <w:t>than one paragraph in a note, consider creating a separate section or topic instead.</w:t>
      </w:r>
    </w:p>
    <w:p w:rsidR="009758B7" w:rsidRPr="003233ED" w:rsidRDefault="009758B7" w:rsidP="00EC45E1">
      <w:pPr>
        <w:pStyle w:val="ListParagraph"/>
        <w:numPr>
          <w:ilvl w:val="0"/>
          <w:numId w:val="38"/>
        </w:numPr>
      </w:pPr>
      <w:r w:rsidRPr="009758B7">
        <w:t>Start each &lt;note&gt; el</w:t>
      </w:r>
      <w:r w:rsidRPr="003233ED">
        <w:t>ement with a block element, such as a paragraph tag.</w:t>
      </w:r>
    </w:p>
    <w:p w:rsidR="00F47940" w:rsidRPr="003233ED" w:rsidRDefault="009758B7" w:rsidP="00EC45E1">
      <w:pPr>
        <w:pStyle w:val="ListParagraph"/>
        <w:numPr>
          <w:ilvl w:val="0"/>
          <w:numId w:val="38"/>
        </w:numPr>
      </w:pPr>
      <w:r w:rsidRPr="003233ED">
        <w:t>Block-level elements (e.g., &lt;p&gt;, &lt;ul&gt;, and &lt;ol&gt;) may be nested but only sparingly.</w:t>
      </w:r>
      <w:r w:rsidR="00FD1CE9" w:rsidRPr="003233ED">
        <w:t xml:space="preserve"> In the Rule Book modules, block-leve</w:t>
      </w:r>
      <w:r w:rsidR="007473AB" w:rsidRPr="003233ED">
        <w:t>l</w:t>
      </w:r>
      <w:r w:rsidR="00FD1CE9" w:rsidRPr="003233ED">
        <w:t xml:space="preserve"> elements may be nested in the criticality red box &lt;note&gt;.  </w:t>
      </w:r>
      <w:r w:rsidR="003233ED" w:rsidRPr="003233ED">
        <w:t>[RB</w:t>
      </w:r>
      <w:r w:rsidR="003233ED">
        <w:t>]</w:t>
      </w:r>
    </w:p>
    <w:p w:rsidR="003F25EB" w:rsidRDefault="003F25EB" w:rsidP="003F25EB">
      <w:pPr>
        <w:pStyle w:val="ListParagraph"/>
      </w:pPr>
    </w:p>
    <w:p w:rsidR="00FA4E11" w:rsidRPr="000B796E" w:rsidRDefault="000B796E" w:rsidP="004152A5">
      <w:pPr>
        <w:rPr>
          <w:b/>
        </w:rPr>
      </w:pPr>
      <w:r w:rsidRPr="000B796E">
        <w:rPr>
          <w:b/>
          <w:noProof/>
          <w:lang w:eastAsia="en-GB"/>
        </w:rPr>
        <w:t>DITA examples:</w:t>
      </w:r>
    </w:p>
    <w:p w:rsidR="00FA4E11" w:rsidRDefault="00FA4E11" w:rsidP="004152A5"/>
    <w:p w:rsidR="000B796E" w:rsidRDefault="007473AB" w:rsidP="000B796E">
      <w:pPr>
        <w:pStyle w:val="Monospace"/>
        <w:rPr>
          <w:highlight w:val="white"/>
        </w:rPr>
      </w:pPr>
      <w:r>
        <w:rPr>
          <w:color w:val="000096"/>
          <w:highlight w:val="white"/>
        </w:rPr>
        <w:t>&lt;note</w:t>
      </w:r>
      <w:r>
        <w:rPr>
          <w:color w:val="F5844C"/>
          <w:highlight w:val="white"/>
        </w:rPr>
        <w:t xml:space="preserve"> type</w:t>
      </w:r>
      <w:r>
        <w:rPr>
          <w:color w:val="FF8040"/>
          <w:highlight w:val="white"/>
        </w:rPr>
        <w:t>=</w:t>
      </w:r>
      <w:r>
        <w:rPr>
          <w:color w:val="993300"/>
          <w:highlight w:val="white"/>
        </w:rPr>
        <w:t>"important"</w:t>
      </w:r>
      <w:r>
        <w:rPr>
          <w:color w:val="000096"/>
          <w:highlight w:val="white"/>
        </w:rPr>
        <w:t>&gt;</w:t>
      </w:r>
    </w:p>
    <w:p w:rsidR="007473AB" w:rsidRDefault="007473AB" w:rsidP="000B796E">
      <w:pPr>
        <w:pStyle w:val="Monospace"/>
        <w:ind w:firstLine="720"/>
        <w:rPr>
          <w:color w:val="000096"/>
          <w:highlight w:val="white"/>
        </w:rPr>
      </w:pPr>
      <w:r>
        <w:rPr>
          <w:color w:val="000096"/>
          <w:highlight w:val="white"/>
        </w:rPr>
        <w:t>&lt;p&gt;</w:t>
      </w:r>
      <w:r>
        <w:rPr>
          <w:highlight w:val="white"/>
        </w:rPr>
        <w:t>Check battery power indicator.</w:t>
      </w:r>
      <w:r>
        <w:rPr>
          <w:color w:val="000096"/>
          <w:highlight w:val="white"/>
        </w:rPr>
        <w:t>&lt;/p&gt;</w:t>
      </w:r>
      <w:r>
        <w:rPr>
          <w:highlight w:val="white"/>
        </w:rPr>
        <w:br/>
      </w:r>
      <w:r>
        <w:rPr>
          <w:color w:val="000096"/>
          <w:highlight w:val="white"/>
        </w:rPr>
        <w:t>&lt;/note&gt;</w:t>
      </w:r>
    </w:p>
    <w:p w:rsidR="00B63150" w:rsidRDefault="00B63150" w:rsidP="000B796E">
      <w:pPr>
        <w:pStyle w:val="Monospace"/>
        <w:ind w:firstLine="720"/>
        <w:rPr>
          <w:highlight w:val="white"/>
        </w:rPr>
      </w:pPr>
    </w:p>
    <w:p w:rsidR="000B796E" w:rsidRDefault="000B796E" w:rsidP="000B796E">
      <w:pPr>
        <w:pStyle w:val="Monospace"/>
        <w:rPr>
          <w:highlight w:val="white"/>
        </w:rPr>
      </w:pPr>
      <w:r>
        <w:rPr>
          <w:color w:val="000096"/>
          <w:highlight w:val="white"/>
        </w:rPr>
        <w:t>&lt;note</w:t>
      </w:r>
      <w:r>
        <w:rPr>
          <w:color w:val="F5844C"/>
          <w:highlight w:val="white"/>
        </w:rPr>
        <w:t xml:space="preserve"> type</w:t>
      </w:r>
      <w:r>
        <w:rPr>
          <w:color w:val="FF8040"/>
          <w:highlight w:val="white"/>
        </w:rPr>
        <w:t>=</w:t>
      </w:r>
      <w:r>
        <w:rPr>
          <w:color w:val="993300"/>
          <w:highlight w:val="white"/>
        </w:rPr>
        <w:t>"tip"</w:t>
      </w:r>
      <w:r>
        <w:rPr>
          <w:color w:val="000096"/>
          <w:highlight w:val="white"/>
        </w:rPr>
        <w:t>&gt;</w:t>
      </w:r>
    </w:p>
    <w:p w:rsidR="000B796E" w:rsidRDefault="000B796E" w:rsidP="000B796E">
      <w:pPr>
        <w:pStyle w:val="Monospace"/>
        <w:ind w:left="720"/>
        <w:rPr>
          <w:highlight w:val="white"/>
        </w:rPr>
      </w:pPr>
      <w:r>
        <w:rPr>
          <w:color w:val="000096"/>
          <w:highlight w:val="white"/>
        </w:rPr>
        <w:t>&lt;p&gt;</w:t>
      </w:r>
      <w:r>
        <w:rPr>
          <w:highlight w:val="white"/>
        </w:rPr>
        <w:t>Place rechargeable batteries in the charging tray after each shift.</w:t>
      </w:r>
      <w:r>
        <w:rPr>
          <w:color w:val="000096"/>
          <w:highlight w:val="white"/>
        </w:rPr>
        <w:t>&lt;/p&gt;</w:t>
      </w:r>
    </w:p>
    <w:p w:rsidR="000B796E" w:rsidRDefault="000B796E" w:rsidP="000B796E">
      <w:pPr>
        <w:pStyle w:val="Monospace"/>
        <w:rPr>
          <w:highlight w:val="white"/>
        </w:rPr>
      </w:pPr>
      <w:r>
        <w:rPr>
          <w:color w:val="000096"/>
          <w:highlight w:val="white"/>
        </w:rPr>
        <w:t>&lt;/note&gt;</w:t>
      </w:r>
    </w:p>
    <w:p w:rsidR="007655DE" w:rsidRDefault="007655DE">
      <w:pPr>
        <w:spacing w:after="160" w:line="259" w:lineRule="auto"/>
      </w:pPr>
      <w:r>
        <w:br w:type="page"/>
      </w:r>
    </w:p>
    <w:p w:rsidR="004152A5" w:rsidRPr="00572842" w:rsidRDefault="004152A5" w:rsidP="00572842">
      <w:pPr>
        <w:pStyle w:val="Heading1"/>
      </w:pPr>
      <w:bookmarkStart w:id="84" w:name="_Chapter_5:_Inline"/>
      <w:bookmarkStart w:id="85" w:name="_Ref465091711"/>
      <w:bookmarkStart w:id="86" w:name="_Toc469647101"/>
      <w:bookmarkEnd w:id="84"/>
      <w:r w:rsidRPr="00572842">
        <w:t>Chapter 5: Inline elements</w:t>
      </w:r>
      <w:bookmarkEnd w:id="85"/>
      <w:bookmarkEnd w:id="86"/>
    </w:p>
    <w:p w:rsidR="004152A5" w:rsidRPr="004152A5" w:rsidRDefault="004152A5" w:rsidP="004152A5">
      <w:r w:rsidRPr="004152A5">
        <w:t>Inline elements describe the words or phrases that occur inside a block element such as a paragraph, list item, or cell in a table. The information contained in these elements is used to optimise search and retrieval for both authors and users. In addition, some inline elements have specific formatting requirements that are handled by the stylesheet. The various formatting differences are explained in this section when applicable.</w:t>
      </w:r>
    </w:p>
    <w:p w:rsidR="00572842" w:rsidRDefault="00572842" w:rsidP="004152A5"/>
    <w:p w:rsidR="004152A5" w:rsidRDefault="00572842" w:rsidP="004152A5">
      <w:r w:rsidRPr="00572842">
        <w:rPr>
          <w:b/>
        </w:rPr>
        <w:t>Note:</w:t>
      </w:r>
      <w:r>
        <w:t xml:space="preserve"> D</w:t>
      </w:r>
      <w:r w:rsidR="004152A5">
        <w:t>o not select an inline element based on how it will be rendered, but on what type of information it contains.</w:t>
      </w:r>
    </w:p>
    <w:p w:rsidR="004152A5" w:rsidRDefault="004152A5" w:rsidP="004152A5"/>
    <w:p w:rsidR="004152A5" w:rsidRPr="00572842" w:rsidRDefault="004152A5" w:rsidP="00572842">
      <w:pPr>
        <w:pStyle w:val="Heading2"/>
      </w:pPr>
      <w:bookmarkStart w:id="87" w:name="_Toc469647102"/>
      <w:r w:rsidRPr="00572842">
        <w:t>Highlighting elements</w:t>
      </w:r>
      <w:bookmarkEnd w:id="87"/>
    </w:p>
    <w:p w:rsidR="004152A5" w:rsidRDefault="004152A5" w:rsidP="004152A5">
      <w:r>
        <w:t>RSSB allows the use of the following non-semantic formatting tags:</w:t>
      </w:r>
    </w:p>
    <w:p w:rsidR="00C216B9" w:rsidRDefault="00C216B9" w:rsidP="004152A5"/>
    <w:p w:rsidR="004152A5" w:rsidRDefault="004152A5" w:rsidP="00EC45E1">
      <w:pPr>
        <w:pStyle w:val="ListParagraph"/>
        <w:numPr>
          <w:ilvl w:val="0"/>
          <w:numId w:val="1"/>
        </w:numPr>
      </w:pPr>
      <w:r w:rsidRPr="006635C0">
        <w:rPr>
          <w:rStyle w:val="MonospaceChar"/>
        </w:rPr>
        <w:t>&lt;b&gt;</w:t>
      </w:r>
      <w:r>
        <w:t xml:space="preserve"> bold</w:t>
      </w:r>
    </w:p>
    <w:p w:rsidR="004152A5" w:rsidRDefault="004152A5" w:rsidP="00EC45E1">
      <w:pPr>
        <w:pStyle w:val="ListParagraph"/>
        <w:numPr>
          <w:ilvl w:val="0"/>
          <w:numId w:val="1"/>
        </w:numPr>
      </w:pPr>
      <w:r w:rsidRPr="006635C0">
        <w:rPr>
          <w:rStyle w:val="MonospaceChar"/>
        </w:rPr>
        <w:t>&lt;sub&gt;</w:t>
      </w:r>
      <w:r>
        <w:t xml:space="preserve"> subscript</w:t>
      </w:r>
    </w:p>
    <w:p w:rsidR="004152A5" w:rsidRDefault="004152A5" w:rsidP="00EC45E1">
      <w:pPr>
        <w:pStyle w:val="ListParagraph"/>
        <w:numPr>
          <w:ilvl w:val="0"/>
          <w:numId w:val="1"/>
        </w:numPr>
      </w:pPr>
      <w:r w:rsidRPr="006635C0">
        <w:rPr>
          <w:rStyle w:val="MonospaceChar"/>
        </w:rPr>
        <w:t>&lt;sup&gt;</w:t>
      </w:r>
      <w:r>
        <w:t xml:space="preserve"> superscript</w:t>
      </w:r>
    </w:p>
    <w:p w:rsidR="004152A5" w:rsidRDefault="004152A5" w:rsidP="004152A5"/>
    <w:p w:rsidR="004152A5" w:rsidRDefault="004152A5" w:rsidP="00572842">
      <w:pPr>
        <w:pStyle w:val="Heading2"/>
      </w:pPr>
      <w:bookmarkStart w:id="88" w:name="_Toc469647103"/>
      <w:r>
        <w:t>Miscellaneous inline elements</w:t>
      </w:r>
      <w:bookmarkEnd w:id="88"/>
    </w:p>
    <w:p w:rsidR="004152A5" w:rsidRDefault="004152A5" w:rsidP="004152A5">
      <w:r>
        <w:t>Use these inline elements to specify special processing of the content they contain:</w:t>
      </w:r>
    </w:p>
    <w:p w:rsidR="004152A5" w:rsidRDefault="004152A5" w:rsidP="004152A5"/>
    <w:tbl>
      <w:tblPr>
        <w:tblStyle w:val="TableGrid"/>
        <w:tblW w:w="0" w:type="auto"/>
        <w:tblCellMar>
          <w:top w:w="113" w:type="dxa"/>
          <w:bottom w:w="113" w:type="dxa"/>
        </w:tblCellMar>
        <w:tblLook w:val="04A0" w:firstRow="1" w:lastRow="0" w:firstColumn="1" w:lastColumn="0" w:noHBand="0" w:noVBand="1"/>
      </w:tblPr>
      <w:tblGrid>
        <w:gridCol w:w="2263"/>
        <w:gridCol w:w="6753"/>
      </w:tblGrid>
      <w:tr w:rsidR="00446F38" w:rsidTr="00446F38">
        <w:tc>
          <w:tcPr>
            <w:tcW w:w="2263" w:type="dxa"/>
            <w:shd w:val="clear" w:color="auto" w:fill="FBE4D5" w:themeFill="accent2" w:themeFillTint="33"/>
          </w:tcPr>
          <w:p w:rsidR="00446F38" w:rsidRDefault="00446F38" w:rsidP="0032502A">
            <w:pPr>
              <w:rPr>
                <w:b/>
              </w:rPr>
            </w:pPr>
            <w:r>
              <w:rPr>
                <w:b/>
              </w:rPr>
              <w:t>Element</w:t>
            </w:r>
          </w:p>
        </w:tc>
        <w:tc>
          <w:tcPr>
            <w:tcW w:w="6753" w:type="dxa"/>
            <w:shd w:val="clear" w:color="auto" w:fill="FBE4D5" w:themeFill="accent2" w:themeFillTint="33"/>
          </w:tcPr>
          <w:p w:rsidR="00446F38" w:rsidRPr="00681C16" w:rsidRDefault="00446F38" w:rsidP="0032502A">
            <w:pPr>
              <w:rPr>
                <w:b/>
              </w:rPr>
            </w:pPr>
            <w:r w:rsidRPr="00681C16">
              <w:rPr>
                <w:b/>
              </w:rPr>
              <w:t>Guidance</w:t>
            </w:r>
          </w:p>
        </w:tc>
      </w:tr>
      <w:tr w:rsidR="00572842" w:rsidTr="00572842">
        <w:tc>
          <w:tcPr>
            <w:tcW w:w="2263" w:type="dxa"/>
          </w:tcPr>
          <w:p w:rsidR="00572842" w:rsidRDefault="00572842" w:rsidP="004152A5">
            <w:pPr>
              <w:rPr>
                <w:b/>
              </w:rPr>
            </w:pPr>
            <w:r>
              <w:rPr>
                <w:b/>
              </w:rPr>
              <w:t>&lt;cite&gt;</w:t>
            </w:r>
          </w:p>
          <w:p w:rsidR="00572842" w:rsidRDefault="00572842" w:rsidP="004152A5">
            <w:r>
              <w:rPr>
                <w:b/>
              </w:rPr>
              <w:t>cite</w:t>
            </w:r>
          </w:p>
        </w:tc>
        <w:tc>
          <w:tcPr>
            <w:tcW w:w="6753" w:type="dxa"/>
          </w:tcPr>
          <w:p w:rsidR="00572842" w:rsidRDefault="00572842" w:rsidP="004152A5">
            <w:r>
              <w:t>When referencing another document, enclose the name of the document in &lt;cite&gt; tags.</w:t>
            </w:r>
            <w:r>
              <w:rPr>
                <w:spacing w:val="1"/>
              </w:rPr>
              <w:t xml:space="preserve"> </w:t>
            </w:r>
            <w:r>
              <w:t>This element does not create a link between the two documents. If you want to create a hyperlink, see</w:t>
            </w:r>
            <w:r w:rsidR="00520A67">
              <w:t xml:space="preserve"> </w:t>
            </w:r>
            <w:hyperlink w:anchor="_Cross_references" w:history="1">
              <w:r w:rsidR="00520A67" w:rsidRPr="00520A67">
                <w:rPr>
                  <w:rStyle w:val="Hyperlink"/>
                </w:rPr>
                <w:t>Cross references</w:t>
              </w:r>
            </w:hyperlink>
            <w:r>
              <w:t xml:space="preserve"> on page</w:t>
            </w:r>
            <w:r>
              <w:rPr>
                <w:spacing w:val="-1"/>
              </w:rPr>
              <w:t xml:space="preserve"> </w:t>
            </w:r>
            <w:r w:rsidR="00520A67">
              <w:fldChar w:fldCharType="begin"/>
            </w:r>
            <w:r w:rsidR="00520A67">
              <w:rPr>
                <w:spacing w:val="-1"/>
              </w:rPr>
              <w:instrText xml:space="preserve"> PAGEREF _Ref465154296 \h </w:instrText>
            </w:r>
            <w:r w:rsidR="00520A67">
              <w:fldChar w:fldCharType="separate"/>
            </w:r>
            <w:r w:rsidR="00D0331A">
              <w:rPr>
                <w:noProof/>
                <w:spacing w:val="-1"/>
              </w:rPr>
              <w:t>57</w:t>
            </w:r>
            <w:r w:rsidR="00520A67">
              <w:fldChar w:fldCharType="end"/>
            </w:r>
            <w:r>
              <w:t>.</w:t>
            </w:r>
          </w:p>
        </w:tc>
      </w:tr>
      <w:tr w:rsidR="00572842" w:rsidTr="00572842">
        <w:tc>
          <w:tcPr>
            <w:tcW w:w="2263" w:type="dxa"/>
          </w:tcPr>
          <w:p w:rsidR="00572842" w:rsidRPr="00572842" w:rsidRDefault="00572842" w:rsidP="00572842">
            <w:pPr>
              <w:rPr>
                <w:b/>
              </w:rPr>
            </w:pPr>
            <w:r w:rsidRPr="00572842">
              <w:rPr>
                <w:b/>
              </w:rPr>
              <w:t>&lt;draft-comment&gt;</w:t>
            </w:r>
          </w:p>
          <w:p w:rsidR="00572842" w:rsidRDefault="00572842" w:rsidP="00572842">
            <w:r w:rsidRPr="00572842">
              <w:rPr>
                <w:b/>
              </w:rPr>
              <w:t>draft comment</w:t>
            </w:r>
          </w:p>
        </w:tc>
        <w:tc>
          <w:tcPr>
            <w:tcW w:w="6753" w:type="dxa"/>
          </w:tcPr>
          <w:p w:rsidR="00572842" w:rsidRDefault="00572842" w:rsidP="00572842">
            <w:r>
              <w:t xml:space="preserve">Use the &lt;draft-comment&gt; element to provide feedback, suggestions, or clarification to the reviewer or author of a topic. The &lt;draft-comment&gt; element is not generally included in the final output, but can be seen in the editor and on draft versions of the content. When entering a draft comment, specify your initials in the </w:t>
            </w:r>
            <w:r>
              <w:rPr>
                <w:rFonts w:ascii="Times-Italic" w:hAnsi="Times-Italic" w:cs="Times-Italic"/>
                <w:i/>
                <w:iCs/>
              </w:rPr>
              <w:t>@</w:t>
            </w:r>
            <w:r w:rsidRPr="00572842">
              <w:rPr>
                <w:i/>
                <w:iCs/>
              </w:rPr>
              <w:t>author</w:t>
            </w:r>
            <w:r>
              <w:rPr>
                <w:rFonts w:ascii="Times-Italic" w:hAnsi="Times-Italic" w:cs="Times-Italic"/>
                <w:i/>
                <w:iCs/>
              </w:rPr>
              <w:t xml:space="preserve"> </w:t>
            </w:r>
            <w:r>
              <w:t xml:space="preserve">attribute and a date in the </w:t>
            </w:r>
            <w:r>
              <w:rPr>
                <w:rFonts w:ascii="Times-Italic" w:hAnsi="Times-Italic" w:cs="Times-Italic"/>
                <w:i/>
                <w:iCs/>
              </w:rPr>
              <w:t>@</w:t>
            </w:r>
            <w:r w:rsidRPr="00572842">
              <w:rPr>
                <w:i/>
                <w:iCs/>
              </w:rPr>
              <w:t>time</w:t>
            </w:r>
            <w:r>
              <w:rPr>
                <w:rFonts w:ascii="Times-Italic" w:hAnsi="Times-Italic" w:cs="Times-Italic"/>
                <w:i/>
                <w:iCs/>
              </w:rPr>
              <w:t xml:space="preserve"> </w:t>
            </w:r>
            <w:r>
              <w:t xml:space="preserve">attribute. Use a format </w:t>
            </w:r>
            <w:r w:rsidRPr="004F3B0B">
              <w:t>of DD</w:t>
            </w:r>
            <w:r w:rsidR="004F3B0B" w:rsidRPr="004F3B0B">
              <w:t>-</w:t>
            </w:r>
            <w:r w:rsidRPr="004F3B0B">
              <w:t>MMM-YYYY</w:t>
            </w:r>
            <w:r>
              <w:t xml:space="preserve"> when specifying the date. You should resolve and remove all comments before final publishing.</w:t>
            </w:r>
          </w:p>
        </w:tc>
      </w:tr>
      <w:tr w:rsidR="00572842" w:rsidTr="00572842">
        <w:tc>
          <w:tcPr>
            <w:tcW w:w="2263" w:type="dxa"/>
          </w:tcPr>
          <w:p w:rsidR="00572842" w:rsidRDefault="00572842" w:rsidP="00572842">
            <w:pPr>
              <w:rPr>
                <w:b/>
              </w:rPr>
            </w:pPr>
            <w:r w:rsidRPr="00572842">
              <w:rPr>
                <w:b/>
              </w:rPr>
              <w:t xml:space="preserve">&lt;fn&gt; </w:t>
            </w:r>
          </w:p>
          <w:p w:rsidR="00572842" w:rsidRPr="00572842" w:rsidRDefault="00572842" w:rsidP="00572842">
            <w:pPr>
              <w:rPr>
                <w:b/>
              </w:rPr>
            </w:pPr>
            <w:r w:rsidRPr="00572842">
              <w:rPr>
                <w:b/>
              </w:rPr>
              <w:t>footnote</w:t>
            </w:r>
          </w:p>
        </w:tc>
        <w:tc>
          <w:tcPr>
            <w:tcW w:w="6753" w:type="dxa"/>
          </w:tcPr>
          <w:p w:rsidR="00572842" w:rsidRDefault="00572842" w:rsidP="00572842">
            <w:r>
              <w:t xml:space="preserve">Use the &lt;fn&gt; element to create footnotes in your topics. </w:t>
            </w:r>
            <w:r w:rsidRPr="003233ED">
              <w:t xml:space="preserve">The stylesheet will automatically add a superscripted number to the referenced piece of content </w:t>
            </w:r>
            <w:r w:rsidR="006635C0" w:rsidRPr="003233ED">
              <w:t>in A4 topics and an information</w:t>
            </w:r>
            <w:r w:rsidR="00C216B9" w:rsidRPr="003233ED">
              <w:t xml:space="preserve"> icon in Rule Book topics. </w:t>
            </w:r>
            <w:r w:rsidR="001A4195" w:rsidRPr="003233ED">
              <w:t>[RB]</w:t>
            </w:r>
          </w:p>
          <w:p w:rsidR="00572842" w:rsidRDefault="00572842" w:rsidP="00572842"/>
          <w:p w:rsidR="00572842" w:rsidRDefault="00572842" w:rsidP="00572842">
            <w:r>
              <w:t xml:space="preserve">If you will use a footnote multiple times, assign an </w:t>
            </w:r>
            <w:r w:rsidRPr="00572842">
              <w:rPr>
                <w:rStyle w:val="AttributeChar"/>
              </w:rPr>
              <w:t>@id</w:t>
            </w:r>
            <w:r>
              <w:rPr>
                <w:rFonts w:ascii="Times-Italic" w:hAnsi="Times-Italic" w:cs="Times-Italic"/>
                <w:i/>
                <w:iCs/>
              </w:rPr>
              <w:t xml:space="preserve"> </w:t>
            </w:r>
            <w:r>
              <w:t>attribute to the footnote.</w:t>
            </w:r>
          </w:p>
          <w:p w:rsidR="005D141D" w:rsidRDefault="005D141D" w:rsidP="00572842"/>
          <w:p w:rsidR="005D141D" w:rsidRDefault="005D141D" w:rsidP="00572842">
            <w:r>
              <w:t>Example:</w:t>
            </w:r>
          </w:p>
          <w:p w:rsidR="009E5583" w:rsidRPr="00D374C3" w:rsidRDefault="009E5583" w:rsidP="006E6847">
            <w:pPr>
              <w:pStyle w:val="Monospace"/>
              <w:rPr>
                <w:highlight w:val="white"/>
              </w:rPr>
            </w:pPr>
            <w:r w:rsidRPr="00D374C3">
              <w:rPr>
                <w:color w:val="000096"/>
                <w:highlight w:val="white"/>
              </w:rPr>
              <w:t>&lt;fn</w:t>
            </w:r>
            <w:r w:rsidRPr="00D374C3">
              <w:rPr>
                <w:color w:val="F5844C"/>
                <w:highlight w:val="white"/>
              </w:rPr>
              <w:t xml:space="preserve"> id</w:t>
            </w:r>
            <w:r w:rsidRPr="00D374C3">
              <w:rPr>
                <w:color w:val="FF8040"/>
                <w:highlight w:val="white"/>
              </w:rPr>
              <w:t>=</w:t>
            </w:r>
            <w:r w:rsidRPr="00D374C3">
              <w:rPr>
                <w:color w:val="993300"/>
                <w:highlight w:val="white"/>
              </w:rPr>
              <w:t>"Reuse"</w:t>
            </w:r>
            <w:r w:rsidRPr="00D374C3">
              <w:rPr>
                <w:color w:val="000096"/>
                <w:highlight w:val="white"/>
              </w:rPr>
              <w:t>&gt;</w:t>
            </w:r>
            <w:r w:rsidRPr="00D374C3">
              <w:rPr>
                <w:highlight w:val="white"/>
              </w:rPr>
              <w:t>This footnote is referenced in multiple places.</w:t>
            </w:r>
            <w:r w:rsidRPr="00D374C3">
              <w:rPr>
                <w:color w:val="000096"/>
                <w:highlight w:val="white"/>
              </w:rPr>
              <w:t>&lt;/fn&gt;</w:t>
            </w:r>
          </w:p>
          <w:p w:rsidR="009E5583" w:rsidRPr="00572842" w:rsidRDefault="009E5583" w:rsidP="006E6847">
            <w:pPr>
              <w:pStyle w:val="Monospace"/>
            </w:pPr>
          </w:p>
          <w:p w:rsidR="00572842" w:rsidRDefault="00572842" w:rsidP="00572842">
            <w:pPr>
              <w:rPr>
                <w:rFonts w:ascii="CourierNewPSMT" w:hAnsi="CourierNewPSMT" w:cs="CourierNewPSMT"/>
                <w:sz w:val="16"/>
                <w:szCs w:val="16"/>
              </w:rPr>
            </w:pPr>
          </w:p>
          <w:p w:rsidR="00572842" w:rsidRDefault="00572842" w:rsidP="00572842">
            <w:pPr>
              <w:rPr>
                <w:rFonts w:ascii="Courier New" w:hAnsi="Courier New" w:cs="Courier New"/>
              </w:rPr>
            </w:pPr>
            <w:r>
              <w:t xml:space="preserve">When you want to reference it, use an &lt;xref&gt; to the footnote specifying </w:t>
            </w:r>
            <w:r w:rsidRPr="0064284F">
              <w:rPr>
                <w:rStyle w:val="MonospaceChar"/>
              </w:rPr>
              <w:t>type="fn"</w:t>
            </w:r>
            <w:r w:rsidRPr="00572842">
              <w:rPr>
                <w:rFonts w:ascii="Courier New" w:hAnsi="Courier New" w:cs="Courier New"/>
              </w:rPr>
              <w:t>.</w:t>
            </w:r>
          </w:p>
          <w:p w:rsidR="005D141D" w:rsidRDefault="005D141D" w:rsidP="00572842">
            <w:pPr>
              <w:rPr>
                <w:rFonts w:ascii="Courier New" w:hAnsi="Courier New" w:cs="Courier New"/>
              </w:rPr>
            </w:pPr>
          </w:p>
          <w:p w:rsidR="005D141D" w:rsidRDefault="005D141D" w:rsidP="005D141D">
            <w:r w:rsidRPr="005D141D">
              <w:t>Example:</w:t>
            </w:r>
          </w:p>
          <w:p w:rsidR="009E5583" w:rsidRPr="00D374C3" w:rsidRDefault="009E5583" w:rsidP="006E6847">
            <w:pPr>
              <w:pStyle w:val="Monospace"/>
              <w:rPr>
                <w:highlight w:val="white"/>
              </w:rPr>
            </w:pPr>
            <w:r w:rsidRPr="00D374C3">
              <w:rPr>
                <w:color w:val="000096"/>
                <w:highlight w:val="white"/>
              </w:rPr>
              <w:t>&lt;xref</w:t>
            </w:r>
            <w:r w:rsidRPr="00D374C3">
              <w:rPr>
                <w:color w:val="F5844C"/>
                <w:highlight w:val="white"/>
              </w:rPr>
              <w:t xml:space="preserve"> href</w:t>
            </w:r>
            <w:r w:rsidRPr="00D374C3">
              <w:rPr>
                <w:color w:val="FF8040"/>
                <w:highlight w:val="white"/>
              </w:rPr>
              <w:t>=</w:t>
            </w:r>
            <w:r w:rsidRPr="00D374C3">
              <w:rPr>
                <w:highlight w:val="white"/>
              </w:rPr>
              <w:t>"topicid.xml#topicid/Reuse"</w:t>
            </w:r>
            <w:r w:rsidRPr="00D374C3">
              <w:rPr>
                <w:color w:val="F5844C"/>
                <w:highlight w:val="white"/>
              </w:rPr>
              <w:t xml:space="preserve"> type</w:t>
            </w:r>
            <w:r w:rsidRPr="00D374C3">
              <w:rPr>
                <w:color w:val="FF8040"/>
                <w:highlight w:val="white"/>
              </w:rPr>
              <w:t>=</w:t>
            </w:r>
            <w:r w:rsidRPr="00D374C3">
              <w:rPr>
                <w:highlight w:val="white"/>
              </w:rPr>
              <w:t>"fn"</w:t>
            </w:r>
            <w:r w:rsidRPr="00D374C3">
              <w:rPr>
                <w:color w:val="000096"/>
                <w:highlight w:val="white"/>
              </w:rPr>
              <w:t>/&gt;</w:t>
            </w:r>
          </w:p>
          <w:p w:rsidR="00572842" w:rsidRPr="00572842" w:rsidRDefault="00572842" w:rsidP="006E6847">
            <w:pPr>
              <w:pStyle w:val="Monospace"/>
            </w:pPr>
          </w:p>
        </w:tc>
      </w:tr>
      <w:tr w:rsidR="00572842" w:rsidTr="00572842">
        <w:tc>
          <w:tcPr>
            <w:tcW w:w="2263" w:type="dxa"/>
          </w:tcPr>
          <w:p w:rsidR="00572842" w:rsidRPr="00572842" w:rsidRDefault="00572842" w:rsidP="00572842">
            <w:pPr>
              <w:rPr>
                <w:b/>
              </w:rPr>
            </w:pPr>
            <w:r w:rsidRPr="00572842">
              <w:rPr>
                <w:b/>
              </w:rPr>
              <w:t>&lt;tm&gt;</w:t>
            </w:r>
          </w:p>
          <w:p w:rsidR="00572842" w:rsidRDefault="00572842" w:rsidP="00572842">
            <w:r w:rsidRPr="00572842">
              <w:rPr>
                <w:b/>
              </w:rPr>
              <w:t>trademark</w:t>
            </w:r>
          </w:p>
        </w:tc>
        <w:tc>
          <w:tcPr>
            <w:tcW w:w="6753" w:type="dxa"/>
          </w:tcPr>
          <w:p w:rsidR="00572842" w:rsidRPr="00572842" w:rsidRDefault="00572842" w:rsidP="00572842">
            <w:r w:rsidRPr="00572842">
              <w:t xml:space="preserve">Use the &lt;tm&gt; element to mark up a trademarked phrase or name. The element &lt;tm&gt; has one required attribute, </w:t>
            </w:r>
            <w:r w:rsidRPr="00572842">
              <w:rPr>
                <w:rStyle w:val="AttributeChar"/>
              </w:rPr>
              <w:t>@tmtype</w:t>
            </w:r>
            <w:r w:rsidRPr="00572842">
              <w:t>. The trademark type attribute allows for values to define registered marks (</w:t>
            </w:r>
            <w:r w:rsidRPr="0064284F">
              <w:rPr>
                <w:rStyle w:val="MonospaceChar"/>
              </w:rPr>
              <w:t>reg</w:t>
            </w:r>
            <w:r w:rsidRPr="00572842">
              <w:t>), service marks (</w:t>
            </w:r>
            <w:r w:rsidRPr="0064284F">
              <w:rPr>
                <w:rStyle w:val="MonospaceChar"/>
              </w:rPr>
              <w:t>service</w:t>
            </w:r>
            <w:r w:rsidRPr="00572842">
              <w:t>), and trademarks (</w:t>
            </w:r>
            <w:r w:rsidRPr="0064284F">
              <w:rPr>
                <w:rStyle w:val="MonospaceChar"/>
              </w:rPr>
              <w:t>tm</w:t>
            </w:r>
            <w:r w:rsidRPr="00572842">
              <w:t xml:space="preserve">). During processing, the stylesheet will apply the correct graphic based on the </w:t>
            </w:r>
            <w:r w:rsidRPr="0064284F">
              <w:rPr>
                <w:rStyle w:val="AttributeChar"/>
              </w:rPr>
              <w:t>@tmtype</w:t>
            </w:r>
            <w:r w:rsidRPr="00572842">
              <w:t xml:space="preserve"> attribute.</w:t>
            </w:r>
          </w:p>
        </w:tc>
      </w:tr>
    </w:tbl>
    <w:p w:rsidR="004152A5" w:rsidRDefault="004152A5" w:rsidP="004152A5"/>
    <w:p w:rsidR="00412087" w:rsidRDefault="00412087" w:rsidP="00412087">
      <w:pPr>
        <w:pStyle w:val="Heading2"/>
      </w:pPr>
      <w:bookmarkStart w:id="89" w:name="_Toc469647104"/>
      <w:r>
        <w:t>Special characters</w:t>
      </w:r>
      <w:bookmarkEnd w:id="89"/>
    </w:p>
    <w:p w:rsidR="00412087" w:rsidRPr="003233ED" w:rsidRDefault="00412087" w:rsidP="00AB6FA8">
      <w:r w:rsidRPr="003233ED">
        <w:t xml:space="preserve">You </w:t>
      </w:r>
      <w:r w:rsidR="00AB6FA8" w:rsidRPr="003233ED">
        <w:t>may be required to add special characters into your topics. Add these characters using th</w:t>
      </w:r>
      <w:r w:rsidR="00AD38F5" w:rsidRPr="003233ED">
        <w:t>e easyDITA authoring interface:</w:t>
      </w:r>
    </w:p>
    <w:p w:rsidR="00AD38F5" w:rsidRPr="00AB6FA8" w:rsidRDefault="00AD38F5" w:rsidP="00AB6FA8">
      <w:pPr>
        <w:rPr>
          <w:highlight w:val="cyan"/>
        </w:rPr>
      </w:pPr>
      <w:r>
        <w:rPr>
          <w:noProof/>
          <w:lang w:eastAsia="en-GB"/>
        </w:rPr>
        <w:drawing>
          <wp:inline distT="0" distB="0" distL="0" distR="0" wp14:anchorId="59F04222" wp14:editId="6AA83112">
            <wp:extent cx="2128163" cy="33909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0785" cy="3395078"/>
                    </a:xfrm>
                    <a:prstGeom prst="rect">
                      <a:avLst/>
                    </a:prstGeom>
                  </pic:spPr>
                </pic:pic>
              </a:graphicData>
            </a:graphic>
          </wp:inline>
        </w:drawing>
      </w:r>
    </w:p>
    <w:p w:rsidR="00AB6FA8" w:rsidRDefault="00AB6FA8" w:rsidP="00AB6FA8">
      <w:pPr>
        <w:rPr>
          <w:highlight w:val="cyan"/>
        </w:rPr>
      </w:pPr>
    </w:p>
    <w:p w:rsidR="00AB6FA8" w:rsidRDefault="00AB6FA8" w:rsidP="00D44C1E">
      <w:pPr>
        <w:rPr>
          <w:highlight w:val="cyan"/>
        </w:rPr>
      </w:pPr>
      <w:r w:rsidRPr="003233ED">
        <w:t xml:space="preserve">All ASCII characters are </w:t>
      </w:r>
      <w:r w:rsidRPr="00AC3D13">
        <w:t>supported</w:t>
      </w:r>
      <w:r w:rsidR="00D44C1E" w:rsidRPr="00AC3D13">
        <w:t>, including commonly associated formatting controls, such as non-breaking hyphens and non-breaking spaces.</w:t>
      </w:r>
    </w:p>
    <w:p w:rsidR="00AB6FA8" w:rsidRPr="00AB6FA8" w:rsidRDefault="00AB6FA8" w:rsidP="00AB6FA8">
      <w:pPr>
        <w:rPr>
          <w:highlight w:val="cyan"/>
        </w:rPr>
      </w:pPr>
    </w:p>
    <w:p w:rsidR="00412087" w:rsidRPr="00AB6FA8" w:rsidRDefault="00412087" w:rsidP="00AB6FA8">
      <w:pPr>
        <w:rPr>
          <w:highlight w:val="cyan"/>
        </w:rPr>
      </w:pPr>
    </w:p>
    <w:p w:rsidR="00AB6FA8" w:rsidRDefault="00AB6FA8">
      <w:pPr>
        <w:spacing w:after="160" w:line="259" w:lineRule="auto"/>
      </w:pPr>
    </w:p>
    <w:p w:rsidR="009F4AC7" w:rsidRPr="00AB6FA8" w:rsidRDefault="009F4AC7" w:rsidP="00EE78B8">
      <w:pPr>
        <w:pStyle w:val="ListParagraph"/>
        <w:numPr>
          <w:ilvl w:val="0"/>
          <w:numId w:val="53"/>
        </w:numPr>
        <w:spacing w:after="160" w:line="259" w:lineRule="auto"/>
        <w:rPr>
          <w:b/>
          <w:color w:val="FF0000"/>
        </w:rPr>
      </w:pPr>
      <w:r w:rsidRPr="00AB6FA8">
        <w:rPr>
          <w:b/>
          <w:color w:val="FF0000"/>
        </w:rPr>
        <w:br w:type="page"/>
      </w:r>
    </w:p>
    <w:p w:rsidR="00412087" w:rsidRDefault="009F4AC7" w:rsidP="009F4AC7">
      <w:pPr>
        <w:pStyle w:val="Heading1"/>
      </w:pPr>
      <w:bookmarkStart w:id="90" w:name="_Toc469647105"/>
      <w:r>
        <w:t>Chapter 6: Maps and bookmaps</w:t>
      </w:r>
      <w:bookmarkEnd w:id="90"/>
    </w:p>
    <w:p w:rsidR="009F4AC7" w:rsidRDefault="009F4AC7" w:rsidP="009F4AC7">
      <w:r>
        <w:t xml:space="preserve">Maps and bookmaps are used to organise and compile topics and other content into larger units. They specify the sequence and hierarchy of topics, other maps, and non-DITA resources, such as PDF files. Maps and bookmaps define the table of contents for a deliverable, and they establish the relationships among the topics they reference. Both bookmaps and maps have a </w:t>
      </w:r>
      <w:r w:rsidRPr="009F4AC7">
        <w:rPr>
          <w:rStyle w:val="MonospaceChar"/>
        </w:rPr>
        <w:t>.ditamap</w:t>
      </w:r>
      <w:r>
        <w:rPr>
          <w:rFonts w:ascii="CourierNewPSMT" w:hAnsi="CourierNewPSMT" w:cs="CourierNewPSMT"/>
        </w:rPr>
        <w:t xml:space="preserve"> </w:t>
      </w:r>
      <w:r>
        <w:t>file extension.</w:t>
      </w:r>
    </w:p>
    <w:p w:rsidR="009F4AC7" w:rsidRDefault="009F4AC7" w:rsidP="009F4AC7"/>
    <w:p w:rsidR="009F4AC7" w:rsidRDefault="009F4AC7" w:rsidP="009F4AC7">
      <w:r>
        <w:t xml:space="preserve">When creating a deliverable, use maps and bookmaps to define your authoring framework by building these files first. Create empty </w:t>
      </w:r>
      <w:r w:rsidR="00364F30">
        <w:t>“</w:t>
      </w:r>
      <w:r>
        <w:t>stub</w:t>
      </w:r>
      <w:r w:rsidR="00364F30">
        <w:t>”</w:t>
      </w:r>
      <w:r>
        <w:t xml:space="preserve"> or placeholder topics for the new topics established by your annotated topic list (ATL), and locate the existing topics that you will reuse in this new project. Doing so provides a starting point for authoring new topics and integrating existing ones.</w:t>
      </w:r>
    </w:p>
    <w:p w:rsidR="009F4AC7" w:rsidRDefault="009F4AC7" w:rsidP="009F4AC7"/>
    <w:p w:rsidR="009F4AC7" w:rsidRDefault="009F4AC7" w:rsidP="009F4AC7">
      <w:pPr>
        <w:pStyle w:val="Heading2"/>
      </w:pPr>
      <w:bookmarkStart w:id="91" w:name="_Toc469647106"/>
      <w:r>
        <w:t>Maps</w:t>
      </w:r>
      <w:bookmarkEnd w:id="91"/>
    </w:p>
    <w:p w:rsidR="009F4AC7" w:rsidRDefault="009F4AC7" w:rsidP="009F4AC7">
      <w:r>
        <w:t>Well-structured maps help users find information quickly and form the basis for all navigation and linking. At RSSB, maps may be used to define an entire deliverable, as well as subparts for the deliverable. Use maps to:</w:t>
      </w:r>
    </w:p>
    <w:p w:rsidR="007306C9" w:rsidRDefault="007306C9" w:rsidP="009F4AC7"/>
    <w:p w:rsidR="009F4AC7" w:rsidRDefault="009F4AC7" w:rsidP="00EC45E1">
      <w:pPr>
        <w:pStyle w:val="ListParagraph"/>
        <w:numPr>
          <w:ilvl w:val="0"/>
          <w:numId w:val="2"/>
        </w:numPr>
      </w:pPr>
      <w:r>
        <w:t>Organise content into chapters or appendices</w:t>
      </w:r>
    </w:p>
    <w:p w:rsidR="009F4AC7" w:rsidRDefault="009F4AC7" w:rsidP="00EC45E1">
      <w:pPr>
        <w:pStyle w:val="ListParagraph"/>
        <w:numPr>
          <w:ilvl w:val="0"/>
          <w:numId w:val="2"/>
        </w:numPr>
      </w:pPr>
      <w:r>
        <w:t>Organise related topics into single reusable units</w:t>
      </w:r>
    </w:p>
    <w:p w:rsidR="009F4AC7" w:rsidRDefault="009F4AC7" w:rsidP="00EC45E1">
      <w:pPr>
        <w:pStyle w:val="ListParagraph"/>
        <w:numPr>
          <w:ilvl w:val="0"/>
          <w:numId w:val="2"/>
        </w:numPr>
      </w:pPr>
      <w:r>
        <w:t>Organise topics that all relate to a single user goal</w:t>
      </w:r>
    </w:p>
    <w:p w:rsidR="009F4AC7" w:rsidRDefault="009F4AC7" w:rsidP="00EC45E1">
      <w:pPr>
        <w:pStyle w:val="ListParagraph"/>
        <w:numPr>
          <w:ilvl w:val="0"/>
          <w:numId w:val="2"/>
        </w:numPr>
      </w:pPr>
      <w:r>
        <w:t>Divide large sets of related information into smaller, more manageable units</w:t>
      </w:r>
    </w:p>
    <w:p w:rsidR="009F4AC7" w:rsidRDefault="009F4AC7" w:rsidP="00EC45E1">
      <w:pPr>
        <w:pStyle w:val="ListParagraph"/>
        <w:numPr>
          <w:ilvl w:val="0"/>
          <w:numId w:val="2"/>
        </w:numPr>
      </w:pPr>
      <w:r>
        <w:t>Establish relationships between parent/child and sibling topics</w:t>
      </w:r>
    </w:p>
    <w:p w:rsidR="009F4AC7" w:rsidRDefault="009F4AC7" w:rsidP="009F4AC7"/>
    <w:p w:rsidR="009F4AC7" w:rsidRDefault="009F4AC7" w:rsidP="009F4AC7">
      <w:r w:rsidRPr="009F4AC7">
        <w:t>You might also build temporary maps to send a set of topics to an editor or reviewer even if these topics will not be referenced together in the final deliverable.</w:t>
      </w:r>
    </w:p>
    <w:p w:rsidR="00364F30" w:rsidRDefault="00364F30" w:rsidP="009F4AC7"/>
    <w:p w:rsidR="00364F30" w:rsidRPr="009F4AC7" w:rsidRDefault="00364F30" w:rsidP="009F4AC7">
      <w:r w:rsidRPr="003233ED">
        <w:t xml:space="preserve">If you are creating a Rule Book, the sequence and hierarchy of topics is created using nested topics in bookmap rather than in maps. </w:t>
      </w:r>
      <w:r w:rsidR="00C22362" w:rsidRPr="003233ED">
        <w:t xml:space="preserve">However, the use of maps is also possible. The question of using nested topics or maps must be later be revisited by RSSB when they have Rule Book content in easyDITA and can see which approach works better with RMDB and Rule Book authors. </w:t>
      </w:r>
      <w:r w:rsidRPr="003233ED">
        <w:t>[RB]</w:t>
      </w:r>
    </w:p>
    <w:p w:rsidR="009F4AC7" w:rsidRDefault="009F4AC7" w:rsidP="009F4AC7"/>
    <w:p w:rsidR="009F4AC7" w:rsidRDefault="009F4AC7" w:rsidP="00D14941">
      <w:pPr>
        <w:pStyle w:val="Heading3"/>
      </w:pPr>
      <w:bookmarkStart w:id="92" w:name="_Toc469647107"/>
      <w:r w:rsidRPr="00D14941">
        <w:t>Map structure</w:t>
      </w:r>
      <w:bookmarkEnd w:id="92"/>
    </w:p>
    <w:p w:rsidR="00D14941" w:rsidRDefault="00D14941" w:rsidP="00D14941">
      <w:r>
        <w:t>Most map structures depend on the specific content in the particular deliverable. You create that structure by combining and nesting topic and map references as needed. You must begin your map with a title, but all other elements can be interspersed as needed.</w:t>
      </w:r>
    </w:p>
    <w:p w:rsidR="00D14941" w:rsidRDefault="00D14941" w:rsidP="00D14941"/>
    <w:p w:rsidR="00D14941" w:rsidRDefault="00D14941" w:rsidP="00EC45E1">
      <w:pPr>
        <w:pStyle w:val="ListParagraph"/>
        <w:numPr>
          <w:ilvl w:val="0"/>
          <w:numId w:val="3"/>
        </w:numPr>
      </w:pPr>
      <w:r>
        <w:t>&lt;map&gt; (mandatory)</w:t>
      </w:r>
    </w:p>
    <w:p w:rsidR="00D14941" w:rsidRDefault="00D14941" w:rsidP="00EC45E1">
      <w:pPr>
        <w:pStyle w:val="ListParagraph"/>
        <w:numPr>
          <w:ilvl w:val="1"/>
          <w:numId w:val="3"/>
        </w:numPr>
      </w:pPr>
      <w:r>
        <w:t>&lt;title&gt; (mandatory)</w:t>
      </w:r>
    </w:p>
    <w:p w:rsidR="00D14941" w:rsidRDefault="00D14941" w:rsidP="00EC45E1">
      <w:pPr>
        <w:pStyle w:val="ListParagraph"/>
        <w:numPr>
          <w:ilvl w:val="1"/>
          <w:numId w:val="3"/>
        </w:numPr>
      </w:pPr>
      <w:r>
        <w:t>Any number, at any level, and in any order of the following:</w:t>
      </w:r>
    </w:p>
    <w:p w:rsidR="00D14941" w:rsidRDefault="00D14941" w:rsidP="00EC45E1">
      <w:pPr>
        <w:pStyle w:val="ListParagraph"/>
        <w:numPr>
          <w:ilvl w:val="2"/>
          <w:numId w:val="3"/>
        </w:numPr>
      </w:pPr>
      <w:r>
        <w:t>&lt;topichead&gt;</w:t>
      </w:r>
    </w:p>
    <w:p w:rsidR="00D14941" w:rsidRDefault="00D14941" w:rsidP="00EC45E1">
      <w:pPr>
        <w:pStyle w:val="ListParagraph"/>
        <w:numPr>
          <w:ilvl w:val="2"/>
          <w:numId w:val="3"/>
        </w:numPr>
      </w:pPr>
      <w:r>
        <w:t>&lt;topicgroup&gt;</w:t>
      </w:r>
    </w:p>
    <w:p w:rsidR="00D14941" w:rsidRDefault="00D14941" w:rsidP="00EC45E1">
      <w:pPr>
        <w:pStyle w:val="ListParagraph"/>
        <w:numPr>
          <w:ilvl w:val="2"/>
          <w:numId w:val="3"/>
        </w:numPr>
      </w:pPr>
      <w:r>
        <w:t>&lt;mapref&gt;</w:t>
      </w:r>
    </w:p>
    <w:p w:rsidR="00D14941" w:rsidRDefault="00D14941" w:rsidP="00EC45E1">
      <w:pPr>
        <w:pStyle w:val="ListParagraph"/>
        <w:numPr>
          <w:ilvl w:val="2"/>
          <w:numId w:val="3"/>
        </w:numPr>
      </w:pPr>
      <w:r>
        <w:t>&lt;topicref&gt;</w:t>
      </w:r>
    </w:p>
    <w:p w:rsidR="00D14941" w:rsidRDefault="00D14941" w:rsidP="00EC45E1">
      <w:pPr>
        <w:pStyle w:val="ListParagraph"/>
        <w:numPr>
          <w:ilvl w:val="1"/>
          <w:numId w:val="3"/>
        </w:numPr>
      </w:pPr>
      <w:r>
        <w:t>&lt;reltable&gt; (optional)</w:t>
      </w:r>
    </w:p>
    <w:p w:rsidR="00D14941" w:rsidRDefault="00D14941" w:rsidP="00D14941"/>
    <w:p w:rsidR="00364F30" w:rsidRDefault="00364F30" w:rsidP="003F7C30"/>
    <w:p w:rsidR="00364F30" w:rsidRDefault="00364F30" w:rsidP="003F7C30"/>
    <w:p w:rsidR="00364F30" w:rsidRDefault="00364F30" w:rsidP="003F7C30"/>
    <w:p w:rsidR="00364F30" w:rsidRDefault="00364F30" w:rsidP="003F7C30"/>
    <w:p w:rsidR="00364F30" w:rsidRDefault="00364F30" w:rsidP="003F7C30"/>
    <w:p w:rsidR="00D14941" w:rsidRDefault="003F7C30" w:rsidP="003F7C30">
      <w:r>
        <w:t xml:space="preserve">RSSB </w:t>
      </w:r>
      <w:r w:rsidRPr="003233ED">
        <w:t xml:space="preserve">uses </w:t>
      </w:r>
      <w:r w:rsidR="00F6474D" w:rsidRPr="003233ED">
        <w:t>f</w:t>
      </w:r>
      <w:r w:rsidR="00803B24" w:rsidRPr="003233ED">
        <w:t>our</w:t>
      </w:r>
      <w:r>
        <w:t xml:space="preserve"> map templates:</w:t>
      </w:r>
    </w:p>
    <w:p w:rsidR="003F7C30" w:rsidRDefault="003F7C30" w:rsidP="003F7C30"/>
    <w:tbl>
      <w:tblPr>
        <w:tblStyle w:val="TableGrid"/>
        <w:tblW w:w="0" w:type="auto"/>
        <w:tblCellMar>
          <w:top w:w="113" w:type="dxa"/>
          <w:bottom w:w="113" w:type="dxa"/>
        </w:tblCellMar>
        <w:tblLook w:val="04A0" w:firstRow="1" w:lastRow="0" w:firstColumn="1" w:lastColumn="0" w:noHBand="0" w:noVBand="1"/>
      </w:tblPr>
      <w:tblGrid>
        <w:gridCol w:w="2689"/>
        <w:gridCol w:w="6327"/>
      </w:tblGrid>
      <w:tr w:rsidR="00B9019B" w:rsidTr="00B9019B">
        <w:tc>
          <w:tcPr>
            <w:tcW w:w="2689" w:type="dxa"/>
            <w:shd w:val="clear" w:color="auto" w:fill="FBE4D5" w:themeFill="accent2" w:themeFillTint="33"/>
          </w:tcPr>
          <w:p w:rsidR="00B9019B" w:rsidRPr="00B9019B" w:rsidRDefault="00B9019B" w:rsidP="003F7C30">
            <w:pPr>
              <w:rPr>
                <w:b/>
              </w:rPr>
            </w:pPr>
            <w:r w:rsidRPr="00B9019B">
              <w:rPr>
                <w:b/>
              </w:rPr>
              <w:t>Template</w:t>
            </w:r>
          </w:p>
        </w:tc>
        <w:tc>
          <w:tcPr>
            <w:tcW w:w="6327" w:type="dxa"/>
            <w:shd w:val="clear" w:color="auto" w:fill="FBE4D5" w:themeFill="accent2" w:themeFillTint="33"/>
          </w:tcPr>
          <w:p w:rsidR="00B9019B" w:rsidRPr="00B9019B" w:rsidRDefault="00B9019B" w:rsidP="003F7C30">
            <w:pPr>
              <w:rPr>
                <w:b/>
              </w:rPr>
            </w:pPr>
            <w:r w:rsidRPr="00B9019B">
              <w:rPr>
                <w:b/>
              </w:rPr>
              <w:t>Description</w:t>
            </w:r>
          </w:p>
        </w:tc>
      </w:tr>
      <w:tr w:rsidR="00B9019B" w:rsidTr="00B9019B">
        <w:tc>
          <w:tcPr>
            <w:tcW w:w="2689" w:type="dxa"/>
          </w:tcPr>
          <w:p w:rsidR="00B9019B" w:rsidRDefault="00B9019B" w:rsidP="00B9019B">
            <w:r>
              <w:t>Part1Map.ditamap</w:t>
            </w:r>
          </w:p>
        </w:tc>
        <w:tc>
          <w:tcPr>
            <w:tcW w:w="6327" w:type="dxa"/>
          </w:tcPr>
          <w:p w:rsidR="00B9019B" w:rsidRDefault="00B9019B" w:rsidP="00B9019B">
            <w:r>
              <w:t>Use this template for building the standard chapter for Part 1 of a requirements document. This map includes placeholders for all common topics in this part of a document, such as background, health and safety, and copyright sections.</w:t>
            </w:r>
          </w:p>
        </w:tc>
      </w:tr>
      <w:tr w:rsidR="00B9019B" w:rsidTr="00B9019B">
        <w:tc>
          <w:tcPr>
            <w:tcW w:w="2689" w:type="dxa"/>
          </w:tcPr>
          <w:p w:rsidR="00B9019B" w:rsidRDefault="00B9019B" w:rsidP="00B9019B">
            <w:r>
              <w:t>RSSBMap.ditamap</w:t>
            </w:r>
          </w:p>
        </w:tc>
        <w:tc>
          <w:tcPr>
            <w:tcW w:w="6327" w:type="dxa"/>
          </w:tcPr>
          <w:p w:rsidR="00B9019B" w:rsidRDefault="00B9019B" w:rsidP="00B9019B">
            <w:r w:rsidRPr="00B9019B">
              <w:t>Use this template to create maps of all parts and appendices in larger documents. Although you can nest topic, map, and glossary references directly in a bookmap, build each part or appendix in a separate map to keep your bookmap cleaner and more readable.</w:t>
            </w:r>
          </w:p>
          <w:p w:rsidR="00B9019B" w:rsidRDefault="00B9019B" w:rsidP="00B9019B"/>
          <w:p w:rsidR="00B9019B" w:rsidRPr="00B9019B" w:rsidRDefault="00B9019B" w:rsidP="00B9019B">
            <w:r w:rsidRPr="00B9019B">
              <w:rPr>
                <w:b/>
              </w:rPr>
              <w:t>Tip:</w:t>
            </w:r>
            <w:r w:rsidRPr="00B9019B">
              <w:t xml:space="preserve"> If your part or appendix contains fewer than three topics, consider building it directly in the bookmap.</w:t>
            </w:r>
          </w:p>
        </w:tc>
      </w:tr>
      <w:tr w:rsidR="00F6474D" w:rsidTr="003233ED">
        <w:tc>
          <w:tcPr>
            <w:tcW w:w="2689" w:type="dxa"/>
            <w:shd w:val="clear" w:color="auto" w:fill="auto"/>
          </w:tcPr>
          <w:p w:rsidR="00F6474D" w:rsidRPr="003233ED" w:rsidRDefault="00F6474D" w:rsidP="00B9019B">
            <w:r w:rsidRPr="003233ED">
              <w:t>RuleBook.</w:t>
            </w:r>
            <w:r w:rsidR="00803B24" w:rsidRPr="003233ED">
              <w:t>ditamap</w:t>
            </w:r>
          </w:p>
        </w:tc>
        <w:tc>
          <w:tcPr>
            <w:tcW w:w="6327" w:type="dxa"/>
            <w:shd w:val="clear" w:color="auto" w:fill="auto"/>
          </w:tcPr>
          <w:p w:rsidR="00F6474D" w:rsidRPr="003233ED" w:rsidRDefault="00F6474D" w:rsidP="00B9019B">
            <w:r w:rsidRPr="003233ED">
              <w:t xml:space="preserve">Use </w:t>
            </w:r>
            <w:r w:rsidR="00803B24" w:rsidRPr="003233ED">
              <w:t xml:space="preserve">this template to create maps for the Rule Book. </w:t>
            </w:r>
            <w:r w:rsidR="003233ED" w:rsidRPr="003233ED">
              <w:t>[RB]</w:t>
            </w:r>
          </w:p>
        </w:tc>
      </w:tr>
      <w:tr w:rsidR="00F6474D" w:rsidTr="003233ED">
        <w:tc>
          <w:tcPr>
            <w:tcW w:w="2689" w:type="dxa"/>
            <w:shd w:val="clear" w:color="auto" w:fill="auto"/>
          </w:tcPr>
          <w:p w:rsidR="00F6474D" w:rsidRPr="003233ED" w:rsidRDefault="00F6474D" w:rsidP="00B9019B">
            <w:r w:rsidRPr="003233ED">
              <w:t>BriefingLeaflet dita</w:t>
            </w:r>
          </w:p>
        </w:tc>
        <w:tc>
          <w:tcPr>
            <w:tcW w:w="6327" w:type="dxa"/>
            <w:shd w:val="clear" w:color="auto" w:fill="auto"/>
          </w:tcPr>
          <w:p w:rsidR="00F6474D" w:rsidRPr="003233ED" w:rsidRDefault="00803B24" w:rsidP="00B9019B">
            <w:r w:rsidRPr="003233ED">
              <w:t>Use this template to create the map for the Rule Book Briefing Leaflet.</w:t>
            </w:r>
            <w:r w:rsidR="003233ED" w:rsidRPr="003233ED">
              <w:t xml:space="preserve"> [RB]</w:t>
            </w:r>
          </w:p>
        </w:tc>
      </w:tr>
    </w:tbl>
    <w:p w:rsidR="003F7C30" w:rsidRDefault="003F7C30" w:rsidP="003F7C30"/>
    <w:p w:rsidR="00B9019B" w:rsidRDefault="00B9019B" w:rsidP="00B9019B">
      <w:pPr>
        <w:pStyle w:val="Heading3"/>
      </w:pPr>
      <w:bookmarkStart w:id="93" w:name="_Map_elements"/>
      <w:bookmarkStart w:id="94" w:name="_Ref465165200"/>
      <w:bookmarkStart w:id="95" w:name="_Toc469647108"/>
      <w:bookmarkEnd w:id="93"/>
      <w:r>
        <w:t>Map elements</w:t>
      </w:r>
      <w:bookmarkEnd w:id="94"/>
      <w:bookmarkEnd w:id="95"/>
    </w:p>
    <w:p w:rsidR="00B9019B" w:rsidRDefault="00B9019B" w:rsidP="00B9019B">
      <w:r>
        <w:t>Nest the following items in the &lt;map&gt; base element when creating a map.</w:t>
      </w:r>
    </w:p>
    <w:p w:rsidR="00B9019B" w:rsidRDefault="00B9019B" w:rsidP="003F7C30"/>
    <w:tbl>
      <w:tblPr>
        <w:tblStyle w:val="TableGrid"/>
        <w:tblW w:w="0" w:type="auto"/>
        <w:tblCellMar>
          <w:top w:w="113" w:type="dxa"/>
          <w:bottom w:w="113" w:type="dxa"/>
        </w:tblCellMar>
        <w:tblLook w:val="04A0" w:firstRow="1" w:lastRow="0" w:firstColumn="1" w:lastColumn="0" w:noHBand="0" w:noVBand="1"/>
      </w:tblPr>
      <w:tblGrid>
        <w:gridCol w:w="2689"/>
        <w:gridCol w:w="6327"/>
      </w:tblGrid>
      <w:tr w:rsidR="001601A9" w:rsidTr="0032502A">
        <w:tc>
          <w:tcPr>
            <w:tcW w:w="2689" w:type="dxa"/>
            <w:shd w:val="clear" w:color="auto" w:fill="FBE4D5" w:themeFill="accent2" w:themeFillTint="33"/>
          </w:tcPr>
          <w:p w:rsidR="001601A9" w:rsidRDefault="001601A9" w:rsidP="0032502A">
            <w:pPr>
              <w:rPr>
                <w:b/>
              </w:rPr>
            </w:pPr>
            <w:r>
              <w:rPr>
                <w:b/>
              </w:rPr>
              <w:t>Element</w:t>
            </w:r>
          </w:p>
        </w:tc>
        <w:tc>
          <w:tcPr>
            <w:tcW w:w="6327" w:type="dxa"/>
            <w:shd w:val="clear" w:color="auto" w:fill="FBE4D5" w:themeFill="accent2" w:themeFillTint="33"/>
          </w:tcPr>
          <w:p w:rsidR="001601A9" w:rsidRPr="00681C16" w:rsidRDefault="001601A9" w:rsidP="0032502A">
            <w:pPr>
              <w:rPr>
                <w:b/>
              </w:rPr>
            </w:pPr>
            <w:r w:rsidRPr="00681C16">
              <w:rPr>
                <w:b/>
              </w:rPr>
              <w:t>Guidance</w:t>
            </w:r>
          </w:p>
        </w:tc>
      </w:tr>
      <w:tr w:rsidR="00B9019B" w:rsidTr="00B9019B">
        <w:tc>
          <w:tcPr>
            <w:tcW w:w="2689" w:type="dxa"/>
          </w:tcPr>
          <w:p w:rsidR="00B9019B" w:rsidRDefault="00B9019B" w:rsidP="00B9019B">
            <w:pPr>
              <w:rPr>
                <w:b/>
              </w:rPr>
            </w:pPr>
            <w:r w:rsidRPr="00B9019B">
              <w:rPr>
                <w:b/>
              </w:rPr>
              <w:t xml:space="preserve">&lt;title&gt; </w:t>
            </w:r>
          </w:p>
          <w:p w:rsidR="00B9019B" w:rsidRPr="00B9019B" w:rsidRDefault="00B9019B" w:rsidP="00B9019B">
            <w:pPr>
              <w:rPr>
                <w:b/>
              </w:rPr>
            </w:pPr>
            <w:r w:rsidRPr="00B9019B">
              <w:rPr>
                <w:b/>
              </w:rPr>
              <w:t>title</w:t>
            </w:r>
          </w:p>
        </w:tc>
        <w:tc>
          <w:tcPr>
            <w:tcW w:w="6327" w:type="dxa"/>
          </w:tcPr>
          <w:p w:rsidR="00B9019B" w:rsidRDefault="00B9019B" w:rsidP="00B9019B">
            <w:r>
              <w:t>Use the &lt;title&gt; element to define a title for the group of topics; for example, a part or section heading.</w:t>
            </w:r>
          </w:p>
        </w:tc>
      </w:tr>
      <w:tr w:rsidR="00B9019B" w:rsidTr="00B9019B">
        <w:tc>
          <w:tcPr>
            <w:tcW w:w="2689" w:type="dxa"/>
          </w:tcPr>
          <w:p w:rsidR="00B9019B" w:rsidRDefault="00B9019B" w:rsidP="00B9019B">
            <w:pPr>
              <w:rPr>
                <w:b/>
              </w:rPr>
            </w:pPr>
            <w:r w:rsidRPr="00B9019B">
              <w:rPr>
                <w:b/>
              </w:rPr>
              <w:t>&lt;topicref&gt;</w:t>
            </w:r>
          </w:p>
          <w:p w:rsidR="00B9019B" w:rsidRPr="00B9019B" w:rsidRDefault="001601A9" w:rsidP="00B9019B">
            <w:pPr>
              <w:rPr>
                <w:b/>
              </w:rPr>
            </w:pPr>
            <w:r>
              <w:rPr>
                <w:b/>
              </w:rPr>
              <w:t>t</w:t>
            </w:r>
            <w:r w:rsidR="00B9019B" w:rsidRPr="00B9019B">
              <w:rPr>
                <w:b/>
              </w:rPr>
              <w:t>opic</w:t>
            </w:r>
            <w:r w:rsidR="00B9019B">
              <w:rPr>
                <w:b/>
              </w:rPr>
              <w:t xml:space="preserve"> </w:t>
            </w:r>
            <w:r w:rsidR="00B9019B" w:rsidRPr="00B9019B">
              <w:rPr>
                <w:b/>
              </w:rPr>
              <w:t>reference</w:t>
            </w:r>
          </w:p>
        </w:tc>
        <w:tc>
          <w:tcPr>
            <w:tcW w:w="6327" w:type="dxa"/>
          </w:tcPr>
          <w:p w:rsidR="00B9019B" w:rsidRDefault="00B9019B" w:rsidP="00B9019B">
            <w:r>
              <w:t xml:space="preserve">Use the &lt;topicref&gt; element to point to a single DITA topic. You must include the </w:t>
            </w:r>
            <w:r w:rsidRPr="00B9019B">
              <w:rPr>
                <w:rStyle w:val="AttributeChar"/>
              </w:rPr>
              <w:t>@href</w:t>
            </w:r>
            <w:r>
              <w:rPr>
                <w:rFonts w:ascii="Times-Italic" w:hAnsi="Times-Italic" w:cs="Times-Italic"/>
                <w:i/>
                <w:iCs/>
              </w:rPr>
              <w:t xml:space="preserve"> </w:t>
            </w:r>
            <w:r>
              <w:t>attribute to point to the path and file name for the DITA topic or external file you want to include. Use multiple &lt;topicref&gt; elements to point to multiple topics to build your deliverable. Nesting the &lt;topicref&gt; elements in one another creates a navigational and hierarchical structure.</w:t>
            </w:r>
          </w:p>
        </w:tc>
      </w:tr>
      <w:tr w:rsidR="00B9019B" w:rsidTr="00B9019B">
        <w:tc>
          <w:tcPr>
            <w:tcW w:w="2689" w:type="dxa"/>
          </w:tcPr>
          <w:p w:rsidR="00B9019B" w:rsidRDefault="00B9019B" w:rsidP="00B9019B">
            <w:pPr>
              <w:rPr>
                <w:b/>
              </w:rPr>
            </w:pPr>
            <w:r w:rsidRPr="00B9019B">
              <w:rPr>
                <w:b/>
              </w:rPr>
              <w:t xml:space="preserve">&lt;mapref&gt; </w:t>
            </w:r>
          </w:p>
          <w:p w:rsidR="00B9019B" w:rsidRDefault="00651E0F" w:rsidP="00B9019B">
            <w:pPr>
              <w:rPr>
                <w:b/>
              </w:rPr>
            </w:pPr>
            <w:r>
              <w:rPr>
                <w:b/>
              </w:rPr>
              <w:t>m</w:t>
            </w:r>
            <w:r w:rsidR="00B9019B" w:rsidRPr="00B9019B">
              <w:rPr>
                <w:b/>
              </w:rPr>
              <w:t>ap</w:t>
            </w:r>
            <w:r w:rsidR="00B9019B">
              <w:rPr>
                <w:b/>
              </w:rPr>
              <w:t xml:space="preserve"> </w:t>
            </w:r>
            <w:r w:rsidR="00B9019B" w:rsidRPr="00B9019B">
              <w:rPr>
                <w:b/>
              </w:rPr>
              <w:t xml:space="preserve">reference </w:t>
            </w:r>
          </w:p>
          <w:p w:rsidR="00B9019B" w:rsidRPr="00B9019B" w:rsidRDefault="00B9019B" w:rsidP="00B9019B">
            <w:pPr>
              <w:rPr>
                <w:b/>
              </w:rPr>
            </w:pPr>
            <w:r w:rsidRPr="00B9019B">
              <w:rPr>
                <w:b/>
              </w:rPr>
              <w:t>(optional)</w:t>
            </w:r>
          </w:p>
        </w:tc>
        <w:tc>
          <w:tcPr>
            <w:tcW w:w="6327" w:type="dxa"/>
          </w:tcPr>
          <w:p w:rsidR="00B9019B" w:rsidRDefault="00B9019B" w:rsidP="00B9019B">
            <w:pPr>
              <w:autoSpaceDE w:val="0"/>
              <w:autoSpaceDN w:val="0"/>
              <w:adjustRightInd w:val="0"/>
            </w:pPr>
            <w:r>
              <w:rPr>
                <w:rFonts w:ascii="Times-Roman" w:eastAsia="Times-Roman" w:hAnsiTheme="minorHAnsi" w:cs="Times-Roman"/>
                <w:sz w:val="20"/>
                <w:szCs w:val="20"/>
              </w:rPr>
              <w:t xml:space="preserve">Use </w:t>
            </w:r>
            <w:r w:rsidRPr="00B9019B">
              <w:t xml:space="preserve">the &lt;mapref&gt; element to point to a map of DITA topics. You must include the </w:t>
            </w:r>
            <w:r w:rsidRPr="00B9019B">
              <w:rPr>
                <w:rStyle w:val="AttributeChar"/>
              </w:rPr>
              <w:t>@href</w:t>
            </w:r>
            <w:r w:rsidRPr="00B9019B">
              <w:t xml:space="preserve"> attribute to point to the path and file name for the DITA map you want to include.</w:t>
            </w:r>
          </w:p>
        </w:tc>
      </w:tr>
      <w:tr w:rsidR="00B9019B" w:rsidTr="00B9019B">
        <w:tc>
          <w:tcPr>
            <w:tcW w:w="2689" w:type="dxa"/>
          </w:tcPr>
          <w:p w:rsidR="00B9019B" w:rsidRDefault="00B9019B" w:rsidP="00B9019B">
            <w:pPr>
              <w:rPr>
                <w:b/>
              </w:rPr>
            </w:pPr>
            <w:r w:rsidRPr="00B9019B">
              <w:rPr>
                <w:b/>
              </w:rPr>
              <w:t xml:space="preserve">&lt;topicgroup&gt; </w:t>
            </w:r>
          </w:p>
          <w:p w:rsidR="00B9019B" w:rsidRDefault="00651E0F" w:rsidP="00B9019B">
            <w:pPr>
              <w:rPr>
                <w:b/>
              </w:rPr>
            </w:pPr>
            <w:r>
              <w:rPr>
                <w:b/>
              </w:rPr>
              <w:t>t</w:t>
            </w:r>
            <w:r w:rsidR="00B9019B" w:rsidRPr="00B9019B">
              <w:rPr>
                <w:b/>
              </w:rPr>
              <w:t>opic</w:t>
            </w:r>
            <w:r w:rsidR="00B9019B">
              <w:rPr>
                <w:b/>
              </w:rPr>
              <w:t xml:space="preserve"> </w:t>
            </w:r>
            <w:r w:rsidR="00B9019B" w:rsidRPr="00B9019B">
              <w:rPr>
                <w:b/>
              </w:rPr>
              <w:t xml:space="preserve">group </w:t>
            </w:r>
          </w:p>
          <w:p w:rsidR="00B9019B" w:rsidRPr="00B9019B" w:rsidRDefault="00B9019B" w:rsidP="00B9019B">
            <w:pPr>
              <w:rPr>
                <w:b/>
              </w:rPr>
            </w:pPr>
            <w:r w:rsidRPr="00B9019B">
              <w:rPr>
                <w:b/>
              </w:rPr>
              <w:t>(optional)</w:t>
            </w:r>
          </w:p>
        </w:tc>
        <w:tc>
          <w:tcPr>
            <w:tcW w:w="6327" w:type="dxa"/>
          </w:tcPr>
          <w:p w:rsidR="00B9019B" w:rsidRDefault="00B9019B" w:rsidP="00B9019B">
            <w:r>
              <w:t xml:space="preserve">Nest &lt;topicref&gt; elements in a &lt;topicgroup&gt; to establish linking relationships between them. Use the </w:t>
            </w:r>
            <w:r w:rsidRPr="00B9019B">
              <w:rPr>
                <w:rStyle w:val="AttributeChar"/>
              </w:rPr>
              <w:t>@collection-type</w:t>
            </w:r>
            <w:r>
              <w:rPr>
                <w:rFonts w:ascii="Times-Italic" w:hAnsi="Times-Italic" w:cs="Times-Italic"/>
                <w:i/>
                <w:iCs/>
              </w:rPr>
              <w:t xml:space="preserve"> </w:t>
            </w:r>
            <w:r>
              <w:t>attribute to establish the type of relationship. See</w:t>
            </w:r>
            <w:r w:rsidR="00364F30">
              <w:t xml:space="preserve"> </w:t>
            </w:r>
            <w:hyperlink w:anchor="_Linking_topics" w:history="1">
              <w:r w:rsidR="00364F30" w:rsidRPr="00364F30">
                <w:rPr>
                  <w:rStyle w:val="Hyperlink"/>
                </w:rPr>
                <w:t>Linking topics</w:t>
              </w:r>
            </w:hyperlink>
            <w:r w:rsidR="00364F30">
              <w:t xml:space="preserve"> </w:t>
            </w:r>
            <w:r>
              <w:t xml:space="preserve">on page </w:t>
            </w:r>
            <w:r w:rsidR="00364F30">
              <w:fldChar w:fldCharType="begin"/>
            </w:r>
            <w:r w:rsidR="00364F30">
              <w:instrText xml:space="preserve"> PAGEREF _Ref465154850 \h </w:instrText>
            </w:r>
            <w:r w:rsidR="00364F30">
              <w:fldChar w:fldCharType="separate"/>
            </w:r>
            <w:r w:rsidR="00D0331A">
              <w:rPr>
                <w:noProof/>
              </w:rPr>
              <w:t>44</w:t>
            </w:r>
            <w:r w:rsidR="00364F30">
              <w:fldChar w:fldCharType="end"/>
            </w:r>
            <w:r>
              <w:t xml:space="preserve"> for more information.</w:t>
            </w:r>
          </w:p>
        </w:tc>
      </w:tr>
      <w:tr w:rsidR="00B9019B" w:rsidTr="00B9019B">
        <w:tc>
          <w:tcPr>
            <w:tcW w:w="2689" w:type="dxa"/>
          </w:tcPr>
          <w:p w:rsidR="00B9019B" w:rsidRDefault="00B9019B" w:rsidP="00B9019B">
            <w:pPr>
              <w:rPr>
                <w:b/>
              </w:rPr>
            </w:pPr>
            <w:r w:rsidRPr="00B9019B">
              <w:rPr>
                <w:b/>
              </w:rPr>
              <w:t xml:space="preserve">&lt;topichead&gt; </w:t>
            </w:r>
          </w:p>
          <w:p w:rsidR="00B9019B" w:rsidRDefault="00651E0F" w:rsidP="00B9019B">
            <w:pPr>
              <w:rPr>
                <w:b/>
              </w:rPr>
            </w:pPr>
            <w:r>
              <w:rPr>
                <w:b/>
              </w:rPr>
              <w:t>t</w:t>
            </w:r>
            <w:r w:rsidR="00B9019B" w:rsidRPr="00B9019B">
              <w:rPr>
                <w:b/>
              </w:rPr>
              <w:t>opic</w:t>
            </w:r>
            <w:r w:rsidR="00B9019B">
              <w:rPr>
                <w:b/>
              </w:rPr>
              <w:t xml:space="preserve"> </w:t>
            </w:r>
            <w:r w:rsidR="00B9019B" w:rsidRPr="00B9019B">
              <w:rPr>
                <w:b/>
              </w:rPr>
              <w:t xml:space="preserve">head </w:t>
            </w:r>
          </w:p>
          <w:p w:rsidR="00B9019B" w:rsidRPr="00B9019B" w:rsidRDefault="00B9019B" w:rsidP="00B9019B">
            <w:pPr>
              <w:rPr>
                <w:b/>
              </w:rPr>
            </w:pPr>
            <w:r w:rsidRPr="00B9019B">
              <w:rPr>
                <w:b/>
              </w:rPr>
              <w:t>(optional)</w:t>
            </w:r>
          </w:p>
        </w:tc>
        <w:tc>
          <w:tcPr>
            <w:tcW w:w="6327" w:type="dxa"/>
          </w:tcPr>
          <w:p w:rsidR="00B9019B" w:rsidRDefault="00B9019B" w:rsidP="00B9019B">
            <w:r w:rsidRPr="00B9019B">
              <w:t>Use the &lt;topichead&gt; element to provide a title-only entry within the rendered content or to provide a section title for a group of topics within a Table of Contents. To define the title, nest a &lt;navtitle&gt; element within a &lt;topicmeta&gt; element within this element.</w:t>
            </w:r>
          </w:p>
          <w:p w:rsidR="009E5583" w:rsidRDefault="009E5583" w:rsidP="006E6847">
            <w:pPr>
              <w:pStyle w:val="Monospace"/>
              <w:rPr>
                <w:highlight w:val="white"/>
              </w:rPr>
            </w:pPr>
            <w:r>
              <w:rPr>
                <w:color w:val="000096"/>
                <w:highlight w:val="white"/>
              </w:rPr>
              <w:t>&lt;topichead&gt;</w:t>
            </w:r>
            <w:r>
              <w:rPr>
                <w:highlight w:val="white"/>
              </w:rPr>
              <w:t xml:space="preserve">                             </w:t>
            </w:r>
            <w:r>
              <w:rPr>
                <w:highlight w:val="white"/>
              </w:rPr>
              <w:br/>
              <w:t xml:space="preserve">  </w:t>
            </w:r>
            <w:r>
              <w:rPr>
                <w:color w:val="000096"/>
                <w:highlight w:val="white"/>
              </w:rPr>
              <w:t>&lt;topicmeta&gt;</w:t>
            </w:r>
            <w:r>
              <w:rPr>
                <w:highlight w:val="white"/>
              </w:rPr>
              <w:br/>
              <w:t xml:space="preserve">   </w:t>
            </w:r>
            <w:r>
              <w:rPr>
                <w:color w:val="000096"/>
                <w:highlight w:val="white"/>
              </w:rPr>
              <w:t>&lt;navtitle&gt;</w:t>
            </w:r>
            <w:r>
              <w:rPr>
                <w:highlight w:val="white"/>
              </w:rPr>
              <w:t>Location of new platforms</w:t>
            </w:r>
            <w:r>
              <w:rPr>
                <w:color w:val="000096"/>
                <w:highlight w:val="white"/>
              </w:rPr>
              <w:t>&lt;/navtitle&gt;</w:t>
            </w:r>
            <w:r>
              <w:rPr>
                <w:highlight w:val="white"/>
              </w:rPr>
              <w:br/>
              <w:t xml:space="preserve">  </w:t>
            </w:r>
            <w:r>
              <w:rPr>
                <w:color w:val="000096"/>
                <w:highlight w:val="white"/>
              </w:rPr>
              <w:t>&lt;/topicmeta&gt;</w:t>
            </w:r>
            <w:r>
              <w:rPr>
                <w:highlight w:val="white"/>
              </w:rPr>
              <w:t xml:space="preserve">                                 </w:t>
            </w:r>
            <w:r>
              <w:rPr>
                <w:highlight w:val="white"/>
              </w:rPr>
              <w:br/>
              <w:t xml:space="preserve"> </w:t>
            </w:r>
            <w:r>
              <w:rPr>
                <w:color w:val="000096"/>
                <w:highlight w:val="white"/>
              </w:rPr>
              <w:t>&lt;/topichead&gt;</w:t>
            </w:r>
          </w:p>
          <w:p w:rsidR="00B9019B" w:rsidRDefault="00B9019B" w:rsidP="006E6847">
            <w:pPr>
              <w:pStyle w:val="Monospace"/>
            </w:pPr>
          </w:p>
        </w:tc>
      </w:tr>
      <w:tr w:rsidR="00B9019B" w:rsidTr="00B9019B">
        <w:tc>
          <w:tcPr>
            <w:tcW w:w="2689" w:type="dxa"/>
          </w:tcPr>
          <w:p w:rsidR="00B9019B" w:rsidRPr="00B9019B" w:rsidRDefault="00B9019B" w:rsidP="00B9019B">
            <w:pPr>
              <w:rPr>
                <w:b/>
              </w:rPr>
            </w:pPr>
            <w:r w:rsidRPr="00B9019B">
              <w:rPr>
                <w:b/>
              </w:rPr>
              <w:t>&lt;reltable&gt;</w:t>
            </w:r>
          </w:p>
          <w:p w:rsidR="00B9019B" w:rsidRPr="00B9019B" w:rsidRDefault="00B9019B" w:rsidP="00B9019B">
            <w:pPr>
              <w:rPr>
                <w:b/>
              </w:rPr>
            </w:pPr>
            <w:r w:rsidRPr="00B9019B">
              <w:rPr>
                <w:b/>
              </w:rPr>
              <w:t>relationship table</w:t>
            </w:r>
          </w:p>
          <w:p w:rsidR="00B9019B" w:rsidRPr="00B9019B" w:rsidRDefault="00B9019B" w:rsidP="00B9019B">
            <w:pPr>
              <w:rPr>
                <w:b/>
              </w:rPr>
            </w:pPr>
            <w:r w:rsidRPr="00B9019B">
              <w:rPr>
                <w:b/>
              </w:rPr>
              <w:t>(optional)</w:t>
            </w:r>
          </w:p>
        </w:tc>
        <w:tc>
          <w:tcPr>
            <w:tcW w:w="6327" w:type="dxa"/>
          </w:tcPr>
          <w:p w:rsidR="00B9019B" w:rsidRDefault="00B9019B" w:rsidP="00B9019B">
            <w:r>
              <w:t>Use the &lt;reltable&gt; element to specify relationships between topics. See</w:t>
            </w:r>
            <w:r w:rsidR="00364F30">
              <w:t xml:space="preserve"> </w:t>
            </w:r>
            <w:hyperlink w:anchor="_Relationship_tables" w:history="1">
              <w:r w:rsidR="00364F30" w:rsidRPr="00364F30">
                <w:rPr>
                  <w:rStyle w:val="Hyperlink"/>
                </w:rPr>
                <w:t>Relationship tables</w:t>
              </w:r>
            </w:hyperlink>
            <w:r>
              <w:t xml:space="preserve"> on page </w:t>
            </w:r>
            <w:r w:rsidR="00364F30">
              <w:fldChar w:fldCharType="begin"/>
            </w:r>
            <w:r w:rsidR="00364F30">
              <w:instrText xml:space="preserve"> PAGEREF _Ref465088135 \h </w:instrText>
            </w:r>
            <w:r w:rsidR="00364F30">
              <w:fldChar w:fldCharType="separate"/>
            </w:r>
            <w:r w:rsidR="00D0331A">
              <w:rPr>
                <w:noProof/>
              </w:rPr>
              <w:t>58</w:t>
            </w:r>
            <w:r w:rsidR="00364F30">
              <w:fldChar w:fldCharType="end"/>
            </w:r>
            <w:r>
              <w:t xml:space="preserve"> for information about building relationship tables.</w:t>
            </w:r>
          </w:p>
        </w:tc>
      </w:tr>
    </w:tbl>
    <w:p w:rsidR="00B9019B" w:rsidRDefault="00B9019B" w:rsidP="003F7C30"/>
    <w:p w:rsidR="006F446C" w:rsidRDefault="006F446C" w:rsidP="006F446C">
      <w:pPr>
        <w:pStyle w:val="Heading3"/>
      </w:pPr>
      <w:bookmarkStart w:id="96" w:name="_Toc469647109"/>
      <w:r>
        <w:t>Creating maps</w:t>
      </w:r>
      <w:bookmarkEnd w:id="96"/>
    </w:p>
    <w:p w:rsidR="006F446C" w:rsidRDefault="006F446C" w:rsidP="006F446C">
      <w:r>
        <w:t xml:space="preserve">A map file consists of a hierarchical organisation of &lt;topicref&gt; and&lt;mapref&gt; elements. Each of these elements requires an </w:t>
      </w:r>
      <w:r w:rsidRPr="006F446C">
        <w:rPr>
          <w:rStyle w:val="AttributeChar"/>
        </w:rPr>
        <w:t>@href</w:t>
      </w:r>
      <w:r>
        <w:rPr>
          <w:rFonts w:ascii="Times-Italic" w:hAnsi="Times-Italic" w:cs="Times-Italic"/>
          <w:i/>
          <w:iCs/>
        </w:rPr>
        <w:t xml:space="preserve"> </w:t>
      </w:r>
      <w:r>
        <w:t>attribute that points to an individual topic or map.</w:t>
      </w:r>
    </w:p>
    <w:p w:rsidR="006F446C" w:rsidRDefault="006F446C" w:rsidP="006F446C"/>
    <w:p w:rsidR="006F446C" w:rsidRDefault="006F446C" w:rsidP="006F446C">
      <w:r>
        <w:t>When building a map, consider the following strategies:</w:t>
      </w:r>
    </w:p>
    <w:p w:rsidR="006F446C" w:rsidRDefault="006F446C" w:rsidP="00EC45E1">
      <w:pPr>
        <w:pStyle w:val="ListParagraph"/>
        <w:numPr>
          <w:ilvl w:val="0"/>
          <w:numId w:val="3"/>
        </w:numPr>
      </w:pPr>
      <w:r>
        <w:t xml:space="preserve">Rather than nest topics several levels deep, consider creating submaps that you then reference </w:t>
      </w:r>
      <w:r w:rsidR="00364F30">
        <w:t>with a &lt;mapref&gt;. In general, it’</w:t>
      </w:r>
      <w:r>
        <w:t>s a good idea to create submaps whenever you are nesting more than five topics to keep your maps clean and easily interpretable by others.</w:t>
      </w:r>
    </w:p>
    <w:p w:rsidR="006F446C" w:rsidRDefault="006F446C" w:rsidP="00EC45E1">
      <w:pPr>
        <w:pStyle w:val="ListParagraph"/>
        <w:numPr>
          <w:ilvl w:val="0"/>
          <w:numId w:val="3"/>
        </w:numPr>
      </w:pPr>
      <w:r>
        <w:t>Avoid nesting topics more than four levels deep.</w:t>
      </w:r>
    </w:p>
    <w:p w:rsidR="006F446C" w:rsidRDefault="006F446C" w:rsidP="00EC45E1">
      <w:pPr>
        <w:pStyle w:val="ListParagraph"/>
        <w:numPr>
          <w:ilvl w:val="0"/>
          <w:numId w:val="3"/>
        </w:numPr>
      </w:pPr>
      <w:r>
        <w:t xml:space="preserve">A table of contents is automatically built when you process a map. To keep a topic from appearing in the TOC, set the </w:t>
      </w:r>
      <w:r w:rsidRPr="006F446C">
        <w:rPr>
          <w:rStyle w:val="AttributeChar"/>
        </w:rPr>
        <w:t>@toc</w:t>
      </w:r>
      <w:r w:rsidRPr="006F446C">
        <w:rPr>
          <w:rFonts w:ascii="Times-Italic" w:hAnsi="Times-Italic" w:cs="Times-Italic"/>
          <w:i/>
          <w:iCs/>
        </w:rPr>
        <w:t xml:space="preserve"> </w:t>
      </w:r>
      <w:r>
        <w:t xml:space="preserve">attribute to </w:t>
      </w:r>
      <w:r w:rsidR="00364F30">
        <w:t>“</w:t>
      </w:r>
      <w:r>
        <w:t>no</w:t>
      </w:r>
      <w:r w:rsidR="00364F30">
        <w:t>”</w:t>
      </w:r>
      <w:r>
        <w:t>.</w:t>
      </w:r>
    </w:p>
    <w:p w:rsidR="00A2702F" w:rsidRDefault="00A2702F" w:rsidP="00A2702F"/>
    <w:p w:rsidR="00A2702F" w:rsidRPr="00A2702F" w:rsidRDefault="00A2702F" w:rsidP="00A2702F">
      <w:pPr>
        <w:pStyle w:val="Heading4"/>
      </w:pPr>
      <w:bookmarkStart w:id="97" w:name="_Titling_maps"/>
      <w:bookmarkStart w:id="98" w:name="_Ref465087495"/>
      <w:bookmarkEnd w:id="97"/>
      <w:r w:rsidRPr="00A2702F">
        <w:t>Titling maps</w:t>
      </w:r>
      <w:bookmarkEnd w:id="98"/>
    </w:p>
    <w:p w:rsidR="00A2702F" w:rsidRPr="000D6554" w:rsidRDefault="00A2702F" w:rsidP="000D6554">
      <w:r w:rsidRPr="000D6554">
        <w:t xml:space="preserve">In general, follow the same guidelines for writing map titles as for topics; see </w:t>
      </w:r>
      <w:hyperlink w:anchor="_Titling_topics" w:history="1">
        <w:r w:rsidR="00364F30" w:rsidRPr="00364F30">
          <w:rPr>
            <w:rStyle w:val="Hyperlink"/>
          </w:rPr>
          <w:t>Titling topics</w:t>
        </w:r>
      </w:hyperlink>
      <w:r w:rsidRPr="000D6554">
        <w:t xml:space="preserve"> on page </w:t>
      </w:r>
      <w:r w:rsidR="00364F30">
        <w:fldChar w:fldCharType="begin"/>
      </w:r>
      <w:r w:rsidR="00364F30">
        <w:instrText xml:space="preserve"> PAGEREF _Ref465087437 \h </w:instrText>
      </w:r>
      <w:r w:rsidR="00364F30">
        <w:fldChar w:fldCharType="separate"/>
      </w:r>
      <w:r w:rsidR="00D0331A">
        <w:rPr>
          <w:noProof/>
        </w:rPr>
        <w:t>18</w:t>
      </w:r>
      <w:r w:rsidR="00364F30">
        <w:fldChar w:fldCharType="end"/>
      </w:r>
      <w:r w:rsidRPr="000D6554">
        <w:t>. In addition, however, consider the following:</w:t>
      </w:r>
    </w:p>
    <w:p w:rsidR="00A2702F" w:rsidRDefault="00A2702F" w:rsidP="00A2702F"/>
    <w:p w:rsidR="000D6554" w:rsidRDefault="000D6554" w:rsidP="00EC45E1">
      <w:pPr>
        <w:pStyle w:val="ListParagraph"/>
        <w:numPr>
          <w:ilvl w:val="0"/>
          <w:numId w:val="4"/>
        </w:numPr>
      </w:pPr>
      <w:r>
        <w:t>In general, map titles will tend to be less specific than topic titles because they are summarising the content of all the topics nested within the map. Think about how you might categorise the information in the map; often that category should be part of the map title.</w:t>
      </w:r>
    </w:p>
    <w:p w:rsidR="000D6554" w:rsidRDefault="000D6554" w:rsidP="00EC45E1">
      <w:pPr>
        <w:pStyle w:val="ListParagraph"/>
        <w:numPr>
          <w:ilvl w:val="0"/>
          <w:numId w:val="4"/>
        </w:numPr>
      </w:pPr>
      <w:r>
        <w:t xml:space="preserve">Ensure the title indicates the range of topics it contains. For example, if the content covers requirements for both vertical and horizontal alignment of platforms for constructing new platforms, a map title of </w:t>
      </w:r>
      <w:r w:rsidR="00364F30">
        <w:t>“</w:t>
      </w:r>
      <w:r>
        <w:t>Location of new platforms</w:t>
      </w:r>
      <w:r w:rsidR="00364F30">
        <w:t>”</w:t>
      </w:r>
      <w:r>
        <w:t xml:space="preserve"> would be appropriate.</w:t>
      </w:r>
    </w:p>
    <w:p w:rsidR="000D6554" w:rsidRDefault="000D6554" w:rsidP="00EC45E1">
      <w:pPr>
        <w:pStyle w:val="ListParagraph"/>
        <w:numPr>
          <w:ilvl w:val="0"/>
          <w:numId w:val="4"/>
        </w:numPr>
      </w:pPr>
      <w:r>
        <w:t>In any single publication, the map titles will be closely tied together. Each will deal with some aspect of the overall topic of the book. Therefore, be careful to make each map title clearly differentiated in terms of its specific contents compared to others in the same publication.</w:t>
      </w:r>
    </w:p>
    <w:p w:rsidR="000D6554" w:rsidRDefault="000D6554" w:rsidP="00EC45E1">
      <w:pPr>
        <w:pStyle w:val="ListParagraph"/>
        <w:numPr>
          <w:ilvl w:val="0"/>
          <w:numId w:val="4"/>
        </w:numPr>
      </w:pPr>
      <w:r>
        <w:t>Avoid starting all map titles with the same words. Users are scanning for words that help them differentiate between the maps; put those words first.</w:t>
      </w:r>
    </w:p>
    <w:p w:rsidR="00BC0454" w:rsidRDefault="00BC0454" w:rsidP="00BC0454"/>
    <w:p w:rsidR="00BC0454" w:rsidRDefault="00BC0454" w:rsidP="00BC0454">
      <w:pPr>
        <w:pStyle w:val="Heading4"/>
      </w:pPr>
      <w:bookmarkStart w:id="99" w:name="_Linking_topics"/>
      <w:bookmarkStart w:id="100" w:name="_Ref465154850"/>
      <w:bookmarkEnd w:id="99"/>
      <w:r>
        <w:t>Linking topics</w:t>
      </w:r>
      <w:bookmarkEnd w:id="100"/>
    </w:p>
    <w:p w:rsidR="00BC0454" w:rsidRDefault="00BC0454" w:rsidP="00BC0454">
      <w:r>
        <w:t xml:space="preserve">In addition to establishing a hierarchy among topics, the way you group topics together in your map affects the manner in which you establish links among them. In DITA, parent and child topics automatically receive a two-way link between each other. However, all other relationships must be explicitly established through attributes or relationship tables. The </w:t>
      </w:r>
      <w:r w:rsidRPr="00BC0454">
        <w:rPr>
          <w:rStyle w:val="AttributeChar"/>
        </w:rPr>
        <w:t>@collection-type</w:t>
      </w:r>
      <w:r>
        <w:rPr>
          <w:rFonts w:ascii="Times-Italic" w:hAnsi="Times-Italic" w:cs="Times-Italic"/>
          <w:i/>
          <w:iCs/>
        </w:rPr>
        <w:t xml:space="preserve"> </w:t>
      </w:r>
      <w:r>
        <w:t xml:space="preserve">attribute enables you to establish links through the hierarchical structure of your map, thereby saving you effort in defining those links through a relationship table. You can establish two types of relationships with the </w:t>
      </w:r>
      <w:r w:rsidRPr="00BC0454">
        <w:rPr>
          <w:rStyle w:val="AttributeChar"/>
        </w:rPr>
        <w:t>@collection-type</w:t>
      </w:r>
      <w:r>
        <w:rPr>
          <w:rFonts w:ascii="Times-Italic" w:hAnsi="Times-Italic" w:cs="Times-Italic"/>
          <w:i/>
          <w:iCs/>
        </w:rPr>
        <w:t xml:space="preserve"> </w:t>
      </w:r>
      <w:r>
        <w:t>attribute:</w:t>
      </w:r>
    </w:p>
    <w:p w:rsidR="00BC0454" w:rsidRDefault="00BC0454" w:rsidP="00BC0454"/>
    <w:tbl>
      <w:tblPr>
        <w:tblStyle w:val="TableGrid"/>
        <w:tblW w:w="0" w:type="auto"/>
        <w:tblCellMar>
          <w:top w:w="113" w:type="dxa"/>
          <w:bottom w:w="113" w:type="dxa"/>
        </w:tblCellMar>
        <w:tblLook w:val="04A0" w:firstRow="1" w:lastRow="0" w:firstColumn="1" w:lastColumn="0" w:noHBand="0" w:noVBand="1"/>
      </w:tblPr>
      <w:tblGrid>
        <w:gridCol w:w="2547"/>
        <w:gridCol w:w="6469"/>
      </w:tblGrid>
      <w:tr w:rsidR="00DF0C7F" w:rsidTr="00DF0C7F">
        <w:tc>
          <w:tcPr>
            <w:tcW w:w="2547" w:type="dxa"/>
            <w:shd w:val="clear" w:color="auto" w:fill="FBE4D5" w:themeFill="accent2" w:themeFillTint="33"/>
          </w:tcPr>
          <w:p w:rsidR="00DF0C7F" w:rsidRDefault="00DF0C7F" w:rsidP="0032502A">
            <w:pPr>
              <w:rPr>
                <w:b/>
              </w:rPr>
            </w:pPr>
            <w:r>
              <w:rPr>
                <w:b/>
              </w:rPr>
              <w:t>Attribute</w:t>
            </w:r>
          </w:p>
        </w:tc>
        <w:tc>
          <w:tcPr>
            <w:tcW w:w="6469" w:type="dxa"/>
            <w:shd w:val="clear" w:color="auto" w:fill="FBE4D5" w:themeFill="accent2" w:themeFillTint="33"/>
          </w:tcPr>
          <w:p w:rsidR="00DF0C7F" w:rsidRPr="00681C16" w:rsidRDefault="00DF0C7F" w:rsidP="0032502A">
            <w:pPr>
              <w:rPr>
                <w:b/>
              </w:rPr>
            </w:pPr>
            <w:r>
              <w:rPr>
                <w:b/>
              </w:rPr>
              <w:t>Description</w:t>
            </w:r>
          </w:p>
        </w:tc>
      </w:tr>
      <w:tr w:rsidR="00BC0454" w:rsidTr="00BC0454">
        <w:tc>
          <w:tcPr>
            <w:tcW w:w="2547" w:type="dxa"/>
          </w:tcPr>
          <w:p w:rsidR="00BC0454" w:rsidRPr="00BC0454" w:rsidRDefault="00BC0454" w:rsidP="00BC0454">
            <w:pPr>
              <w:rPr>
                <w:b/>
              </w:rPr>
            </w:pPr>
            <w:r w:rsidRPr="00BC0454">
              <w:rPr>
                <w:b/>
              </w:rPr>
              <w:t>family</w:t>
            </w:r>
          </w:p>
        </w:tc>
        <w:tc>
          <w:tcPr>
            <w:tcW w:w="6469" w:type="dxa"/>
          </w:tcPr>
          <w:p w:rsidR="00BC0454" w:rsidRPr="00BC0454" w:rsidRDefault="00BC0454" w:rsidP="00BC0454">
            <w:r w:rsidRPr="00BC0454">
              <w:t>All topics within the group are related to all other topics.</w:t>
            </w:r>
          </w:p>
        </w:tc>
      </w:tr>
      <w:tr w:rsidR="00BC0454" w:rsidTr="00BC0454">
        <w:tc>
          <w:tcPr>
            <w:tcW w:w="2547" w:type="dxa"/>
          </w:tcPr>
          <w:p w:rsidR="00BC0454" w:rsidRPr="00BC0454" w:rsidRDefault="00BC0454" w:rsidP="00BC0454">
            <w:pPr>
              <w:rPr>
                <w:b/>
              </w:rPr>
            </w:pPr>
            <w:r w:rsidRPr="00BC0454">
              <w:rPr>
                <w:b/>
              </w:rPr>
              <w:t>sequence</w:t>
            </w:r>
          </w:p>
        </w:tc>
        <w:tc>
          <w:tcPr>
            <w:tcW w:w="6469" w:type="dxa"/>
          </w:tcPr>
          <w:p w:rsidR="00BC0454" w:rsidRPr="00BC0454" w:rsidRDefault="00BC0454" w:rsidP="00397D2D">
            <w:r w:rsidRPr="00BC0454">
              <w:t>Topics are related to the topics immediately before and after them in the map through Next and Previous</w:t>
            </w:r>
            <w:r w:rsidR="00397D2D">
              <w:t xml:space="preserve"> </w:t>
            </w:r>
            <w:r w:rsidRPr="00BC0454">
              <w:t>links.</w:t>
            </w:r>
          </w:p>
        </w:tc>
      </w:tr>
    </w:tbl>
    <w:p w:rsidR="00BC0454" w:rsidRDefault="00BC0454" w:rsidP="00BC0454"/>
    <w:p w:rsidR="0068275C" w:rsidRDefault="0068275C" w:rsidP="0068275C">
      <w:r>
        <w:t xml:space="preserve">Specify the </w:t>
      </w:r>
      <w:r w:rsidRPr="0068275C">
        <w:rPr>
          <w:rStyle w:val="AttributeChar"/>
        </w:rPr>
        <w:t>@collection-type</w:t>
      </w:r>
      <w:r>
        <w:rPr>
          <w:rFonts w:ascii="Times-Italic" w:hAnsi="Times-Italic" w:cs="Times-Italic"/>
          <w:i/>
          <w:iCs/>
        </w:rPr>
        <w:t xml:space="preserve"> </w:t>
      </w:r>
      <w:r>
        <w:t>attribute on the parent topic of the topics you want to link together.</w:t>
      </w:r>
    </w:p>
    <w:p w:rsidR="0068275C" w:rsidRDefault="0068275C" w:rsidP="0068275C"/>
    <w:p w:rsidR="00364F30" w:rsidRDefault="00364F30" w:rsidP="00364F30">
      <w:pPr>
        <w:pStyle w:val="Monospace"/>
        <w:rPr>
          <w:highlight w:val="white"/>
        </w:rPr>
      </w:pPr>
      <w:r>
        <w:rPr>
          <w:color w:val="000096"/>
          <w:highlight w:val="white"/>
        </w:rPr>
        <w:t>&lt;topicref</w:t>
      </w:r>
      <w:r>
        <w:rPr>
          <w:color w:val="F5844C"/>
          <w:highlight w:val="white"/>
        </w:rPr>
        <w:t xml:space="preserve"> collection-type</w:t>
      </w:r>
      <w:r>
        <w:rPr>
          <w:color w:val="FF8040"/>
          <w:highlight w:val="white"/>
        </w:rPr>
        <w:t>=</w:t>
      </w:r>
      <w:r>
        <w:rPr>
          <w:highlight w:val="white"/>
        </w:rPr>
        <w:t>"family"</w:t>
      </w:r>
      <w:r>
        <w:rPr>
          <w:color w:val="F5844C"/>
          <w:highlight w:val="white"/>
        </w:rPr>
        <w:t xml:space="preserve"> href</w:t>
      </w:r>
      <w:r>
        <w:rPr>
          <w:color w:val="FF8040"/>
          <w:highlight w:val="white"/>
        </w:rPr>
        <w:t>=</w:t>
      </w:r>
      <w:r>
        <w:rPr>
          <w:highlight w:val="white"/>
        </w:rPr>
        <w:t>"cR_TrackLocationStraightTrack.dita"</w:t>
      </w:r>
      <w:r>
        <w:rPr>
          <w:color w:val="000096"/>
          <w:highlight w:val="white"/>
        </w:rPr>
        <w:t>&gt;</w:t>
      </w:r>
      <w:r>
        <w:rPr>
          <w:color w:val="000000"/>
          <w:highlight w:val="white"/>
        </w:rPr>
        <w:br/>
      </w:r>
      <w:r>
        <w:rPr>
          <w:color w:val="000000"/>
          <w:highlight w:val="white"/>
        </w:rPr>
        <w:tab/>
      </w:r>
      <w:r>
        <w:rPr>
          <w:color w:val="000096"/>
          <w:highlight w:val="white"/>
        </w:rPr>
        <w:t>&lt;topicref</w:t>
      </w:r>
      <w:r>
        <w:rPr>
          <w:color w:val="F5844C"/>
          <w:highlight w:val="white"/>
        </w:rPr>
        <w:t xml:space="preserve"> href</w:t>
      </w:r>
      <w:r>
        <w:rPr>
          <w:color w:val="FF8040"/>
          <w:highlight w:val="white"/>
        </w:rPr>
        <w:t>=</w:t>
      </w:r>
      <w:r>
        <w:rPr>
          <w:highlight w:val="white"/>
        </w:rPr>
        <w:t>"cR_TrackLocationPlatformRadii.dita"</w:t>
      </w:r>
      <w:r>
        <w:rPr>
          <w:color w:val="000096"/>
          <w:highlight w:val="white"/>
        </w:rPr>
        <w:t>/&gt;</w:t>
      </w:r>
      <w:r>
        <w:rPr>
          <w:color w:val="000000"/>
          <w:highlight w:val="white"/>
        </w:rPr>
        <w:br/>
      </w:r>
      <w:r>
        <w:rPr>
          <w:color w:val="000000"/>
          <w:highlight w:val="white"/>
        </w:rPr>
        <w:tab/>
      </w:r>
      <w:r>
        <w:rPr>
          <w:color w:val="000096"/>
          <w:highlight w:val="white"/>
        </w:rPr>
        <w:t>&lt;topicref</w:t>
      </w:r>
      <w:r>
        <w:rPr>
          <w:color w:val="F5844C"/>
          <w:highlight w:val="white"/>
        </w:rPr>
        <w:t xml:space="preserve"> href</w:t>
      </w:r>
      <w:r>
        <w:rPr>
          <w:color w:val="FF8040"/>
          <w:highlight w:val="white"/>
        </w:rPr>
        <w:t>=</w:t>
      </w:r>
      <w:r>
        <w:rPr>
          <w:highlight w:val="white"/>
        </w:rPr>
        <w:t>"cR_TrackLocationPlatformExtensionRadii.dita"</w:t>
      </w:r>
      <w:r>
        <w:rPr>
          <w:color w:val="000096"/>
          <w:highlight w:val="white"/>
        </w:rPr>
        <w:t>/&gt;</w:t>
      </w:r>
      <w:r>
        <w:rPr>
          <w:color w:val="000000"/>
          <w:highlight w:val="white"/>
        </w:rPr>
        <w:br/>
      </w:r>
      <w:r>
        <w:rPr>
          <w:color w:val="000000"/>
          <w:highlight w:val="white"/>
        </w:rPr>
        <w:tab/>
      </w:r>
      <w:r>
        <w:rPr>
          <w:color w:val="000096"/>
          <w:highlight w:val="white"/>
        </w:rPr>
        <w:t>&lt;topicref</w:t>
      </w:r>
      <w:r>
        <w:rPr>
          <w:color w:val="F5844C"/>
          <w:highlight w:val="white"/>
        </w:rPr>
        <w:t xml:space="preserve"> href</w:t>
      </w:r>
      <w:r>
        <w:rPr>
          <w:color w:val="FF8040"/>
          <w:highlight w:val="white"/>
        </w:rPr>
        <w:t>=</w:t>
      </w:r>
      <w:r>
        <w:rPr>
          <w:highlight w:val="white"/>
        </w:rPr>
        <w:t>"cR_TrackLocationPlatformCurveConsiderations.dita"</w:t>
      </w:r>
      <w:r>
        <w:rPr>
          <w:color w:val="000096"/>
          <w:highlight w:val="white"/>
        </w:rPr>
        <w:t>/&gt;</w:t>
      </w:r>
      <w:r>
        <w:rPr>
          <w:color w:val="000000"/>
          <w:highlight w:val="white"/>
        </w:rPr>
        <w:br/>
      </w:r>
      <w:r>
        <w:rPr>
          <w:color w:val="000000"/>
          <w:highlight w:val="white"/>
        </w:rPr>
        <w:tab/>
      </w:r>
      <w:r>
        <w:rPr>
          <w:color w:val="000096"/>
          <w:highlight w:val="white"/>
        </w:rPr>
        <w:t>&lt;topicref</w:t>
      </w:r>
      <w:r>
        <w:rPr>
          <w:color w:val="F5844C"/>
          <w:highlight w:val="white"/>
        </w:rPr>
        <w:t xml:space="preserve"> href</w:t>
      </w:r>
      <w:r>
        <w:rPr>
          <w:color w:val="FF8040"/>
          <w:highlight w:val="white"/>
        </w:rPr>
        <w:t>=</w:t>
      </w:r>
      <w:r>
        <w:rPr>
          <w:highlight w:val="white"/>
        </w:rPr>
        <w:t>"cR_DesignValueForCant.dita"</w:t>
      </w:r>
      <w:r>
        <w:rPr>
          <w:color w:val="000096"/>
          <w:highlight w:val="white"/>
        </w:rPr>
        <w:t>/&gt;</w:t>
      </w:r>
      <w:r>
        <w:rPr>
          <w:color w:val="000000"/>
          <w:highlight w:val="white"/>
        </w:rPr>
        <w:br/>
      </w:r>
      <w:r>
        <w:rPr>
          <w:color w:val="000096"/>
          <w:highlight w:val="white"/>
        </w:rPr>
        <w:t>&lt;/topicref&gt;</w:t>
      </w:r>
    </w:p>
    <w:p w:rsidR="0068275C" w:rsidRDefault="0068275C" w:rsidP="0068275C">
      <w:pPr>
        <w:rPr>
          <w:rFonts w:ascii="CourierNewPSMT" w:hAnsi="CourierNewPSMT" w:cs="CourierNewPSMT"/>
          <w:sz w:val="16"/>
          <w:szCs w:val="16"/>
        </w:rPr>
      </w:pPr>
    </w:p>
    <w:p w:rsidR="0068275C" w:rsidRDefault="005B4B7A" w:rsidP="00364F30">
      <w:r w:rsidRPr="005B4B7A">
        <w:rPr>
          <w:b/>
        </w:rPr>
        <w:t>Note:</w:t>
      </w:r>
      <w:r>
        <w:rPr>
          <w:rFonts w:ascii="Times-Bold" w:cs="Times-Bold"/>
          <w:b/>
          <w:bCs/>
        </w:rPr>
        <w:t xml:space="preserve"> </w:t>
      </w:r>
      <w:r>
        <w:t xml:space="preserve">In some cases you may not want to link all the children of a parent together. In this case, you can first nest the related topics in a &lt;topicgroup&gt; and then assign the </w:t>
      </w:r>
      <w:r w:rsidRPr="005B4B7A">
        <w:rPr>
          <w:rStyle w:val="AttributeChar"/>
        </w:rPr>
        <w:t>@collection-type</w:t>
      </w:r>
      <w:r>
        <w:rPr>
          <w:rFonts w:ascii="Times-Italic" w:hAnsi="Times-Italic" w:cs="Times-Italic"/>
          <w:i/>
          <w:iCs/>
        </w:rPr>
        <w:t xml:space="preserve"> </w:t>
      </w:r>
      <w:r>
        <w:t>attribute to establish the type of relationship.</w:t>
      </w:r>
    </w:p>
    <w:p w:rsidR="005B4B7A" w:rsidRDefault="005B4B7A" w:rsidP="005B4B7A">
      <w:pPr>
        <w:ind w:left="720"/>
      </w:pPr>
    </w:p>
    <w:p w:rsidR="00364F30" w:rsidRDefault="00364F30" w:rsidP="00364F30">
      <w:pPr>
        <w:pStyle w:val="Monospace"/>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"cR_TrackLocationStraightTrack.dita"</w:t>
      </w:r>
      <w:r>
        <w:rPr>
          <w:color w:val="000096"/>
          <w:highlight w:val="white"/>
        </w:rPr>
        <w:t>&gt;</w:t>
      </w:r>
    </w:p>
    <w:p w:rsidR="00364F30" w:rsidRDefault="00364F30" w:rsidP="00364F30">
      <w:pPr>
        <w:pStyle w:val="Monospace"/>
        <w:ind w:left="720"/>
        <w:rPr>
          <w:color w:val="000000"/>
          <w:highlight w:val="white"/>
        </w:rPr>
      </w:pPr>
      <w:r>
        <w:rPr>
          <w:color w:val="000096"/>
          <w:highlight w:val="white"/>
        </w:rPr>
        <w:t>&lt;topicgroup</w:t>
      </w:r>
      <w:r>
        <w:rPr>
          <w:color w:val="F5844C"/>
          <w:highlight w:val="white"/>
        </w:rPr>
        <w:t xml:space="preserve"> collection-type</w:t>
      </w:r>
      <w:r>
        <w:rPr>
          <w:color w:val="FF8040"/>
          <w:highlight w:val="white"/>
        </w:rPr>
        <w:t>=</w:t>
      </w:r>
      <w:r>
        <w:rPr>
          <w:highlight w:val="white"/>
        </w:rPr>
        <w:t>"family"</w:t>
      </w:r>
      <w:r>
        <w:rPr>
          <w:color w:val="F5844C"/>
          <w:highlight w:val="white"/>
        </w:rPr>
        <w:t xml:space="preserve"> </w:t>
      </w:r>
      <w:r>
        <w:rPr>
          <w:color w:val="000096"/>
          <w:highlight w:val="white"/>
        </w:rPr>
        <w:t>&gt;</w:t>
      </w:r>
    </w:p>
    <w:p w:rsidR="00364F30" w:rsidRDefault="00364F30" w:rsidP="00364F30">
      <w:pPr>
        <w:pStyle w:val="Monospace"/>
        <w:ind w:left="720" w:firstLine="720"/>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"cR_TrackLocationPlatformRadii.dita"</w:t>
      </w:r>
      <w:r>
        <w:rPr>
          <w:color w:val="000096"/>
          <w:highlight w:val="white"/>
        </w:rPr>
        <w:t>/&gt;</w:t>
      </w:r>
      <w:r>
        <w:rPr>
          <w:color w:val="000000"/>
          <w:highlight w:val="white"/>
        </w:rPr>
        <w:br/>
      </w:r>
      <w:r>
        <w:rPr>
          <w:color w:val="000000"/>
          <w:highlight w:val="white"/>
        </w:rPr>
        <w:tab/>
      </w:r>
      <w:r>
        <w:rPr>
          <w:color w:val="000096"/>
          <w:highlight w:val="white"/>
        </w:rPr>
        <w:t>&lt;topicref</w:t>
      </w:r>
      <w:r>
        <w:rPr>
          <w:color w:val="F5844C"/>
          <w:highlight w:val="white"/>
        </w:rPr>
        <w:t xml:space="preserve"> href</w:t>
      </w:r>
      <w:r>
        <w:rPr>
          <w:color w:val="FF8040"/>
          <w:highlight w:val="white"/>
        </w:rPr>
        <w:t>=</w:t>
      </w:r>
      <w:r>
        <w:rPr>
          <w:highlight w:val="white"/>
        </w:rPr>
        <w:t>"cR_TrackLocationPlatformExtensionRadii.dita"</w:t>
      </w:r>
      <w:r>
        <w:rPr>
          <w:color w:val="000096"/>
          <w:highlight w:val="white"/>
        </w:rPr>
        <w:t>/&gt;</w:t>
      </w:r>
      <w:r>
        <w:rPr>
          <w:color w:val="000000"/>
          <w:highlight w:val="white"/>
        </w:rPr>
        <w:br/>
      </w:r>
      <w:r>
        <w:rPr>
          <w:color w:val="000096"/>
          <w:highlight w:val="white"/>
        </w:rPr>
        <w:t>&lt;/topicgroup&gt;</w:t>
      </w:r>
      <w:r>
        <w:rPr>
          <w:color w:val="000000"/>
          <w:highlight w:val="white"/>
        </w:rPr>
        <w:br/>
      </w:r>
      <w:r>
        <w:rPr>
          <w:color w:val="000096"/>
          <w:highlight w:val="white"/>
        </w:rPr>
        <w:t>&lt;topicref</w:t>
      </w:r>
      <w:r>
        <w:rPr>
          <w:color w:val="F5844C"/>
          <w:highlight w:val="white"/>
        </w:rPr>
        <w:t xml:space="preserve"> href</w:t>
      </w:r>
      <w:r>
        <w:rPr>
          <w:color w:val="FF8040"/>
          <w:highlight w:val="white"/>
        </w:rPr>
        <w:t>=</w:t>
      </w:r>
      <w:r>
        <w:rPr>
          <w:highlight w:val="white"/>
        </w:rPr>
        <w:t>"cR_TrackLocationPlatformCurveConsiderations.dita"</w:t>
      </w:r>
      <w:r>
        <w:rPr>
          <w:color w:val="000096"/>
          <w:highlight w:val="white"/>
        </w:rPr>
        <w:t>/&gt;</w:t>
      </w:r>
      <w:r>
        <w:rPr>
          <w:color w:val="000000"/>
          <w:highlight w:val="white"/>
        </w:rPr>
        <w:br/>
      </w:r>
      <w:r>
        <w:rPr>
          <w:color w:val="000096"/>
          <w:highlight w:val="white"/>
        </w:rPr>
        <w:t>&lt;topicref</w:t>
      </w:r>
      <w:r>
        <w:rPr>
          <w:color w:val="F5844C"/>
          <w:highlight w:val="white"/>
        </w:rPr>
        <w:t xml:space="preserve"> href</w:t>
      </w:r>
      <w:r>
        <w:rPr>
          <w:color w:val="FF8040"/>
          <w:highlight w:val="white"/>
        </w:rPr>
        <w:t>=</w:t>
      </w:r>
      <w:r>
        <w:rPr>
          <w:highlight w:val="white"/>
        </w:rPr>
        <w:t>"cR_DesignValueForCant.dita"</w:t>
      </w:r>
      <w:r>
        <w:rPr>
          <w:color w:val="000096"/>
          <w:highlight w:val="white"/>
        </w:rPr>
        <w:t>/&gt;</w:t>
      </w:r>
    </w:p>
    <w:p w:rsidR="00364F30" w:rsidRDefault="00364F30" w:rsidP="00364F30">
      <w:pPr>
        <w:pStyle w:val="Monospace"/>
        <w:rPr>
          <w:highlight w:val="white"/>
        </w:rPr>
      </w:pPr>
      <w:r>
        <w:rPr>
          <w:color w:val="000096"/>
          <w:highlight w:val="white"/>
        </w:rPr>
        <w:t>&lt;/topicref&gt;</w:t>
      </w:r>
    </w:p>
    <w:p w:rsidR="005B4B7A" w:rsidRDefault="005B4B7A" w:rsidP="005B4B7A"/>
    <w:p w:rsidR="005B4B7A" w:rsidRDefault="00655292" w:rsidP="00655292">
      <w:r>
        <w:t>When topics are not physically grouped together within the hierarchy of the map, you must use a relationship table to establish links among them. See</w:t>
      </w:r>
      <w:r w:rsidR="00364F30">
        <w:t xml:space="preserve"> </w:t>
      </w:r>
      <w:hyperlink w:anchor="_Relationship_tables" w:history="1">
        <w:r w:rsidR="00364F30" w:rsidRPr="00364F30">
          <w:rPr>
            <w:rStyle w:val="Hyperlink"/>
          </w:rPr>
          <w:t>Relationship tables</w:t>
        </w:r>
      </w:hyperlink>
      <w:r>
        <w:t xml:space="preserve"> on page </w:t>
      </w:r>
      <w:r w:rsidR="00364F30">
        <w:fldChar w:fldCharType="begin"/>
      </w:r>
      <w:r w:rsidR="00364F30">
        <w:instrText xml:space="preserve"> PAGEREF _Ref465088135 \h </w:instrText>
      </w:r>
      <w:r w:rsidR="00364F30">
        <w:fldChar w:fldCharType="separate"/>
      </w:r>
      <w:r w:rsidR="00D0331A">
        <w:rPr>
          <w:noProof/>
        </w:rPr>
        <w:t>58</w:t>
      </w:r>
      <w:r w:rsidR="00364F30">
        <w:fldChar w:fldCharType="end"/>
      </w:r>
      <w:r>
        <w:t xml:space="preserve"> for instructions.</w:t>
      </w:r>
    </w:p>
    <w:p w:rsidR="00655292" w:rsidRDefault="00655292" w:rsidP="00655292"/>
    <w:p w:rsidR="00655292" w:rsidRDefault="009E090C" w:rsidP="009E090C">
      <w:pPr>
        <w:pStyle w:val="Heading3"/>
      </w:pPr>
      <w:bookmarkStart w:id="101" w:name="_Toc469647110"/>
      <w:r>
        <w:t>Sample map</w:t>
      </w:r>
      <w:bookmarkEnd w:id="101"/>
    </w:p>
    <w:p w:rsidR="009E090C" w:rsidRDefault="009E090C" w:rsidP="009E090C">
      <w:r>
        <w:t xml:space="preserve">This example shows only the basic map elements with a placeholder for a relationship table. See </w:t>
      </w:r>
      <w:hyperlink w:anchor="_Relationship_tables" w:history="1">
        <w:r w:rsidR="008E51CC" w:rsidRPr="008E51CC">
          <w:rPr>
            <w:rStyle w:val="Hyperlink"/>
          </w:rPr>
          <w:t>Relationship tables</w:t>
        </w:r>
      </w:hyperlink>
      <w:r>
        <w:rPr>
          <w:rFonts w:ascii="Times-Italic" w:hAnsi="Times-Italic" w:cs="Times-Italic"/>
          <w:i/>
          <w:iCs/>
          <w:color w:val="0000FF"/>
        </w:rPr>
        <w:t xml:space="preserve"> </w:t>
      </w:r>
      <w:r>
        <w:t xml:space="preserve">on page </w:t>
      </w:r>
      <w:r w:rsidR="008E51CC">
        <w:fldChar w:fldCharType="begin"/>
      </w:r>
      <w:r w:rsidR="008E51CC">
        <w:instrText xml:space="preserve"> PAGEREF _Ref465088135 \h </w:instrText>
      </w:r>
      <w:r w:rsidR="008E51CC">
        <w:fldChar w:fldCharType="separate"/>
      </w:r>
      <w:r w:rsidR="00D0331A">
        <w:rPr>
          <w:noProof/>
        </w:rPr>
        <w:t>58</w:t>
      </w:r>
      <w:r w:rsidR="008E51CC">
        <w:fldChar w:fldCharType="end"/>
      </w:r>
      <w:r>
        <w:t xml:space="preserve"> for </w:t>
      </w:r>
      <w:r w:rsidR="008E51CC">
        <w:t>more information</w:t>
      </w:r>
      <w:r>
        <w:t xml:space="preserve"> o</w:t>
      </w:r>
      <w:r w:rsidR="008E51CC">
        <w:t>n</w:t>
      </w:r>
      <w:r w:rsidR="004A68AE">
        <w:t xml:space="preserve"> </w:t>
      </w:r>
      <w:r>
        <w:t>relationship table</w:t>
      </w:r>
      <w:r w:rsidR="004A68AE">
        <w:t>s</w:t>
      </w:r>
      <w:r>
        <w:t>.</w:t>
      </w:r>
    </w:p>
    <w:p w:rsidR="009E090C" w:rsidRDefault="009E090C" w:rsidP="009E090C"/>
    <w:p w:rsidR="00257C2D" w:rsidRDefault="00257C2D" w:rsidP="00257C2D">
      <w:pPr>
        <w:pStyle w:val="Monospace"/>
        <w:rPr>
          <w:highlight w:val="white"/>
        </w:rPr>
      </w:pPr>
      <w:r>
        <w:rPr>
          <w:color w:val="000096"/>
          <w:highlight w:val="white"/>
        </w:rPr>
        <w:t>&lt;map&gt;</w:t>
      </w:r>
      <w:r>
        <w:rPr>
          <w:highlight w:val="white"/>
        </w:rPr>
        <w:br/>
      </w:r>
      <w:r>
        <w:rPr>
          <w:color w:val="000096"/>
          <w:highlight w:val="white"/>
        </w:rPr>
        <w:t>&lt;title&gt;</w:t>
      </w:r>
      <w:r>
        <w:rPr>
          <w:highlight w:val="white"/>
        </w:rPr>
        <w:t>Horizontal track alignment through station platforms</w:t>
      </w:r>
      <w:r>
        <w:rPr>
          <w:color w:val="000096"/>
          <w:highlight w:val="white"/>
        </w:rPr>
        <w:t>&lt;/title&gt;</w:t>
      </w:r>
    </w:p>
    <w:p w:rsidR="00257C2D" w:rsidRDefault="00257C2D" w:rsidP="00257C2D">
      <w:pPr>
        <w:pStyle w:val="Monospace"/>
        <w:rPr>
          <w:highlight w:val="white"/>
        </w:rPr>
      </w:pPr>
      <w:r>
        <w:rPr>
          <w:color w:val="000096"/>
          <w:highlight w:val="white"/>
        </w:rPr>
        <w:t>&lt;topichead&gt;</w:t>
      </w:r>
    </w:p>
    <w:p w:rsidR="00257C2D" w:rsidRDefault="00257C2D" w:rsidP="00257C2D">
      <w:pPr>
        <w:pStyle w:val="Monospace"/>
        <w:ind w:left="720"/>
        <w:rPr>
          <w:highlight w:val="white"/>
        </w:rPr>
      </w:pPr>
      <w:r>
        <w:rPr>
          <w:color w:val="000096"/>
          <w:highlight w:val="white"/>
        </w:rPr>
        <w:t>&lt;topicmeta&gt;</w:t>
      </w:r>
    </w:p>
    <w:p w:rsidR="00257C2D" w:rsidRDefault="00257C2D" w:rsidP="00257C2D">
      <w:pPr>
        <w:pStyle w:val="Monospace"/>
        <w:ind w:left="720" w:firstLine="720"/>
        <w:rPr>
          <w:highlight w:val="white"/>
        </w:rPr>
      </w:pPr>
      <w:r>
        <w:rPr>
          <w:color w:val="000096"/>
          <w:highlight w:val="white"/>
        </w:rPr>
        <w:t>&lt;navtitle&gt;</w:t>
      </w:r>
      <w:r>
        <w:rPr>
          <w:highlight w:val="white"/>
        </w:rPr>
        <w:t xml:space="preserve">Horizontal track alignment through station </w:t>
      </w:r>
    </w:p>
    <w:p w:rsidR="00257C2D" w:rsidRDefault="00257C2D" w:rsidP="00257C2D">
      <w:pPr>
        <w:pStyle w:val="Monospace"/>
        <w:ind w:left="1440"/>
        <w:rPr>
          <w:highlight w:val="white"/>
        </w:rPr>
      </w:pPr>
      <w:r>
        <w:rPr>
          <w:highlight w:val="white"/>
        </w:rPr>
        <w:t>platforms</w:t>
      </w:r>
      <w:r>
        <w:rPr>
          <w:color w:val="000096"/>
          <w:highlight w:val="white"/>
        </w:rPr>
        <w:t>&lt;/navtitle&gt;</w:t>
      </w:r>
    </w:p>
    <w:p w:rsidR="00257C2D" w:rsidRDefault="00257C2D" w:rsidP="00257C2D">
      <w:pPr>
        <w:pStyle w:val="Monospace"/>
        <w:ind w:left="720"/>
        <w:rPr>
          <w:highlight w:val="white"/>
        </w:rPr>
      </w:pPr>
      <w:r>
        <w:rPr>
          <w:color w:val="000096"/>
          <w:highlight w:val="white"/>
        </w:rPr>
        <w:t>&lt;/topicmeta&gt;</w:t>
      </w:r>
      <w:r>
        <w:rPr>
          <w:highlight w:val="white"/>
        </w:rPr>
        <w:br/>
      </w:r>
      <w:r>
        <w:rPr>
          <w:color w:val="000096"/>
          <w:highlight w:val="white"/>
        </w:rPr>
        <w:t>&lt;topicref</w:t>
      </w:r>
      <w:r>
        <w:rPr>
          <w:color w:val="F5844C"/>
          <w:highlight w:val="white"/>
        </w:rPr>
        <w:t xml:space="preserve"> href</w:t>
      </w:r>
      <w:r>
        <w:rPr>
          <w:color w:val="FF8040"/>
          <w:highlight w:val="white"/>
        </w:rPr>
        <w:t>=</w:t>
      </w:r>
      <w:r>
        <w:rPr>
          <w:color w:val="993300"/>
          <w:highlight w:val="white"/>
        </w:rPr>
        <w:t>"cR_TrackLocationStraightTrack.dita"</w:t>
      </w:r>
      <w:r>
        <w:rPr>
          <w:color w:val="000096"/>
          <w:highlight w:val="white"/>
        </w:rPr>
        <w:t>/&gt;</w:t>
      </w:r>
      <w:r>
        <w:rPr>
          <w:highlight w:val="white"/>
        </w:rPr>
        <w:br/>
      </w:r>
      <w:r>
        <w:rPr>
          <w:color w:val="000096"/>
          <w:highlight w:val="white"/>
        </w:rPr>
        <w:t>&lt;topicref</w:t>
      </w:r>
      <w:r>
        <w:rPr>
          <w:color w:val="F5844C"/>
          <w:highlight w:val="white"/>
        </w:rPr>
        <w:t xml:space="preserve"> href</w:t>
      </w:r>
      <w:r>
        <w:rPr>
          <w:color w:val="FF8040"/>
          <w:highlight w:val="white"/>
        </w:rPr>
        <w:t>=</w:t>
      </w:r>
      <w:r>
        <w:rPr>
          <w:color w:val="993300"/>
          <w:highlight w:val="white"/>
        </w:rPr>
        <w:t>"cR_TrackLocationPlatformRadii.dita"</w:t>
      </w:r>
      <w:r>
        <w:rPr>
          <w:color w:val="000096"/>
          <w:highlight w:val="white"/>
        </w:rPr>
        <w:t>/&gt;</w:t>
      </w:r>
      <w:r>
        <w:rPr>
          <w:highlight w:val="white"/>
        </w:rPr>
        <w:br/>
      </w:r>
      <w:r>
        <w:rPr>
          <w:color w:val="000096"/>
          <w:highlight w:val="white"/>
        </w:rPr>
        <w:t>&lt;topicref</w:t>
      </w:r>
      <w:r>
        <w:rPr>
          <w:color w:val="F5844C"/>
          <w:highlight w:val="white"/>
        </w:rPr>
        <w:t xml:space="preserve"> href</w:t>
      </w:r>
      <w:r>
        <w:rPr>
          <w:color w:val="FF8040"/>
          <w:highlight w:val="white"/>
        </w:rPr>
        <w:t>=</w:t>
      </w:r>
      <w:r>
        <w:rPr>
          <w:color w:val="993300"/>
          <w:highlight w:val="white"/>
        </w:rPr>
        <w:t>"cR_TrackLocationPlatformExtensionRadii.dita"</w:t>
      </w:r>
      <w:r>
        <w:rPr>
          <w:color w:val="000096"/>
          <w:highlight w:val="white"/>
        </w:rPr>
        <w:t>/&gt;</w:t>
      </w:r>
      <w:r>
        <w:rPr>
          <w:highlight w:val="white"/>
        </w:rPr>
        <w:br/>
      </w:r>
      <w:r>
        <w:rPr>
          <w:color w:val="000096"/>
          <w:highlight w:val="white"/>
        </w:rPr>
        <w:t>&lt;topicref</w:t>
      </w:r>
      <w:r>
        <w:rPr>
          <w:color w:val="F5844C"/>
          <w:highlight w:val="white"/>
        </w:rPr>
        <w:t xml:space="preserve"> href</w:t>
      </w:r>
      <w:r>
        <w:rPr>
          <w:color w:val="FF8040"/>
          <w:highlight w:val="white"/>
        </w:rPr>
        <w:t>=</w:t>
      </w:r>
      <w:r>
        <w:rPr>
          <w:color w:val="993300"/>
          <w:highlight w:val="white"/>
        </w:rPr>
        <w:t>"cR_TrackLocationPlatformCurveConsiderations.dita"</w:t>
      </w:r>
      <w:r>
        <w:rPr>
          <w:color w:val="000096"/>
          <w:highlight w:val="white"/>
        </w:rPr>
        <w:t>/&gt;</w:t>
      </w:r>
      <w:r>
        <w:rPr>
          <w:highlight w:val="white"/>
        </w:rPr>
        <w:br/>
      </w:r>
      <w:r>
        <w:rPr>
          <w:color w:val="000096"/>
          <w:highlight w:val="white"/>
        </w:rPr>
        <w:t>&lt;topicref</w:t>
      </w:r>
      <w:r>
        <w:rPr>
          <w:color w:val="F5844C"/>
          <w:highlight w:val="white"/>
        </w:rPr>
        <w:t xml:space="preserve"> href</w:t>
      </w:r>
      <w:r>
        <w:rPr>
          <w:color w:val="FF8040"/>
          <w:highlight w:val="white"/>
        </w:rPr>
        <w:t>=</w:t>
      </w:r>
      <w:r>
        <w:rPr>
          <w:color w:val="993300"/>
          <w:highlight w:val="white"/>
        </w:rPr>
        <w:t>"cR_DesignValueForCant.dita"</w:t>
      </w:r>
      <w:r>
        <w:rPr>
          <w:color w:val="000096"/>
          <w:highlight w:val="white"/>
        </w:rPr>
        <w:t>/&gt;</w:t>
      </w:r>
    </w:p>
    <w:p w:rsidR="00257C2D" w:rsidRDefault="00257C2D" w:rsidP="00257C2D">
      <w:pPr>
        <w:pStyle w:val="Monospace"/>
        <w:rPr>
          <w:highlight w:val="white"/>
        </w:rPr>
      </w:pPr>
      <w:r>
        <w:rPr>
          <w:color w:val="000096"/>
          <w:highlight w:val="white"/>
        </w:rPr>
        <w:t>&lt;/topichead&gt;</w:t>
      </w:r>
      <w:r>
        <w:rPr>
          <w:highlight w:val="white"/>
        </w:rPr>
        <w:br/>
      </w:r>
      <w:r>
        <w:rPr>
          <w:color w:val="000096"/>
          <w:highlight w:val="white"/>
        </w:rPr>
        <w:t>&lt;reltable&gt;</w:t>
      </w:r>
      <w:r>
        <w:rPr>
          <w:highlight w:val="white"/>
        </w:rPr>
        <w:t>....</w:t>
      </w:r>
      <w:r>
        <w:rPr>
          <w:color w:val="000096"/>
          <w:highlight w:val="white"/>
        </w:rPr>
        <w:t>&lt;/reltable&gt;</w:t>
      </w:r>
      <w:r>
        <w:rPr>
          <w:highlight w:val="white"/>
        </w:rPr>
        <w:br/>
      </w:r>
      <w:r>
        <w:rPr>
          <w:color w:val="000096"/>
          <w:highlight w:val="white"/>
        </w:rPr>
        <w:t>&lt;/map&gt;</w:t>
      </w:r>
    </w:p>
    <w:p w:rsidR="0017425F" w:rsidRDefault="0017425F" w:rsidP="0017425F"/>
    <w:p w:rsidR="0017425F" w:rsidRDefault="0017425F" w:rsidP="0017425F">
      <w:pPr>
        <w:pStyle w:val="Heading2"/>
      </w:pPr>
      <w:bookmarkStart w:id="102" w:name="_Toc469647111"/>
      <w:r>
        <w:t>Bookmaps</w:t>
      </w:r>
      <w:bookmarkEnd w:id="102"/>
    </w:p>
    <w:p w:rsidR="0017425F" w:rsidRDefault="0017425F" w:rsidP="0017425F">
      <w:r>
        <w:t>RSSB uses bookmaps as the top-level containers for publications. Bookmaps contain references to maps and topics within elements that semantically match the traditional structure of a book, such as parts and appendices. Bookmaps also include metadata that defines information about the book and that may be used to generate content on the cover and title pages of the book.</w:t>
      </w:r>
    </w:p>
    <w:p w:rsidR="0017425F" w:rsidRDefault="0017425F" w:rsidP="0017425F"/>
    <w:p w:rsidR="0017425F" w:rsidRDefault="0017425F" w:rsidP="0017425F">
      <w:pPr>
        <w:pStyle w:val="Heading3"/>
      </w:pPr>
      <w:bookmarkStart w:id="103" w:name="_Toc469647112"/>
      <w:r>
        <w:t>Bookmap structure</w:t>
      </w:r>
      <w:bookmarkEnd w:id="103"/>
    </w:p>
    <w:p w:rsidR="0017425F" w:rsidRDefault="0017425F" w:rsidP="0017425F">
      <w:r>
        <w:t>Structure your bookmaps as follows, keeping each element in the order shown.</w:t>
      </w:r>
    </w:p>
    <w:p w:rsidR="0017425F" w:rsidRDefault="0017425F" w:rsidP="0017425F"/>
    <w:p w:rsidR="0017425F" w:rsidRDefault="0017425F" w:rsidP="00EC45E1">
      <w:pPr>
        <w:pStyle w:val="ListParagraph"/>
        <w:numPr>
          <w:ilvl w:val="0"/>
          <w:numId w:val="5"/>
        </w:numPr>
      </w:pPr>
      <w:r>
        <w:t>&lt;bookmap&gt; (mandatory)</w:t>
      </w:r>
    </w:p>
    <w:p w:rsidR="0017425F" w:rsidRDefault="0017425F" w:rsidP="00EC45E1">
      <w:pPr>
        <w:pStyle w:val="ListParagraph"/>
        <w:numPr>
          <w:ilvl w:val="1"/>
          <w:numId w:val="5"/>
        </w:numPr>
      </w:pPr>
      <w:r>
        <w:t>&lt;booktitle&gt; (mandatory)</w:t>
      </w:r>
    </w:p>
    <w:p w:rsidR="0017425F" w:rsidRDefault="0017425F" w:rsidP="00EC45E1">
      <w:pPr>
        <w:pStyle w:val="ListParagraph"/>
        <w:numPr>
          <w:ilvl w:val="2"/>
          <w:numId w:val="5"/>
        </w:numPr>
      </w:pPr>
      <w:r>
        <w:t>&lt;booklibrary&gt; (mandatory)</w:t>
      </w:r>
    </w:p>
    <w:p w:rsidR="0017425F" w:rsidRDefault="0017425F" w:rsidP="00EC45E1">
      <w:pPr>
        <w:pStyle w:val="ListParagraph"/>
        <w:numPr>
          <w:ilvl w:val="2"/>
          <w:numId w:val="5"/>
        </w:numPr>
      </w:pPr>
      <w:r>
        <w:t>&lt;mainbooktitle&gt; (mandatory)</w:t>
      </w:r>
    </w:p>
    <w:p w:rsidR="0017425F" w:rsidRDefault="0017425F" w:rsidP="00EC45E1">
      <w:pPr>
        <w:pStyle w:val="ListParagraph"/>
        <w:numPr>
          <w:ilvl w:val="1"/>
          <w:numId w:val="5"/>
        </w:numPr>
      </w:pPr>
      <w:r>
        <w:t>&lt;bookmeta&gt; (mandatory)</w:t>
      </w:r>
    </w:p>
    <w:p w:rsidR="0017425F" w:rsidRDefault="0017425F" w:rsidP="00EC45E1">
      <w:pPr>
        <w:pStyle w:val="ListParagraph"/>
        <w:numPr>
          <w:ilvl w:val="1"/>
          <w:numId w:val="5"/>
        </w:numPr>
      </w:pPr>
      <w:r>
        <w:t>&lt;frontmatter&gt; (mandatory)</w:t>
      </w:r>
    </w:p>
    <w:p w:rsidR="0017425F" w:rsidRDefault="0017425F" w:rsidP="00EC45E1">
      <w:pPr>
        <w:pStyle w:val="ListParagraph"/>
        <w:numPr>
          <w:ilvl w:val="2"/>
          <w:numId w:val="5"/>
        </w:numPr>
      </w:pPr>
      <w:r>
        <w:t>&lt;bookabstract&gt; (optional)</w:t>
      </w:r>
    </w:p>
    <w:p w:rsidR="0017425F" w:rsidRDefault="0017425F" w:rsidP="00EC45E1">
      <w:pPr>
        <w:pStyle w:val="ListParagraph"/>
        <w:numPr>
          <w:ilvl w:val="2"/>
          <w:numId w:val="5"/>
        </w:numPr>
      </w:pPr>
      <w:r>
        <w:t>&lt;booklists&gt; (mandatory)</w:t>
      </w:r>
    </w:p>
    <w:p w:rsidR="0017425F" w:rsidRDefault="0017425F" w:rsidP="00EC45E1">
      <w:pPr>
        <w:pStyle w:val="ListParagraph"/>
        <w:numPr>
          <w:ilvl w:val="3"/>
          <w:numId w:val="5"/>
        </w:numPr>
      </w:pPr>
      <w:r>
        <w:t>&lt;toc&gt; (mandatory)</w:t>
      </w:r>
    </w:p>
    <w:p w:rsidR="0017425F" w:rsidRDefault="0017425F" w:rsidP="00EC45E1">
      <w:pPr>
        <w:pStyle w:val="ListParagraph"/>
        <w:numPr>
          <w:ilvl w:val="3"/>
          <w:numId w:val="5"/>
        </w:numPr>
      </w:pPr>
      <w:r>
        <w:t>&lt;figurelist&gt; (optional)</w:t>
      </w:r>
    </w:p>
    <w:p w:rsidR="0017425F" w:rsidRDefault="0017425F" w:rsidP="00EC45E1">
      <w:pPr>
        <w:pStyle w:val="ListParagraph"/>
        <w:numPr>
          <w:ilvl w:val="3"/>
          <w:numId w:val="5"/>
        </w:numPr>
      </w:pPr>
      <w:r>
        <w:t>&lt;tablelist&gt; (optional)</w:t>
      </w:r>
    </w:p>
    <w:p w:rsidR="0017425F" w:rsidRDefault="0017425F" w:rsidP="00EC45E1">
      <w:pPr>
        <w:pStyle w:val="ListParagraph"/>
        <w:numPr>
          <w:ilvl w:val="2"/>
          <w:numId w:val="5"/>
        </w:numPr>
      </w:pPr>
      <w:r>
        <w:t>&lt;preface&gt; (optional)</w:t>
      </w:r>
    </w:p>
    <w:p w:rsidR="0017425F" w:rsidRDefault="0017425F" w:rsidP="00EC45E1">
      <w:pPr>
        <w:pStyle w:val="ListParagraph"/>
        <w:numPr>
          <w:ilvl w:val="1"/>
          <w:numId w:val="5"/>
        </w:numPr>
      </w:pPr>
      <w:r>
        <w:t>one or more &lt;part&gt; elements (mandatory)</w:t>
      </w:r>
    </w:p>
    <w:p w:rsidR="0017425F" w:rsidRDefault="0017425F" w:rsidP="00EC45E1">
      <w:pPr>
        <w:pStyle w:val="ListParagraph"/>
        <w:numPr>
          <w:ilvl w:val="1"/>
          <w:numId w:val="5"/>
        </w:numPr>
      </w:pPr>
      <w:r>
        <w:t>any number of &lt;appendix&gt; elements (optional)</w:t>
      </w:r>
    </w:p>
    <w:p w:rsidR="0017425F" w:rsidRDefault="0017425F" w:rsidP="00EC45E1">
      <w:pPr>
        <w:pStyle w:val="ListParagraph"/>
        <w:numPr>
          <w:ilvl w:val="1"/>
          <w:numId w:val="5"/>
        </w:numPr>
      </w:pPr>
      <w:r>
        <w:t>backmatter&gt; (optional)</w:t>
      </w:r>
    </w:p>
    <w:p w:rsidR="0017425F" w:rsidRDefault="0017425F" w:rsidP="00EC45E1">
      <w:pPr>
        <w:pStyle w:val="ListParagraph"/>
        <w:numPr>
          <w:ilvl w:val="2"/>
          <w:numId w:val="5"/>
        </w:numPr>
      </w:pPr>
      <w:r>
        <w:t>&lt;booklists&gt; (optional)</w:t>
      </w:r>
    </w:p>
    <w:p w:rsidR="0017425F" w:rsidRDefault="0017425F" w:rsidP="00EC45E1">
      <w:pPr>
        <w:pStyle w:val="ListParagraph"/>
        <w:numPr>
          <w:ilvl w:val="2"/>
          <w:numId w:val="5"/>
        </w:numPr>
      </w:pPr>
      <w:r>
        <w:t>&lt;glossarylist&gt; (optional)</w:t>
      </w:r>
    </w:p>
    <w:p w:rsidR="0017425F" w:rsidRDefault="0017425F" w:rsidP="00EC45E1">
      <w:pPr>
        <w:pStyle w:val="ListParagraph"/>
        <w:numPr>
          <w:ilvl w:val="1"/>
          <w:numId w:val="5"/>
        </w:numPr>
      </w:pPr>
      <w:r>
        <w:t>&lt;reltable&gt; (optional)</w:t>
      </w:r>
    </w:p>
    <w:p w:rsidR="00D77BBB" w:rsidRDefault="00D77BBB" w:rsidP="00D77BBB"/>
    <w:p w:rsidR="00013771" w:rsidRPr="003233ED" w:rsidRDefault="00013771" w:rsidP="00013771">
      <w:pPr>
        <w:pStyle w:val="Heading3"/>
      </w:pPr>
      <w:bookmarkStart w:id="104" w:name="_Bookmap_elements_for_1"/>
      <w:bookmarkStart w:id="105" w:name="_Ref464563920"/>
      <w:bookmarkStart w:id="106" w:name="_Ref464563925"/>
      <w:bookmarkStart w:id="107" w:name="_Ref464563959"/>
      <w:bookmarkStart w:id="108" w:name="_Toc469647113"/>
      <w:bookmarkEnd w:id="104"/>
      <w:r w:rsidRPr="003233ED">
        <w:t>Bookmap elements</w:t>
      </w:r>
      <w:r w:rsidR="00DB481C" w:rsidRPr="003233ED">
        <w:t xml:space="preserve"> for A4 documents</w:t>
      </w:r>
      <w:bookmarkEnd w:id="105"/>
      <w:bookmarkEnd w:id="106"/>
      <w:bookmarkEnd w:id="107"/>
      <w:bookmarkEnd w:id="108"/>
    </w:p>
    <w:p w:rsidR="00013771" w:rsidRDefault="00013771" w:rsidP="00013771">
      <w:r w:rsidRPr="003233ED">
        <w:t>Nest the following in the &lt;bookmap&gt; root element when creating a bookmap.</w:t>
      </w:r>
      <w:r w:rsidR="00DF3A72" w:rsidRPr="003233ED">
        <w:t xml:space="preserve"> For instructions regarding the elements in the Rule Book bookmap, see </w:t>
      </w:r>
      <w:hyperlink w:anchor="_Bookmap_elements_for" w:history="1">
        <w:r w:rsidR="00254C28" w:rsidRPr="003233ED">
          <w:rPr>
            <w:rStyle w:val="Hyperlink"/>
          </w:rPr>
          <w:t>Bookmap elements for Rule Book</w:t>
        </w:r>
      </w:hyperlink>
      <w:r w:rsidR="00DF3A72" w:rsidRPr="003233ED">
        <w:t xml:space="preserve"> on page </w:t>
      </w:r>
      <w:r w:rsidR="00254C28" w:rsidRPr="003233ED">
        <w:fldChar w:fldCharType="begin"/>
      </w:r>
      <w:r w:rsidR="00254C28" w:rsidRPr="003233ED">
        <w:instrText xml:space="preserve"> PAGEREF _Ref464215438 \h </w:instrText>
      </w:r>
      <w:r w:rsidR="00254C28" w:rsidRPr="003233ED">
        <w:fldChar w:fldCharType="separate"/>
      </w:r>
      <w:r w:rsidR="00D0331A">
        <w:rPr>
          <w:noProof/>
        </w:rPr>
        <w:t>75</w:t>
      </w:r>
      <w:r w:rsidR="00254C28" w:rsidRPr="003233ED">
        <w:fldChar w:fldCharType="end"/>
      </w:r>
      <w:r w:rsidR="00DF3A72" w:rsidRPr="003233ED">
        <w:t>.</w:t>
      </w:r>
      <w:r w:rsidR="003233ED" w:rsidRPr="003233ED">
        <w:t xml:space="preserve"> [RB]</w:t>
      </w:r>
    </w:p>
    <w:p w:rsidR="00013771" w:rsidRDefault="00DF3A72" w:rsidP="00013771">
      <w:r>
        <w:t xml:space="preserve"> </w:t>
      </w:r>
    </w:p>
    <w:tbl>
      <w:tblPr>
        <w:tblStyle w:val="TableGrid"/>
        <w:tblW w:w="0" w:type="auto"/>
        <w:tblCellMar>
          <w:top w:w="113" w:type="dxa"/>
          <w:bottom w:w="113" w:type="dxa"/>
        </w:tblCellMar>
        <w:tblLook w:val="04A0" w:firstRow="1" w:lastRow="0" w:firstColumn="1" w:lastColumn="0" w:noHBand="0" w:noVBand="1"/>
      </w:tblPr>
      <w:tblGrid>
        <w:gridCol w:w="2830"/>
        <w:gridCol w:w="6186"/>
      </w:tblGrid>
      <w:tr w:rsidR="00FF0086" w:rsidTr="00FF0086">
        <w:tc>
          <w:tcPr>
            <w:tcW w:w="2830" w:type="dxa"/>
            <w:shd w:val="clear" w:color="auto" w:fill="FBE4D5" w:themeFill="accent2" w:themeFillTint="33"/>
          </w:tcPr>
          <w:p w:rsidR="00FF0086" w:rsidRDefault="00FF0086" w:rsidP="0032502A">
            <w:pPr>
              <w:rPr>
                <w:b/>
              </w:rPr>
            </w:pPr>
            <w:r>
              <w:rPr>
                <w:b/>
              </w:rPr>
              <w:t>Element</w:t>
            </w:r>
          </w:p>
        </w:tc>
        <w:tc>
          <w:tcPr>
            <w:tcW w:w="6186" w:type="dxa"/>
            <w:shd w:val="clear" w:color="auto" w:fill="FBE4D5" w:themeFill="accent2" w:themeFillTint="33"/>
          </w:tcPr>
          <w:p w:rsidR="00FF0086" w:rsidRPr="00681C16" w:rsidRDefault="00FF0086" w:rsidP="0032502A">
            <w:pPr>
              <w:rPr>
                <w:b/>
              </w:rPr>
            </w:pPr>
            <w:r w:rsidRPr="00681C16">
              <w:rPr>
                <w:b/>
              </w:rPr>
              <w:t>Guidance</w:t>
            </w:r>
          </w:p>
        </w:tc>
      </w:tr>
      <w:tr w:rsidR="00880D33" w:rsidTr="005D3723">
        <w:tc>
          <w:tcPr>
            <w:tcW w:w="2830" w:type="dxa"/>
          </w:tcPr>
          <w:p w:rsidR="00880D33" w:rsidRPr="001723C9" w:rsidRDefault="00880D33" w:rsidP="001723C9">
            <w:pPr>
              <w:rPr>
                <w:b/>
              </w:rPr>
            </w:pPr>
            <w:r w:rsidRPr="001723C9">
              <w:rPr>
                <w:b/>
              </w:rPr>
              <w:t xml:space="preserve">&lt;booktitle&gt; </w:t>
            </w:r>
          </w:p>
          <w:p w:rsidR="00880D33" w:rsidRPr="001723C9" w:rsidRDefault="00880D33" w:rsidP="001723C9">
            <w:pPr>
              <w:rPr>
                <w:b/>
              </w:rPr>
            </w:pPr>
            <w:r w:rsidRPr="001723C9">
              <w:rPr>
                <w:b/>
              </w:rPr>
              <w:t>booktitle</w:t>
            </w:r>
          </w:p>
        </w:tc>
        <w:tc>
          <w:tcPr>
            <w:tcW w:w="6186" w:type="dxa"/>
          </w:tcPr>
          <w:p w:rsidR="00880D33" w:rsidRDefault="00880D33" w:rsidP="00880D33">
            <w:r>
              <w:t>Use the &lt;booktitle&gt; element as a container for the &lt;booklibrary&gt; and &lt;mainbooktitle&gt; elements.</w:t>
            </w:r>
          </w:p>
        </w:tc>
      </w:tr>
      <w:tr w:rsidR="00880D33" w:rsidTr="005D3723">
        <w:tc>
          <w:tcPr>
            <w:tcW w:w="2830" w:type="dxa"/>
          </w:tcPr>
          <w:p w:rsidR="00880D33" w:rsidRPr="001723C9" w:rsidRDefault="00880D33" w:rsidP="001723C9">
            <w:pPr>
              <w:rPr>
                <w:b/>
              </w:rPr>
            </w:pPr>
            <w:r w:rsidRPr="001723C9">
              <w:rPr>
                <w:b/>
              </w:rPr>
              <w:t>&lt;booklibrary&gt;</w:t>
            </w:r>
          </w:p>
          <w:p w:rsidR="00880D33" w:rsidRPr="001723C9" w:rsidRDefault="00880D33" w:rsidP="001723C9">
            <w:pPr>
              <w:rPr>
                <w:b/>
              </w:rPr>
            </w:pPr>
            <w:r w:rsidRPr="001723C9">
              <w:rPr>
                <w:b/>
              </w:rPr>
              <w:t>book library</w:t>
            </w:r>
          </w:p>
        </w:tc>
        <w:tc>
          <w:tcPr>
            <w:tcW w:w="6186" w:type="dxa"/>
          </w:tcPr>
          <w:p w:rsidR="00880D33" w:rsidRDefault="00880D33" w:rsidP="00880D33">
            <w:r>
              <w:t>Use the &lt;booklibrary&gt; element to provide the Requirements Management Class, for example, Rail Industry Standard, Railway Group Standard, or Rule Book. This element is used in conjunction with the &lt;mainbooktitle&gt; to form the entire name of the publication.</w:t>
            </w:r>
          </w:p>
        </w:tc>
      </w:tr>
      <w:tr w:rsidR="00880D33" w:rsidTr="005D3723">
        <w:tc>
          <w:tcPr>
            <w:tcW w:w="2830" w:type="dxa"/>
          </w:tcPr>
          <w:p w:rsidR="00880D33" w:rsidRPr="001723C9" w:rsidRDefault="00880D33" w:rsidP="001723C9">
            <w:pPr>
              <w:rPr>
                <w:b/>
              </w:rPr>
            </w:pPr>
            <w:r w:rsidRPr="001723C9">
              <w:rPr>
                <w:b/>
              </w:rPr>
              <w:t>&lt;mainbooktitle&gt;</w:t>
            </w:r>
          </w:p>
          <w:p w:rsidR="00880D33" w:rsidRPr="001723C9" w:rsidRDefault="00880D33" w:rsidP="001723C9">
            <w:pPr>
              <w:rPr>
                <w:b/>
              </w:rPr>
            </w:pPr>
            <w:r w:rsidRPr="001723C9">
              <w:rPr>
                <w:b/>
              </w:rPr>
              <w:t>main book title</w:t>
            </w:r>
          </w:p>
        </w:tc>
        <w:tc>
          <w:tcPr>
            <w:tcW w:w="6186" w:type="dxa"/>
          </w:tcPr>
          <w:p w:rsidR="00880D33" w:rsidRDefault="00880D33" w:rsidP="00880D33">
            <w:r>
              <w:t>Use the &lt;mainbooktitle&gt; element to provide the descriptive name of the document, for example Interface between station platforms, Track and trains, Compatibility between electric trains and electrification systems, or Preparation and movement of locomotive hauled trains.</w:t>
            </w:r>
          </w:p>
        </w:tc>
      </w:tr>
      <w:tr w:rsidR="00880D33" w:rsidTr="005D3723">
        <w:tc>
          <w:tcPr>
            <w:tcW w:w="2830" w:type="dxa"/>
          </w:tcPr>
          <w:p w:rsidR="00880D33" w:rsidRPr="001723C9" w:rsidRDefault="00880D33" w:rsidP="001723C9">
            <w:pPr>
              <w:rPr>
                <w:b/>
              </w:rPr>
            </w:pPr>
            <w:r w:rsidRPr="001723C9">
              <w:rPr>
                <w:b/>
              </w:rPr>
              <w:t xml:space="preserve">&lt;bookmeta&gt; </w:t>
            </w:r>
          </w:p>
          <w:p w:rsidR="00880D33" w:rsidRPr="001723C9" w:rsidRDefault="00880D33" w:rsidP="001723C9">
            <w:pPr>
              <w:rPr>
                <w:b/>
              </w:rPr>
            </w:pPr>
            <w:r w:rsidRPr="001723C9">
              <w:rPr>
                <w:b/>
              </w:rPr>
              <w:t>book metadata</w:t>
            </w:r>
          </w:p>
        </w:tc>
        <w:tc>
          <w:tcPr>
            <w:tcW w:w="6186" w:type="dxa"/>
          </w:tcPr>
          <w:p w:rsidR="00880D33" w:rsidRDefault="00880D33" w:rsidP="00880D33">
            <w:r>
              <w:rPr>
                <w:color w:val="000000"/>
              </w:rPr>
              <w:t>Use the &lt;bookmeta&gt; element as a container for metadata that applies to the entire publication. See</w:t>
            </w:r>
            <w:r w:rsidR="00CB51C4">
              <w:rPr>
                <w:color w:val="000000"/>
              </w:rPr>
              <w:t xml:space="preserve"> </w:t>
            </w:r>
            <w:hyperlink w:anchor="_Bookmeta" w:history="1">
              <w:r w:rsidR="00CB51C4" w:rsidRPr="00CB51C4">
                <w:rPr>
                  <w:rStyle w:val="Hyperlink"/>
                </w:rPr>
                <w:t>Bookmeta</w:t>
              </w:r>
            </w:hyperlink>
            <w:r w:rsidR="00CB51C4">
              <w:rPr>
                <w:color w:val="000000"/>
              </w:rPr>
              <w:t xml:space="preserve"> </w:t>
            </w:r>
            <w:r>
              <w:rPr>
                <w:color w:val="000000"/>
              </w:rPr>
              <w:t xml:space="preserve">on page </w:t>
            </w:r>
            <w:r w:rsidR="00CB51C4">
              <w:rPr>
                <w:color w:val="000000"/>
              </w:rPr>
              <w:fldChar w:fldCharType="begin"/>
            </w:r>
            <w:r w:rsidR="00CB51C4">
              <w:rPr>
                <w:color w:val="000000"/>
              </w:rPr>
              <w:instrText xml:space="preserve"> PAGEREF _Ref465165150 \h </w:instrText>
            </w:r>
            <w:r w:rsidR="00CB51C4">
              <w:rPr>
                <w:color w:val="000000"/>
              </w:rPr>
            </w:r>
            <w:r w:rsidR="00CB51C4">
              <w:rPr>
                <w:color w:val="000000"/>
              </w:rPr>
              <w:fldChar w:fldCharType="separate"/>
            </w:r>
            <w:r w:rsidR="00D0331A">
              <w:rPr>
                <w:noProof/>
                <w:color w:val="000000"/>
              </w:rPr>
              <w:t>48</w:t>
            </w:r>
            <w:r w:rsidR="00CB51C4">
              <w:rPr>
                <w:color w:val="000000"/>
              </w:rPr>
              <w:fldChar w:fldCharType="end"/>
            </w:r>
            <w:r>
              <w:rPr>
                <w:color w:val="000000"/>
              </w:rPr>
              <w:t xml:space="preserve"> for the metadata you can define within a bookmap.</w:t>
            </w:r>
          </w:p>
        </w:tc>
      </w:tr>
      <w:tr w:rsidR="00880D33" w:rsidTr="005D3723">
        <w:tc>
          <w:tcPr>
            <w:tcW w:w="2830" w:type="dxa"/>
          </w:tcPr>
          <w:p w:rsidR="00880D33" w:rsidRPr="001723C9" w:rsidRDefault="00880D33" w:rsidP="001723C9">
            <w:pPr>
              <w:rPr>
                <w:b/>
              </w:rPr>
            </w:pPr>
            <w:r w:rsidRPr="001723C9">
              <w:rPr>
                <w:b/>
              </w:rPr>
              <w:t xml:space="preserve">&lt;frontmatter&gt; </w:t>
            </w:r>
          </w:p>
          <w:p w:rsidR="00880D33" w:rsidRPr="001723C9" w:rsidRDefault="00880D33" w:rsidP="001723C9">
            <w:pPr>
              <w:rPr>
                <w:b/>
              </w:rPr>
            </w:pPr>
            <w:r w:rsidRPr="001723C9">
              <w:rPr>
                <w:b/>
              </w:rPr>
              <w:t>front matter</w:t>
            </w:r>
          </w:p>
        </w:tc>
        <w:tc>
          <w:tcPr>
            <w:tcW w:w="6186" w:type="dxa"/>
          </w:tcPr>
          <w:p w:rsidR="00880D33" w:rsidRDefault="00880D33" w:rsidP="00880D33">
            <w:r>
              <w:t>Use the &lt;frontmatter&gt; element as a container for content that belongs before the body of the document.</w:t>
            </w:r>
          </w:p>
        </w:tc>
      </w:tr>
      <w:tr w:rsidR="00880D33" w:rsidTr="005D3723">
        <w:tc>
          <w:tcPr>
            <w:tcW w:w="2830" w:type="dxa"/>
          </w:tcPr>
          <w:p w:rsidR="00880D33" w:rsidRPr="001723C9" w:rsidRDefault="00880D33" w:rsidP="001723C9">
            <w:pPr>
              <w:rPr>
                <w:b/>
              </w:rPr>
            </w:pPr>
            <w:r w:rsidRPr="001723C9">
              <w:rPr>
                <w:b/>
              </w:rPr>
              <w:t xml:space="preserve">&lt;bookabstract&gt; </w:t>
            </w:r>
          </w:p>
          <w:p w:rsidR="00880D33" w:rsidRPr="001723C9" w:rsidRDefault="00880D33" w:rsidP="001723C9">
            <w:pPr>
              <w:rPr>
                <w:b/>
              </w:rPr>
            </w:pPr>
            <w:r w:rsidRPr="001723C9">
              <w:rPr>
                <w:b/>
              </w:rPr>
              <w:t>book abstract</w:t>
            </w:r>
          </w:p>
        </w:tc>
        <w:tc>
          <w:tcPr>
            <w:tcW w:w="6186" w:type="dxa"/>
          </w:tcPr>
          <w:p w:rsidR="00880D33" w:rsidRDefault="00880D33" w:rsidP="00880D33">
            <w:r>
              <w:t>Use the &lt;bookabstract&gt; element to reference a topic used within a bookmap which contains a brief summary of book content, generally output as part of the book</w:t>
            </w:r>
            <w:r w:rsidR="00CB51C4">
              <w:t>’</w:t>
            </w:r>
            <w:r>
              <w:t xml:space="preserve">s frontmatter. An example would be the </w:t>
            </w:r>
            <w:r w:rsidR="00CB51C4">
              <w:t>“</w:t>
            </w:r>
            <w:r>
              <w:t>Synopsis</w:t>
            </w:r>
            <w:r w:rsidR="00CB51C4">
              <w:t>”</w:t>
            </w:r>
            <w:r>
              <w:t xml:space="preserve"> which appears on the cover of a Working Manual.</w:t>
            </w:r>
          </w:p>
        </w:tc>
      </w:tr>
      <w:tr w:rsidR="00880D33" w:rsidTr="005D3723">
        <w:tc>
          <w:tcPr>
            <w:tcW w:w="2830" w:type="dxa"/>
          </w:tcPr>
          <w:p w:rsidR="00880D33" w:rsidRPr="001723C9" w:rsidRDefault="00880D33" w:rsidP="001723C9">
            <w:pPr>
              <w:rPr>
                <w:b/>
              </w:rPr>
            </w:pPr>
            <w:r w:rsidRPr="001723C9">
              <w:rPr>
                <w:b/>
              </w:rPr>
              <w:t xml:space="preserve">&lt;booklists&gt; </w:t>
            </w:r>
          </w:p>
          <w:p w:rsidR="00880D33" w:rsidRPr="001723C9" w:rsidRDefault="00880D33" w:rsidP="001723C9">
            <w:pPr>
              <w:rPr>
                <w:b/>
              </w:rPr>
            </w:pPr>
            <w:r w:rsidRPr="001723C9">
              <w:rPr>
                <w:b/>
              </w:rPr>
              <w:t>book lists</w:t>
            </w:r>
          </w:p>
        </w:tc>
        <w:tc>
          <w:tcPr>
            <w:tcW w:w="6186" w:type="dxa"/>
          </w:tcPr>
          <w:p w:rsidR="00880D33" w:rsidRDefault="00880D33" w:rsidP="00880D33">
            <w:r>
              <w:t>Use the &lt;booklists&gt; element as a container for reference lists such as the Table of Contents.</w:t>
            </w:r>
          </w:p>
        </w:tc>
      </w:tr>
      <w:tr w:rsidR="001723C9" w:rsidTr="005D3723">
        <w:tc>
          <w:tcPr>
            <w:tcW w:w="2830" w:type="dxa"/>
          </w:tcPr>
          <w:p w:rsidR="001723C9" w:rsidRPr="001723C9" w:rsidRDefault="001723C9" w:rsidP="001723C9">
            <w:pPr>
              <w:rPr>
                <w:b/>
              </w:rPr>
            </w:pPr>
            <w:r w:rsidRPr="001723C9">
              <w:rPr>
                <w:b/>
              </w:rPr>
              <w:t xml:space="preserve">&lt;toc&gt; </w:t>
            </w:r>
          </w:p>
          <w:p w:rsidR="001723C9" w:rsidRPr="001723C9" w:rsidRDefault="001723C9" w:rsidP="001723C9">
            <w:pPr>
              <w:rPr>
                <w:b/>
              </w:rPr>
            </w:pPr>
            <w:r w:rsidRPr="001723C9">
              <w:rPr>
                <w:b/>
              </w:rPr>
              <w:t>table of contents</w:t>
            </w:r>
          </w:p>
        </w:tc>
        <w:tc>
          <w:tcPr>
            <w:tcW w:w="6186" w:type="dxa"/>
          </w:tcPr>
          <w:p w:rsidR="001723C9" w:rsidRDefault="001723C9" w:rsidP="001723C9">
            <w:r>
              <w:t>Use the &lt;toc&gt; element to include a Table of Contents in the output. The processor will automatically generate this list with the number of levels specified in the stylesheet.</w:t>
            </w:r>
          </w:p>
        </w:tc>
      </w:tr>
      <w:tr w:rsidR="001723C9" w:rsidTr="005D3723">
        <w:tc>
          <w:tcPr>
            <w:tcW w:w="2830" w:type="dxa"/>
          </w:tcPr>
          <w:p w:rsidR="001723C9" w:rsidRPr="001723C9" w:rsidRDefault="001723C9" w:rsidP="001723C9">
            <w:pPr>
              <w:rPr>
                <w:b/>
              </w:rPr>
            </w:pPr>
            <w:r w:rsidRPr="001723C9">
              <w:rPr>
                <w:b/>
              </w:rPr>
              <w:t>&lt;figurelist&gt;</w:t>
            </w:r>
          </w:p>
          <w:p w:rsidR="001723C9" w:rsidRPr="001723C9" w:rsidRDefault="001723C9" w:rsidP="001723C9">
            <w:pPr>
              <w:rPr>
                <w:b/>
              </w:rPr>
            </w:pPr>
            <w:r w:rsidRPr="001723C9">
              <w:rPr>
                <w:b/>
              </w:rPr>
              <w:t>figure list</w:t>
            </w:r>
          </w:p>
        </w:tc>
        <w:tc>
          <w:tcPr>
            <w:tcW w:w="6186" w:type="dxa"/>
          </w:tcPr>
          <w:p w:rsidR="001723C9" w:rsidRDefault="001723C9" w:rsidP="001723C9">
            <w:r>
              <w:t>Use the &lt;figurelist&gt; element to include a list of figures in the output. Only figures that include a &lt;title&gt; element will be included in this list. This element is optional.</w:t>
            </w:r>
          </w:p>
        </w:tc>
      </w:tr>
      <w:tr w:rsidR="001723C9" w:rsidTr="005D3723">
        <w:tc>
          <w:tcPr>
            <w:tcW w:w="2830" w:type="dxa"/>
          </w:tcPr>
          <w:p w:rsidR="001723C9" w:rsidRPr="001723C9" w:rsidRDefault="001723C9" w:rsidP="001723C9">
            <w:pPr>
              <w:rPr>
                <w:b/>
              </w:rPr>
            </w:pPr>
            <w:r w:rsidRPr="001723C9">
              <w:rPr>
                <w:b/>
              </w:rPr>
              <w:t>&lt;tablelist&gt;</w:t>
            </w:r>
          </w:p>
          <w:p w:rsidR="001723C9" w:rsidRPr="001723C9" w:rsidRDefault="001723C9" w:rsidP="001723C9">
            <w:pPr>
              <w:rPr>
                <w:b/>
              </w:rPr>
            </w:pPr>
            <w:r w:rsidRPr="001723C9">
              <w:rPr>
                <w:b/>
              </w:rPr>
              <w:t>table list</w:t>
            </w:r>
          </w:p>
        </w:tc>
        <w:tc>
          <w:tcPr>
            <w:tcW w:w="6186" w:type="dxa"/>
          </w:tcPr>
          <w:p w:rsidR="001723C9" w:rsidRDefault="001723C9" w:rsidP="001723C9">
            <w:r>
              <w:t>Use the &lt;tablelist&gt; element to include a list of tables in the output. Only tables that include a &lt;title&gt; element will be included in this list. This element is optional.</w:t>
            </w:r>
          </w:p>
        </w:tc>
      </w:tr>
      <w:tr w:rsidR="001723C9" w:rsidTr="005D3723">
        <w:tc>
          <w:tcPr>
            <w:tcW w:w="2830" w:type="dxa"/>
          </w:tcPr>
          <w:p w:rsidR="001723C9" w:rsidRPr="001723C9" w:rsidRDefault="001723C9" w:rsidP="001723C9">
            <w:pPr>
              <w:rPr>
                <w:b/>
              </w:rPr>
            </w:pPr>
            <w:r w:rsidRPr="001723C9">
              <w:rPr>
                <w:b/>
              </w:rPr>
              <w:t xml:space="preserve">&lt;preface&gt; </w:t>
            </w:r>
          </w:p>
          <w:p w:rsidR="001723C9" w:rsidRPr="001723C9" w:rsidRDefault="001723C9" w:rsidP="001723C9">
            <w:pPr>
              <w:rPr>
                <w:b/>
              </w:rPr>
            </w:pPr>
            <w:r w:rsidRPr="001723C9">
              <w:rPr>
                <w:b/>
              </w:rPr>
              <w:t>preface</w:t>
            </w:r>
          </w:p>
        </w:tc>
        <w:tc>
          <w:tcPr>
            <w:tcW w:w="6186" w:type="dxa"/>
          </w:tcPr>
          <w:p w:rsidR="001723C9" w:rsidRDefault="001723C9" w:rsidP="001723C9">
            <w:r>
              <w:t>Use the &lt;preface&gt; element to reference a topic or map containing introductory information about a book, such as the purpose and structure of the document.</w:t>
            </w:r>
          </w:p>
        </w:tc>
      </w:tr>
      <w:tr w:rsidR="001723C9" w:rsidTr="005D3723">
        <w:tc>
          <w:tcPr>
            <w:tcW w:w="2830" w:type="dxa"/>
          </w:tcPr>
          <w:p w:rsidR="001723C9" w:rsidRPr="001723C9" w:rsidRDefault="001723C9" w:rsidP="001723C9">
            <w:pPr>
              <w:rPr>
                <w:b/>
              </w:rPr>
            </w:pPr>
            <w:r w:rsidRPr="001723C9">
              <w:rPr>
                <w:b/>
              </w:rPr>
              <w:t xml:space="preserve">&lt;part&gt; </w:t>
            </w:r>
          </w:p>
          <w:p w:rsidR="001723C9" w:rsidRPr="001723C9" w:rsidRDefault="001723C9" w:rsidP="001723C9">
            <w:pPr>
              <w:rPr>
                <w:b/>
              </w:rPr>
            </w:pPr>
            <w:r w:rsidRPr="001723C9">
              <w:rPr>
                <w:b/>
              </w:rPr>
              <w:t>part</w:t>
            </w:r>
          </w:p>
        </w:tc>
        <w:tc>
          <w:tcPr>
            <w:tcW w:w="6186" w:type="dxa"/>
          </w:tcPr>
          <w:p w:rsidR="001723C9" w:rsidRDefault="001723C9" w:rsidP="00CB51C4">
            <w:r>
              <w:rPr>
                <w:color w:val="000000"/>
              </w:rPr>
              <w:t xml:space="preserve">Use the &lt;part&gt; element to reference a submap using the </w:t>
            </w:r>
            <w:r w:rsidRPr="001723C9">
              <w:rPr>
                <w:rStyle w:val="AttributeChar"/>
              </w:rPr>
              <w:t>@href</w:t>
            </w:r>
            <w:r>
              <w:rPr>
                <w:rFonts w:ascii="Times-Italic" w:hAnsi="Times-Italic" w:cs="Times-Italic"/>
                <w:i/>
                <w:iCs/>
                <w:color w:val="000000"/>
              </w:rPr>
              <w:t xml:space="preserve"> </w:t>
            </w:r>
            <w:r>
              <w:rPr>
                <w:color w:val="000000"/>
              </w:rPr>
              <w:t>attribute to point to the appropriate map file. You can also build a part within the bookmap by nesting &lt;topicref&gt; and/or &lt;mapref&gt; elements within the &lt;part&gt; element (see</w:t>
            </w:r>
            <w:r w:rsidR="00CB51C4">
              <w:rPr>
                <w:color w:val="000000"/>
              </w:rPr>
              <w:t xml:space="preserve"> </w:t>
            </w:r>
            <w:hyperlink w:anchor="_Map_elements" w:history="1">
              <w:r w:rsidR="00CB51C4" w:rsidRPr="00CB51C4">
                <w:rPr>
                  <w:rStyle w:val="Hyperlink"/>
                </w:rPr>
                <w:t>Map elements</w:t>
              </w:r>
            </w:hyperlink>
            <w:r>
              <w:rPr>
                <w:color w:val="000000"/>
              </w:rPr>
              <w:t xml:space="preserve"> on page </w:t>
            </w:r>
            <w:r w:rsidR="00CB51C4">
              <w:rPr>
                <w:color w:val="000000"/>
              </w:rPr>
              <w:fldChar w:fldCharType="begin"/>
            </w:r>
            <w:r w:rsidR="00CB51C4">
              <w:rPr>
                <w:color w:val="000000"/>
              </w:rPr>
              <w:instrText xml:space="preserve"> PAGEREF _Ref465165200 \h </w:instrText>
            </w:r>
            <w:r w:rsidR="00CB51C4">
              <w:rPr>
                <w:color w:val="000000"/>
              </w:rPr>
            </w:r>
            <w:r w:rsidR="00CB51C4">
              <w:rPr>
                <w:color w:val="000000"/>
              </w:rPr>
              <w:fldChar w:fldCharType="separate"/>
            </w:r>
            <w:r w:rsidR="00D0331A">
              <w:rPr>
                <w:noProof/>
                <w:color w:val="000000"/>
              </w:rPr>
              <w:t>43</w:t>
            </w:r>
            <w:r w:rsidR="00CB51C4">
              <w:rPr>
                <w:color w:val="000000"/>
              </w:rPr>
              <w:fldChar w:fldCharType="end"/>
            </w:r>
            <w:r>
              <w:rPr>
                <w:color w:val="000000"/>
              </w:rPr>
              <w:t xml:space="preserve"> for information about those elements). However, RSSB uses submaps in most cases to build</w:t>
            </w:r>
            <w:r w:rsidR="00CB51C4">
              <w:rPr>
                <w:color w:val="000000"/>
              </w:rPr>
              <w:t xml:space="preserve"> </w:t>
            </w:r>
            <w:r>
              <w:rPr>
                <w:color w:val="000000"/>
              </w:rPr>
              <w:t>both parts and appendices. A bookmap should always include at least one &lt;part&gt; el</w:t>
            </w:r>
            <w:r w:rsidRPr="003233ED">
              <w:rPr>
                <w:color w:val="000000"/>
              </w:rPr>
              <w:t>ement.</w:t>
            </w:r>
            <w:r w:rsidR="004C1259" w:rsidRPr="003233ED">
              <w:rPr>
                <w:color w:val="000000"/>
              </w:rPr>
              <w:t xml:space="preserve"> Rule Book bookmaps</w:t>
            </w:r>
            <w:r w:rsidR="00C216B9" w:rsidRPr="003233ED">
              <w:rPr>
                <w:color w:val="000000"/>
              </w:rPr>
              <w:t>, however,</w:t>
            </w:r>
            <w:r w:rsidR="004C1259" w:rsidRPr="003233ED">
              <w:rPr>
                <w:color w:val="000000"/>
              </w:rPr>
              <w:t xml:space="preserve"> are built using </w:t>
            </w:r>
            <w:r w:rsidR="00C216B9" w:rsidRPr="003233ED">
              <w:rPr>
                <w:color w:val="000000"/>
              </w:rPr>
              <w:t>&lt;</w:t>
            </w:r>
            <w:r w:rsidR="00803B24" w:rsidRPr="003233ED">
              <w:rPr>
                <w:color w:val="000000"/>
              </w:rPr>
              <w:t>part</w:t>
            </w:r>
            <w:r w:rsidR="00C216B9" w:rsidRPr="003233ED">
              <w:rPr>
                <w:color w:val="000000"/>
              </w:rPr>
              <w:t xml:space="preserve">&gt; and </w:t>
            </w:r>
            <w:r w:rsidR="004C1259" w:rsidRPr="003233ED">
              <w:rPr>
                <w:color w:val="000000"/>
              </w:rPr>
              <w:t>nested topicrefs and not submaps. [RB]</w:t>
            </w:r>
          </w:p>
        </w:tc>
      </w:tr>
      <w:tr w:rsidR="001723C9" w:rsidTr="005D3723">
        <w:tc>
          <w:tcPr>
            <w:tcW w:w="2830" w:type="dxa"/>
          </w:tcPr>
          <w:p w:rsidR="001723C9" w:rsidRPr="001723C9" w:rsidRDefault="001723C9" w:rsidP="001723C9">
            <w:pPr>
              <w:rPr>
                <w:b/>
              </w:rPr>
            </w:pPr>
            <w:r w:rsidRPr="001723C9">
              <w:rPr>
                <w:b/>
              </w:rPr>
              <w:t xml:space="preserve">&lt;appendix&gt; </w:t>
            </w:r>
          </w:p>
          <w:p w:rsidR="001723C9" w:rsidRPr="001723C9" w:rsidRDefault="001723C9" w:rsidP="001723C9">
            <w:pPr>
              <w:rPr>
                <w:b/>
              </w:rPr>
            </w:pPr>
            <w:r w:rsidRPr="001723C9">
              <w:rPr>
                <w:b/>
              </w:rPr>
              <w:t>appendix</w:t>
            </w:r>
          </w:p>
        </w:tc>
        <w:tc>
          <w:tcPr>
            <w:tcW w:w="6186" w:type="dxa"/>
          </w:tcPr>
          <w:p w:rsidR="001723C9" w:rsidRDefault="001723C9" w:rsidP="008835E7">
            <w:r>
              <w:t xml:space="preserve">If your book contains any appendices, use the &lt;appendix&gt; element to reference a submap using the </w:t>
            </w:r>
            <w:r w:rsidRPr="001723C9">
              <w:rPr>
                <w:rStyle w:val="AttributeChar"/>
              </w:rPr>
              <w:t>@href</w:t>
            </w:r>
            <w:r>
              <w:rPr>
                <w:rFonts w:ascii="Times-Italic" w:hAnsi="Times-Italic" w:cs="Times-Italic"/>
                <w:i/>
                <w:iCs/>
              </w:rPr>
              <w:t xml:space="preserve"> </w:t>
            </w:r>
            <w:r>
              <w:t>attribute to point to the appropriate map file. You can also build an appendix within the bookmap by nesting &lt;topicref&gt; and/or &lt;mapref&gt; elements within the &lt;appendix&gt; element. However, RSSB uses submaps in most cases to build both parts and</w:t>
            </w:r>
            <w:r w:rsidR="008835E7">
              <w:t xml:space="preserve"> </w:t>
            </w:r>
            <w:r>
              <w:t>appendices.</w:t>
            </w:r>
          </w:p>
        </w:tc>
      </w:tr>
      <w:tr w:rsidR="001723C9" w:rsidTr="005D3723">
        <w:tc>
          <w:tcPr>
            <w:tcW w:w="2830" w:type="dxa"/>
          </w:tcPr>
          <w:p w:rsidR="001723C9" w:rsidRPr="001723C9" w:rsidRDefault="001723C9" w:rsidP="001723C9">
            <w:pPr>
              <w:rPr>
                <w:b/>
              </w:rPr>
            </w:pPr>
            <w:r w:rsidRPr="001723C9">
              <w:rPr>
                <w:b/>
              </w:rPr>
              <w:t xml:space="preserve">&lt;backmatter&gt; </w:t>
            </w:r>
          </w:p>
          <w:p w:rsidR="001723C9" w:rsidRPr="001723C9" w:rsidRDefault="001723C9" w:rsidP="001723C9">
            <w:pPr>
              <w:rPr>
                <w:b/>
              </w:rPr>
            </w:pPr>
            <w:r w:rsidRPr="001723C9">
              <w:rPr>
                <w:b/>
              </w:rPr>
              <w:t>back matter</w:t>
            </w:r>
          </w:p>
        </w:tc>
        <w:tc>
          <w:tcPr>
            <w:tcW w:w="6186" w:type="dxa"/>
          </w:tcPr>
          <w:p w:rsidR="001723C9" w:rsidRDefault="001723C9" w:rsidP="001723C9">
            <w:r>
              <w:t>Use the &lt;backmatter&gt; element as a container for content that belongs after the body of the document.</w:t>
            </w:r>
          </w:p>
        </w:tc>
      </w:tr>
      <w:tr w:rsidR="001723C9" w:rsidTr="005D3723">
        <w:tc>
          <w:tcPr>
            <w:tcW w:w="2830" w:type="dxa"/>
          </w:tcPr>
          <w:p w:rsidR="005D3723" w:rsidRDefault="001723C9" w:rsidP="001723C9">
            <w:pPr>
              <w:rPr>
                <w:b/>
              </w:rPr>
            </w:pPr>
            <w:r w:rsidRPr="001723C9">
              <w:rPr>
                <w:b/>
              </w:rPr>
              <w:t xml:space="preserve">&lt;glossarylist&gt; </w:t>
            </w:r>
          </w:p>
          <w:p w:rsidR="001723C9" w:rsidRPr="001723C9" w:rsidRDefault="001723C9" w:rsidP="001723C9">
            <w:pPr>
              <w:rPr>
                <w:b/>
              </w:rPr>
            </w:pPr>
            <w:r w:rsidRPr="001723C9">
              <w:rPr>
                <w:b/>
              </w:rPr>
              <w:t>glossary list</w:t>
            </w:r>
          </w:p>
        </w:tc>
        <w:tc>
          <w:tcPr>
            <w:tcW w:w="6186" w:type="dxa"/>
          </w:tcPr>
          <w:p w:rsidR="001723C9" w:rsidRDefault="001723C9" w:rsidP="001723C9">
            <w:r>
              <w:t xml:space="preserve">Use the &lt;glossarylist&gt; element to point to the glossary for this publication using the </w:t>
            </w:r>
            <w:r w:rsidRPr="001723C9">
              <w:rPr>
                <w:rStyle w:val="AttributeChar"/>
              </w:rPr>
              <w:t>@href</w:t>
            </w:r>
            <w:r>
              <w:rPr>
                <w:rFonts w:ascii="Times-Italic" w:hAnsi="Times-Italic" w:cs="Times-Italic"/>
                <w:i/>
                <w:iCs/>
              </w:rPr>
              <w:t xml:space="preserve"> </w:t>
            </w:r>
            <w:r>
              <w:t>attribute to point to the appropriate topic file.</w:t>
            </w:r>
          </w:p>
        </w:tc>
      </w:tr>
      <w:tr w:rsidR="001723C9" w:rsidTr="005D3723">
        <w:tc>
          <w:tcPr>
            <w:tcW w:w="2830" w:type="dxa"/>
          </w:tcPr>
          <w:p w:rsidR="001723C9" w:rsidRPr="001723C9" w:rsidRDefault="001723C9" w:rsidP="001723C9">
            <w:pPr>
              <w:rPr>
                <w:b/>
              </w:rPr>
            </w:pPr>
            <w:r w:rsidRPr="001723C9">
              <w:rPr>
                <w:b/>
              </w:rPr>
              <w:t>&lt;reltable&gt; relationship</w:t>
            </w:r>
          </w:p>
          <w:p w:rsidR="001723C9" w:rsidRPr="001723C9" w:rsidRDefault="001723C9" w:rsidP="001723C9">
            <w:pPr>
              <w:rPr>
                <w:b/>
              </w:rPr>
            </w:pPr>
            <w:r w:rsidRPr="001723C9">
              <w:rPr>
                <w:b/>
              </w:rPr>
              <w:t>table</w:t>
            </w:r>
          </w:p>
        </w:tc>
        <w:tc>
          <w:tcPr>
            <w:tcW w:w="6186" w:type="dxa"/>
          </w:tcPr>
          <w:p w:rsidR="001723C9" w:rsidRDefault="001723C9" w:rsidP="001723C9">
            <w:r>
              <w:rPr>
                <w:color w:val="000000"/>
              </w:rPr>
              <w:t xml:space="preserve">Use the &lt;reltable&gt; element to specify relationships between topics. </w:t>
            </w:r>
            <w:r w:rsidR="00CB51C4">
              <w:t xml:space="preserve">See </w:t>
            </w:r>
            <w:hyperlink w:anchor="_Relationship_tables" w:history="1">
              <w:r w:rsidR="00CB51C4" w:rsidRPr="00364F30">
                <w:rPr>
                  <w:rStyle w:val="Hyperlink"/>
                </w:rPr>
                <w:t>Relationship tables</w:t>
              </w:r>
            </w:hyperlink>
            <w:r w:rsidR="00CB51C4">
              <w:t xml:space="preserve"> on page </w:t>
            </w:r>
            <w:r w:rsidR="00CB51C4">
              <w:fldChar w:fldCharType="begin"/>
            </w:r>
            <w:r w:rsidR="00CB51C4">
              <w:instrText xml:space="preserve"> PAGEREF _Ref465088135 \h </w:instrText>
            </w:r>
            <w:r w:rsidR="00CB51C4">
              <w:fldChar w:fldCharType="separate"/>
            </w:r>
            <w:r w:rsidR="00D0331A">
              <w:rPr>
                <w:noProof/>
              </w:rPr>
              <w:t>58</w:t>
            </w:r>
            <w:r w:rsidR="00CB51C4">
              <w:fldChar w:fldCharType="end"/>
            </w:r>
            <w:r w:rsidR="00CB51C4">
              <w:t xml:space="preserve"> </w:t>
            </w:r>
            <w:r>
              <w:rPr>
                <w:color w:val="000000"/>
              </w:rPr>
              <w:t>for information about building relationship tables.</w:t>
            </w:r>
          </w:p>
        </w:tc>
      </w:tr>
    </w:tbl>
    <w:p w:rsidR="00B1362C" w:rsidRDefault="00B1362C" w:rsidP="00B1362C"/>
    <w:p w:rsidR="00CF0EF2" w:rsidRDefault="00236A4F" w:rsidP="00236A4F">
      <w:pPr>
        <w:pStyle w:val="Heading3"/>
      </w:pPr>
      <w:bookmarkStart w:id="109" w:name="_Bookmeta"/>
      <w:bookmarkStart w:id="110" w:name="_Ref465165150"/>
      <w:bookmarkStart w:id="111" w:name="_Toc469647114"/>
      <w:bookmarkEnd w:id="109"/>
      <w:r w:rsidRPr="003233ED">
        <w:t>Bookmeta</w:t>
      </w:r>
      <w:bookmarkEnd w:id="110"/>
      <w:r w:rsidR="004C1259" w:rsidRPr="003233ED">
        <w:t xml:space="preserve"> in A4 documents</w:t>
      </w:r>
      <w:bookmarkEnd w:id="111"/>
    </w:p>
    <w:p w:rsidR="00236A4F" w:rsidRDefault="00236A4F" w:rsidP="00236A4F">
      <w:r>
        <w:t>In addition to the metadata you can define in any topic, bookmap metadata provides information that describes the book that you are creating. The content of bookmeta is used to populate the front and back covers of the document. Nest the following elements, in the order specified, within the &lt;bookmeta&gt; element in your bookmap:</w:t>
      </w:r>
    </w:p>
    <w:p w:rsidR="00236A4F" w:rsidRPr="00236A4F" w:rsidRDefault="00236A4F" w:rsidP="00236A4F"/>
    <w:p w:rsidR="00236A4F" w:rsidRDefault="00236A4F" w:rsidP="00236A4F">
      <w:r w:rsidRPr="00236A4F">
        <w:rPr>
          <w:b/>
        </w:rPr>
        <w:t>Note:</w:t>
      </w:r>
      <w:r w:rsidRPr="00236A4F">
        <w:t xml:space="preserve"> The RSSB bookmap template includes placeholders for all bookmeta elements. You need only insert the correct information.</w:t>
      </w:r>
    </w:p>
    <w:p w:rsidR="00236A4F" w:rsidRDefault="00236A4F" w:rsidP="00236A4F"/>
    <w:tbl>
      <w:tblPr>
        <w:tblStyle w:val="TableGrid"/>
        <w:tblW w:w="0" w:type="auto"/>
        <w:tblLayout w:type="fixed"/>
        <w:tblCellMar>
          <w:top w:w="113" w:type="dxa"/>
          <w:bottom w:w="113" w:type="dxa"/>
        </w:tblCellMar>
        <w:tblLook w:val="04A0" w:firstRow="1" w:lastRow="0" w:firstColumn="1" w:lastColumn="0" w:noHBand="0" w:noVBand="1"/>
      </w:tblPr>
      <w:tblGrid>
        <w:gridCol w:w="2547"/>
        <w:gridCol w:w="6469"/>
      </w:tblGrid>
      <w:tr w:rsidR="00FF0086" w:rsidTr="003117B0">
        <w:tc>
          <w:tcPr>
            <w:tcW w:w="2547" w:type="dxa"/>
            <w:shd w:val="clear" w:color="auto" w:fill="FBE4D5" w:themeFill="accent2" w:themeFillTint="33"/>
          </w:tcPr>
          <w:p w:rsidR="00FF0086" w:rsidRDefault="00FF0086" w:rsidP="0032502A">
            <w:pPr>
              <w:rPr>
                <w:b/>
              </w:rPr>
            </w:pPr>
            <w:r>
              <w:rPr>
                <w:b/>
              </w:rPr>
              <w:t>Element</w:t>
            </w:r>
          </w:p>
        </w:tc>
        <w:tc>
          <w:tcPr>
            <w:tcW w:w="6469" w:type="dxa"/>
            <w:shd w:val="clear" w:color="auto" w:fill="FBE4D5" w:themeFill="accent2" w:themeFillTint="33"/>
          </w:tcPr>
          <w:p w:rsidR="00FF0086" w:rsidRPr="00681C16" w:rsidRDefault="00FF0086" w:rsidP="0032502A">
            <w:pPr>
              <w:rPr>
                <w:b/>
              </w:rPr>
            </w:pPr>
            <w:r w:rsidRPr="00681C16">
              <w:rPr>
                <w:b/>
              </w:rPr>
              <w:t>Guidance</w:t>
            </w:r>
          </w:p>
        </w:tc>
      </w:tr>
      <w:tr w:rsidR="005D3723" w:rsidTr="003117B0">
        <w:tc>
          <w:tcPr>
            <w:tcW w:w="2547" w:type="dxa"/>
          </w:tcPr>
          <w:p w:rsidR="005D3723" w:rsidRPr="00883C03" w:rsidRDefault="005D3723" w:rsidP="00883C03">
            <w:pPr>
              <w:rPr>
                <w:b/>
              </w:rPr>
            </w:pPr>
            <w:r w:rsidRPr="00883C03">
              <w:rPr>
                <w:b/>
              </w:rPr>
              <w:t>&lt;authorinformation&gt;</w:t>
            </w:r>
          </w:p>
          <w:p w:rsidR="005D3723" w:rsidRDefault="005D3723" w:rsidP="00883C03">
            <w:r w:rsidRPr="00883C03">
              <w:rPr>
                <w:b/>
              </w:rPr>
              <w:t>author information</w:t>
            </w:r>
          </w:p>
        </w:tc>
        <w:tc>
          <w:tcPr>
            <w:tcW w:w="6469" w:type="dxa"/>
          </w:tcPr>
          <w:p w:rsidR="005D3723" w:rsidRDefault="005D3723" w:rsidP="008C7CEE">
            <w:r>
              <w:t>Use the &lt;authorinformation&gt; element as a container for &lt;organizationinfo&gt;.</w:t>
            </w:r>
          </w:p>
          <w:p w:rsidR="005D3723" w:rsidRDefault="005D3723" w:rsidP="00236A4F">
            <w:pPr>
              <w:rPr>
                <w:rFonts w:ascii="Times-Roman" w:eastAsia="Times-Roman" w:hAnsiTheme="minorHAnsi" w:cs="Times-Roman"/>
                <w:sz w:val="20"/>
                <w:szCs w:val="20"/>
              </w:rPr>
            </w:pPr>
          </w:p>
          <w:tbl>
            <w:tblPr>
              <w:tblStyle w:val="TableGrid"/>
              <w:tblW w:w="0" w:type="auto"/>
              <w:tblLayout w:type="fixed"/>
              <w:tblCellMar>
                <w:top w:w="113" w:type="dxa"/>
                <w:bottom w:w="113" w:type="dxa"/>
              </w:tblCellMar>
              <w:tblLook w:val="04A0" w:firstRow="1" w:lastRow="0" w:firstColumn="1" w:lastColumn="0" w:noHBand="0" w:noVBand="1"/>
            </w:tblPr>
            <w:tblGrid>
              <w:gridCol w:w="2078"/>
              <w:gridCol w:w="4217"/>
            </w:tblGrid>
            <w:tr w:rsidR="00FF0086" w:rsidTr="00803B24">
              <w:tc>
                <w:tcPr>
                  <w:tcW w:w="2078" w:type="dxa"/>
                  <w:shd w:val="clear" w:color="auto" w:fill="FBE4D5" w:themeFill="accent2" w:themeFillTint="33"/>
                </w:tcPr>
                <w:p w:rsidR="00FF0086" w:rsidRPr="005D3723" w:rsidRDefault="00FF0086" w:rsidP="005D3723">
                  <w:pPr>
                    <w:rPr>
                      <w:b/>
                    </w:rPr>
                  </w:pPr>
                  <w:r>
                    <w:rPr>
                      <w:b/>
                    </w:rPr>
                    <w:t>Element</w:t>
                  </w:r>
                </w:p>
              </w:tc>
              <w:tc>
                <w:tcPr>
                  <w:tcW w:w="4217" w:type="dxa"/>
                  <w:shd w:val="clear" w:color="auto" w:fill="FBE4D5" w:themeFill="accent2" w:themeFillTint="33"/>
                </w:tcPr>
                <w:p w:rsidR="00FF0086" w:rsidRPr="00FF0086" w:rsidRDefault="00FF0086" w:rsidP="005D3723">
                  <w:pPr>
                    <w:rPr>
                      <w:b/>
                    </w:rPr>
                  </w:pPr>
                  <w:r w:rsidRPr="00FF0086">
                    <w:rPr>
                      <w:b/>
                    </w:rPr>
                    <w:t>Guidance</w:t>
                  </w:r>
                </w:p>
              </w:tc>
            </w:tr>
            <w:tr w:rsidR="005D3723" w:rsidTr="00803B24">
              <w:tc>
                <w:tcPr>
                  <w:tcW w:w="2078" w:type="dxa"/>
                </w:tcPr>
                <w:p w:rsidR="005D3723" w:rsidRPr="005D3723" w:rsidRDefault="005D3723" w:rsidP="005D3723">
                  <w:pPr>
                    <w:rPr>
                      <w:b/>
                    </w:rPr>
                  </w:pPr>
                  <w:r w:rsidRPr="005D3723">
                    <w:rPr>
                      <w:b/>
                    </w:rPr>
                    <w:t>&lt;organizationinfo&gt;</w:t>
                  </w:r>
                </w:p>
                <w:p w:rsidR="005D3723" w:rsidRPr="005D3723" w:rsidRDefault="005D3723" w:rsidP="005D3723">
                  <w:pPr>
                    <w:rPr>
                      <w:rFonts w:ascii="Times-Roman" w:eastAsia="Times-Roman" w:hAnsiTheme="minorHAnsi" w:cs="Times-Roman"/>
                      <w:b/>
                    </w:rPr>
                  </w:pPr>
                  <w:r w:rsidRPr="005D3723">
                    <w:rPr>
                      <w:b/>
                    </w:rPr>
                    <w:t>organization information</w:t>
                  </w:r>
                </w:p>
              </w:tc>
              <w:tc>
                <w:tcPr>
                  <w:tcW w:w="4217" w:type="dxa"/>
                </w:tcPr>
                <w:p w:rsidR="005D3723" w:rsidRDefault="005D3723" w:rsidP="005D3723">
                  <w:r>
                    <w:t>Nest the &lt;organizationinfo&gt; element in &lt;authorinformation&gt; as a container for the company name, address, contact numbers and urls.</w:t>
                  </w:r>
                </w:p>
                <w:p w:rsidR="00803B24" w:rsidRDefault="00803B24" w:rsidP="005D3723"/>
                <w:p w:rsidR="00803B24" w:rsidRPr="003233ED" w:rsidRDefault="00803B24" w:rsidP="00803B24">
                  <w:r w:rsidRPr="003233ED">
                    <w:t>Nest the following element in the &lt;organizationinfo&gt; element:</w:t>
                  </w:r>
                </w:p>
                <w:p w:rsidR="00803B24" w:rsidRPr="003233ED" w:rsidRDefault="00803B24" w:rsidP="00803B24"/>
                <w:p w:rsidR="00803B24" w:rsidRPr="003233ED" w:rsidRDefault="00803B24" w:rsidP="00803B24">
                  <w:pPr>
                    <w:rPr>
                      <w:b/>
                    </w:rPr>
                  </w:pPr>
                  <w:r w:rsidRPr="003233ED">
                    <w:rPr>
                      <w:b/>
                    </w:rPr>
                    <w:t xml:space="preserve">&lt;namedetails&gt; </w:t>
                  </w:r>
                </w:p>
                <w:p w:rsidR="00803B24" w:rsidRPr="003233ED" w:rsidRDefault="00803B24" w:rsidP="00803B24">
                  <w:r w:rsidRPr="003233ED">
                    <w:rPr>
                      <w:b/>
                    </w:rPr>
                    <w:t>name details</w:t>
                  </w:r>
                </w:p>
                <w:p w:rsidR="00803B24" w:rsidRPr="003233ED" w:rsidRDefault="00803B24" w:rsidP="00803B24">
                  <w:r w:rsidRPr="003233ED">
                    <w:t>Add as a first level container.</w:t>
                  </w:r>
                </w:p>
                <w:p w:rsidR="00803B24" w:rsidRPr="003233ED" w:rsidRDefault="00803B24" w:rsidP="00803B24"/>
                <w:p w:rsidR="00803B24" w:rsidRPr="003233ED" w:rsidRDefault="00803B24" w:rsidP="00803B24">
                  <w:r w:rsidRPr="003233ED">
                    <w:t>Nest the following element in the &lt;namedetails&gt; element:</w:t>
                  </w:r>
                </w:p>
                <w:p w:rsidR="00803B24" w:rsidRPr="003233ED" w:rsidRDefault="00803B24" w:rsidP="00803B24"/>
                <w:p w:rsidR="00803B24" w:rsidRPr="003233ED" w:rsidRDefault="00803B24" w:rsidP="00803B24">
                  <w:pPr>
                    <w:rPr>
                      <w:b/>
                    </w:rPr>
                  </w:pPr>
                  <w:r w:rsidRPr="003233ED">
                    <w:rPr>
                      <w:b/>
                    </w:rPr>
                    <w:t>&lt;organizationnamedetails&gt;</w:t>
                  </w:r>
                </w:p>
                <w:p w:rsidR="00803B24" w:rsidRPr="003233ED" w:rsidRDefault="00803B24" w:rsidP="00803B24">
                  <w:r w:rsidRPr="003233ED">
                    <w:rPr>
                      <w:b/>
                    </w:rPr>
                    <w:t>organization name details</w:t>
                  </w:r>
                </w:p>
                <w:p w:rsidR="00803B24" w:rsidRPr="003233ED" w:rsidRDefault="00803B24" w:rsidP="00803B24"/>
                <w:p w:rsidR="00803B24" w:rsidRPr="003233ED" w:rsidRDefault="00803B24" w:rsidP="00803B24">
                  <w:r w:rsidRPr="003233ED">
                    <w:t>Add as a second level container.</w:t>
                  </w:r>
                </w:p>
                <w:p w:rsidR="00803B24" w:rsidRPr="003233ED" w:rsidRDefault="00803B24" w:rsidP="00803B24">
                  <w:r w:rsidRPr="003233ED">
                    <w:t>Nest the following elements in the &lt;organizationnamedetails&gt; element:</w:t>
                  </w:r>
                </w:p>
                <w:p w:rsidR="00803B24" w:rsidRDefault="00803B24" w:rsidP="00803B24"/>
                <w:p w:rsidR="00803B24" w:rsidRPr="008C7CEE" w:rsidRDefault="00803B24" w:rsidP="00803B24">
                  <w:pPr>
                    <w:rPr>
                      <w:b/>
                    </w:rPr>
                  </w:pPr>
                  <w:r w:rsidRPr="008C7CEE">
                    <w:rPr>
                      <w:b/>
                    </w:rPr>
                    <w:t>&lt;organizationname&gt;</w:t>
                  </w:r>
                </w:p>
                <w:p w:rsidR="00803B24" w:rsidRPr="008C7CEE" w:rsidRDefault="00803B24" w:rsidP="00803B24">
                  <w:pPr>
                    <w:rPr>
                      <w:b/>
                    </w:rPr>
                  </w:pPr>
                  <w:r w:rsidRPr="008C7CEE">
                    <w:rPr>
                      <w:b/>
                    </w:rPr>
                    <w:t>organization name</w:t>
                  </w:r>
                </w:p>
                <w:p w:rsidR="00803B24" w:rsidRPr="008C7CEE" w:rsidRDefault="00803B24" w:rsidP="00803B24">
                  <w:r w:rsidRPr="008C7CEE">
                    <w:t>The name of the organization,</w:t>
                  </w:r>
                </w:p>
                <w:p w:rsidR="00803B24" w:rsidRPr="008C7CEE" w:rsidRDefault="00803B24" w:rsidP="00803B24">
                  <w:r w:rsidRPr="008C7CEE">
                    <w:t>RSSB, Ltd.</w:t>
                  </w:r>
                </w:p>
                <w:p w:rsidR="00487A39" w:rsidRPr="003233ED" w:rsidRDefault="00487A39" w:rsidP="00487A39">
                  <w:r w:rsidRPr="003233ED">
                    <w:t>Nest the following element in the &lt;organizationinfo&gt; element:</w:t>
                  </w:r>
                </w:p>
                <w:p w:rsidR="00487A39" w:rsidRPr="003233ED" w:rsidRDefault="00487A39" w:rsidP="00803B24">
                  <w:pPr>
                    <w:rPr>
                      <w:b/>
                    </w:rPr>
                  </w:pPr>
                </w:p>
                <w:p w:rsidR="00803B24" w:rsidRPr="003233ED" w:rsidRDefault="00803B24" w:rsidP="00803B24">
                  <w:pPr>
                    <w:rPr>
                      <w:b/>
                    </w:rPr>
                  </w:pPr>
                  <w:r w:rsidRPr="003233ED">
                    <w:rPr>
                      <w:b/>
                    </w:rPr>
                    <w:t>&lt;addressdetails&gt;</w:t>
                  </w:r>
                </w:p>
                <w:p w:rsidR="00803B24" w:rsidRPr="003233ED" w:rsidRDefault="00803B24" w:rsidP="00803B24">
                  <w:pPr>
                    <w:rPr>
                      <w:b/>
                    </w:rPr>
                  </w:pPr>
                  <w:r w:rsidRPr="003233ED">
                    <w:rPr>
                      <w:b/>
                    </w:rPr>
                    <w:t>address details</w:t>
                  </w:r>
                </w:p>
                <w:p w:rsidR="00803B24" w:rsidRPr="003233ED" w:rsidRDefault="00803B24" w:rsidP="00803B24">
                  <w:r w:rsidRPr="003233ED">
                    <w:t>A container for the organization's</w:t>
                  </w:r>
                </w:p>
                <w:p w:rsidR="00803B24" w:rsidRPr="003233ED" w:rsidRDefault="00487A39" w:rsidP="00803B24">
                  <w:r w:rsidRPr="003233ED">
                    <w:t>address.</w:t>
                  </w:r>
                </w:p>
                <w:p w:rsidR="00487A39" w:rsidRPr="003233ED" w:rsidRDefault="00487A39" w:rsidP="00803B24"/>
                <w:p w:rsidR="00487A39" w:rsidRPr="003233ED" w:rsidRDefault="00487A39" w:rsidP="00487A39">
                  <w:r w:rsidRPr="003233ED">
                    <w:t>Nest the following elements in the &lt;addressdetails&gt; element:</w:t>
                  </w:r>
                </w:p>
                <w:p w:rsidR="00487A39" w:rsidRDefault="00487A39" w:rsidP="00803B24"/>
                <w:p w:rsidR="00803B24" w:rsidRPr="008C7CEE" w:rsidRDefault="00803B24" w:rsidP="00803B24">
                  <w:pPr>
                    <w:rPr>
                      <w:i/>
                    </w:rPr>
                  </w:pPr>
                  <w:r w:rsidRPr="008C7CEE">
                    <w:rPr>
                      <w:i/>
                    </w:rPr>
                    <w:t>&lt;thoroughfare&gt; thoroughfare</w:t>
                  </w:r>
                </w:p>
                <w:p w:rsidR="00803B24" w:rsidRPr="008C7CEE" w:rsidRDefault="00803B24" w:rsidP="00803B24">
                  <w:r w:rsidRPr="008C7CEE">
                    <w:t>The address and street name.</w:t>
                  </w:r>
                </w:p>
                <w:p w:rsidR="00803B24" w:rsidRPr="008C7CEE" w:rsidRDefault="00803B24" w:rsidP="00803B24"/>
                <w:p w:rsidR="00803B24" w:rsidRPr="008C7CEE" w:rsidRDefault="00803B24" w:rsidP="00803B24">
                  <w:pPr>
                    <w:rPr>
                      <w:i/>
                    </w:rPr>
                  </w:pPr>
                  <w:r w:rsidRPr="008C7CEE">
                    <w:rPr>
                      <w:i/>
                    </w:rPr>
                    <w:t>&lt;locality&gt; locality</w:t>
                  </w:r>
                </w:p>
                <w:p w:rsidR="00803B24" w:rsidRPr="008C7CEE" w:rsidRDefault="00803B24" w:rsidP="00803B24">
                  <w:r w:rsidRPr="008C7CEE">
                    <w:t>A container for the city and post code.</w:t>
                  </w:r>
                </w:p>
                <w:p w:rsidR="00803B24" w:rsidRPr="008C7CEE" w:rsidRDefault="00803B24" w:rsidP="00803B24"/>
                <w:p w:rsidR="00803B24" w:rsidRPr="008C7CEE" w:rsidRDefault="00803B24" w:rsidP="00803B24">
                  <w:pPr>
                    <w:rPr>
                      <w:i/>
                    </w:rPr>
                  </w:pPr>
                  <w:r w:rsidRPr="008C7CEE">
                    <w:rPr>
                      <w:i/>
                    </w:rPr>
                    <w:t>&lt;localityname&gt; locality name</w:t>
                  </w:r>
                </w:p>
                <w:p w:rsidR="00803B24" w:rsidRPr="008C7CEE" w:rsidRDefault="00803B24" w:rsidP="00803B24">
                  <w:r w:rsidRPr="008C7CEE">
                    <w:t>The city.</w:t>
                  </w:r>
                </w:p>
                <w:p w:rsidR="00803B24" w:rsidRPr="008C7CEE" w:rsidRDefault="00803B24" w:rsidP="00803B24"/>
                <w:p w:rsidR="00803B24" w:rsidRPr="008C7CEE" w:rsidRDefault="00803B24" w:rsidP="00803B24">
                  <w:pPr>
                    <w:rPr>
                      <w:i/>
                    </w:rPr>
                  </w:pPr>
                  <w:r w:rsidRPr="008C7CEE">
                    <w:rPr>
                      <w:i/>
                    </w:rPr>
                    <w:t>&lt;postalcode&gt; postal code</w:t>
                  </w:r>
                </w:p>
                <w:p w:rsidR="00803B24" w:rsidRPr="008C7CEE" w:rsidRDefault="00803B24" w:rsidP="00803B24">
                  <w:r w:rsidRPr="008C7CEE">
                    <w:t>The post code.</w:t>
                  </w:r>
                </w:p>
                <w:p w:rsidR="00803B24" w:rsidRPr="008C7CEE" w:rsidRDefault="00803B24" w:rsidP="00803B24"/>
                <w:p w:rsidR="00803B24" w:rsidRDefault="00803B24" w:rsidP="00803B24">
                  <w:pPr>
                    <w:rPr>
                      <w:i/>
                    </w:rPr>
                  </w:pPr>
                  <w:r w:rsidRPr="008C7CEE">
                    <w:rPr>
                      <w:i/>
                    </w:rPr>
                    <w:t>&lt;administrativearea&gt;</w:t>
                  </w:r>
                  <w:r>
                    <w:rPr>
                      <w:i/>
                    </w:rPr>
                    <w:t xml:space="preserve">     </w:t>
                  </w:r>
                </w:p>
                <w:p w:rsidR="00803B24" w:rsidRPr="008C7CEE" w:rsidRDefault="00803B24" w:rsidP="00803B24">
                  <w:pPr>
                    <w:rPr>
                      <w:i/>
                    </w:rPr>
                  </w:pPr>
                  <w:r w:rsidRPr="008C7CEE">
                    <w:rPr>
                      <w:i/>
                    </w:rPr>
                    <w:t>administrative area</w:t>
                  </w:r>
                </w:p>
                <w:p w:rsidR="00803B24" w:rsidRPr="008C7CEE" w:rsidRDefault="00803B24" w:rsidP="00803B24">
                  <w:r w:rsidRPr="008C7CEE">
                    <w:t>The postal town.</w:t>
                  </w:r>
                </w:p>
                <w:p w:rsidR="00803B24" w:rsidRPr="008C7CEE" w:rsidRDefault="00803B24" w:rsidP="00803B24"/>
                <w:p w:rsidR="00803B24" w:rsidRPr="008C7CEE" w:rsidRDefault="00803B24" w:rsidP="00803B24">
                  <w:pPr>
                    <w:rPr>
                      <w:i/>
                    </w:rPr>
                  </w:pPr>
                  <w:r w:rsidRPr="008C7CEE">
                    <w:rPr>
                      <w:i/>
                    </w:rPr>
                    <w:t>&lt;country&gt; country</w:t>
                  </w:r>
                </w:p>
                <w:p w:rsidR="00803B24" w:rsidRDefault="00803B24" w:rsidP="00803B24">
                  <w:pPr>
                    <w:autoSpaceDE w:val="0"/>
                    <w:autoSpaceDN w:val="0"/>
                    <w:adjustRightInd w:val="0"/>
                    <w:rPr>
                      <w:rFonts w:ascii="Times-Bold" w:hAnsi="Times-Bold" w:cs="Times-Bold"/>
                      <w:b/>
                      <w:bCs/>
                      <w:sz w:val="20"/>
                      <w:szCs w:val="20"/>
                    </w:rPr>
                  </w:pPr>
                  <w:r w:rsidRPr="008C7CEE">
                    <w:t>The country.</w:t>
                  </w:r>
                </w:p>
                <w:p w:rsidR="00803B24" w:rsidRDefault="00803B24" w:rsidP="00803B24"/>
                <w:p w:rsidR="00803B24" w:rsidRPr="008C7CEE" w:rsidRDefault="00803B24" w:rsidP="00803B24">
                  <w:pPr>
                    <w:rPr>
                      <w:b/>
                    </w:rPr>
                  </w:pPr>
                  <w:r w:rsidRPr="008C7CEE">
                    <w:rPr>
                      <w:b/>
                    </w:rPr>
                    <w:t>&lt;</w:t>
                  </w:r>
                  <w:r>
                    <w:rPr>
                      <w:b/>
                    </w:rPr>
                    <w:t>urls</w:t>
                  </w:r>
                  <w:r w:rsidRPr="008C7CEE">
                    <w:rPr>
                      <w:b/>
                    </w:rPr>
                    <w:t>&gt;</w:t>
                  </w:r>
                </w:p>
                <w:p w:rsidR="00803B24" w:rsidRDefault="00803B24" w:rsidP="00803B24">
                  <w:r>
                    <w:t>A container for all urls you want to</w:t>
                  </w:r>
                </w:p>
                <w:p w:rsidR="00803B24" w:rsidRDefault="00803B24" w:rsidP="00803B24">
                  <w:r>
                    <w:t>include.</w:t>
                  </w:r>
                </w:p>
                <w:p w:rsidR="00803B24" w:rsidRPr="000A61A8" w:rsidRDefault="00803B24" w:rsidP="00803B24">
                  <w:pPr>
                    <w:rPr>
                      <w:rFonts w:ascii="Times-Bold" w:cs="Times-Bold"/>
                      <w:b/>
                      <w:bCs/>
                      <w:i/>
                    </w:rPr>
                  </w:pPr>
                  <w:r w:rsidRPr="000A61A8">
                    <w:rPr>
                      <w:i/>
                    </w:rPr>
                    <w:t>&lt;url&gt;</w:t>
                  </w:r>
                  <w:r w:rsidRPr="000A61A8">
                    <w:rPr>
                      <w:rFonts w:ascii="Times-Bold" w:cs="Times-Bold"/>
                      <w:b/>
                      <w:bCs/>
                      <w:i/>
                    </w:rPr>
                    <w:t xml:space="preserve"> </w:t>
                  </w:r>
                </w:p>
                <w:p w:rsidR="00803B24" w:rsidRDefault="00803B24" w:rsidP="00487A39">
                  <w:r>
                    <w:t xml:space="preserve">A </w:t>
                  </w:r>
                  <w:r w:rsidR="00487A39">
                    <w:t xml:space="preserve">web site address. Include one  </w:t>
                  </w:r>
                  <w:r>
                    <w:t xml:space="preserve">&lt;url&gt; for </w:t>
                  </w:r>
                  <w:r>
                    <w:rPr>
                      <w:rFonts w:hAnsiTheme="minorHAnsi"/>
                    </w:rPr>
                    <w:t>each web site you want to include.</w:t>
                  </w:r>
                </w:p>
              </w:tc>
            </w:tr>
          </w:tbl>
          <w:p w:rsidR="005D3723" w:rsidRDefault="005D3723" w:rsidP="00236A4F"/>
        </w:tc>
      </w:tr>
      <w:tr w:rsidR="005D3723" w:rsidTr="003117B0">
        <w:tc>
          <w:tcPr>
            <w:tcW w:w="2547" w:type="dxa"/>
          </w:tcPr>
          <w:p w:rsidR="002B78BE" w:rsidRPr="002B78BE" w:rsidRDefault="002B78BE" w:rsidP="002B78BE">
            <w:pPr>
              <w:rPr>
                <w:b/>
              </w:rPr>
            </w:pPr>
            <w:r w:rsidRPr="002B78BE">
              <w:rPr>
                <w:b/>
              </w:rPr>
              <w:t>&lt;publisherinformation&gt;</w:t>
            </w:r>
          </w:p>
          <w:p w:rsidR="005D3723" w:rsidRDefault="002B78BE" w:rsidP="002B78BE">
            <w:r w:rsidRPr="002B78BE">
              <w:rPr>
                <w:b/>
              </w:rPr>
              <w:t>publisher information</w:t>
            </w:r>
          </w:p>
        </w:tc>
        <w:tc>
          <w:tcPr>
            <w:tcW w:w="6469" w:type="dxa"/>
          </w:tcPr>
          <w:p w:rsidR="005D3723" w:rsidRDefault="002B78BE" w:rsidP="002B78BE">
            <w:r w:rsidRPr="002B78BE">
              <w:t>Use the &lt;publisherinformation&gt; element as a container for information about who published the book, where, and when.</w:t>
            </w:r>
          </w:p>
          <w:p w:rsidR="0050175C" w:rsidRDefault="0050175C" w:rsidP="002B78BE"/>
          <w:p w:rsidR="0050175C" w:rsidRDefault="0050175C" w:rsidP="0050175C">
            <w:r>
              <w:t>The RSSB bookmap templates include all these elements. You need only enter the appropriate month, day, and year for the publication completion date.</w:t>
            </w:r>
          </w:p>
          <w:p w:rsidR="00803B24" w:rsidRDefault="00803B24" w:rsidP="0050175C"/>
          <w:p w:rsidR="00803B24" w:rsidRPr="003233ED" w:rsidRDefault="00803B24" w:rsidP="00803B24">
            <w:r w:rsidRPr="003233ED">
              <w:t>Nest the following elements in the &lt;publisherinformation&gt; element:</w:t>
            </w:r>
          </w:p>
          <w:p w:rsidR="00702D09" w:rsidRDefault="00702D09" w:rsidP="002B78BE"/>
          <w:tbl>
            <w:tblPr>
              <w:tblStyle w:val="TableGrid"/>
              <w:tblW w:w="0" w:type="auto"/>
              <w:tblLayout w:type="fixed"/>
              <w:tblCellMar>
                <w:top w:w="113" w:type="dxa"/>
                <w:bottom w:w="113" w:type="dxa"/>
              </w:tblCellMar>
              <w:tblLook w:val="04A0" w:firstRow="1" w:lastRow="0" w:firstColumn="1" w:lastColumn="0" w:noHBand="0" w:noVBand="1"/>
            </w:tblPr>
            <w:tblGrid>
              <w:gridCol w:w="2078"/>
              <w:gridCol w:w="4228"/>
            </w:tblGrid>
            <w:tr w:rsidR="00FF189E" w:rsidTr="00803B24">
              <w:tc>
                <w:tcPr>
                  <w:tcW w:w="2078" w:type="dxa"/>
                  <w:shd w:val="clear" w:color="auto" w:fill="FBE4D5" w:themeFill="accent2" w:themeFillTint="33"/>
                </w:tcPr>
                <w:p w:rsidR="00FF189E" w:rsidRPr="005329AE" w:rsidRDefault="00FF189E" w:rsidP="005329AE">
                  <w:pPr>
                    <w:rPr>
                      <w:b/>
                    </w:rPr>
                  </w:pPr>
                  <w:r>
                    <w:rPr>
                      <w:b/>
                    </w:rPr>
                    <w:t>Element</w:t>
                  </w:r>
                </w:p>
              </w:tc>
              <w:tc>
                <w:tcPr>
                  <w:tcW w:w="4228" w:type="dxa"/>
                  <w:shd w:val="clear" w:color="auto" w:fill="FBE4D5" w:themeFill="accent2" w:themeFillTint="33"/>
                </w:tcPr>
                <w:p w:rsidR="00FF189E" w:rsidRPr="00FF189E" w:rsidRDefault="00FF189E" w:rsidP="00702D09">
                  <w:pPr>
                    <w:rPr>
                      <w:b/>
                    </w:rPr>
                  </w:pPr>
                  <w:r w:rsidRPr="00FF189E">
                    <w:rPr>
                      <w:b/>
                    </w:rPr>
                    <w:t>Guidance</w:t>
                  </w:r>
                </w:p>
              </w:tc>
            </w:tr>
            <w:tr w:rsidR="00702D09" w:rsidTr="00803B24">
              <w:tc>
                <w:tcPr>
                  <w:tcW w:w="2078" w:type="dxa"/>
                </w:tcPr>
                <w:p w:rsidR="00702D09" w:rsidRPr="005329AE" w:rsidRDefault="00702D09" w:rsidP="005329AE">
                  <w:pPr>
                    <w:rPr>
                      <w:b/>
                    </w:rPr>
                  </w:pPr>
                  <w:r w:rsidRPr="005329AE">
                    <w:rPr>
                      <w:b/>
                    </w:rPr>
                    <w:t>&lt;organization&gt;</w:t>
                  </w:r>
                </w:p>
                <w:p w:rsidR="00702D09" w:rsidRPr="005329AE" w:rsidRDefault="00702D09" w:rsidP="005329AE">
                  <w:pPr>
                    <w:rPr>
                      <w:b/>
                    </w:rPr>
                  </w:pPr>
                  <w:r w:rsidRPr="005329AE">
                    <w:rPr>
                      <w:b/>
                    </w:rPr>
                    <w:t>organization</w:t>
                  </w:r>
                </w:p>
              </w:tc>
              <w:tc>
                <w:tcPr>
                  <w:tcW w:w="4228" w:type="dxa"/>
                </w:tcPr>
                <w:p w:rsidR="00702D09" w:rsidRPr="00702D09" w:rsidRDefault="00803B24" w:rsidP="00702D09">
                  <w:r>
                    <w:t>P</w:t>
                  </w:r>
                  <w:r w:rsidR="00702D09">
                    <w:t>rovide the name of the publishing company.</w:t>
                  </w:r>
                </w:p>
              </w:tc>
            </w:tr>
            <w:tr w:rsidR="00702D09" w:rsidTr="00803B24">
              <w:tc>
                <w:tcPr>
                  <w:tcW w:w="2078" w:type="dxa"/>
                </w:tcPr>
                <w:p w:rsidR="00702D09" w:rsidRPr="005329AE" w:rsidRDefault="00702D09" w:rsidP="005329AE">
                  <w:pPr>
                    <w:rPr>
                      <w:b/>
                    </w:rPr>
                  </w:pPr>
                  <w:r w:rsidRPr="005329AE">
                    <w:rPr>
                      <w:b/>
                    </w:rPr>
                    <w:t>&lt;printlocation&gt;</w:t>
                  </w:r>
                </w:p>
                <w:p w:rsidR="00702D09" w:rsidRPr="005329AE" w:rsidRDefault="00702D09" w:rsidP="005329AE">
                  <w:pPr>
                    <w:rPr>
                      <w:b/>
                    </w:rPr>
                  </w:pPr>
                  <w:r w:rsidRPr="005329AE">
                    <w:rPr>
                      <w:b/>
                    </w:rPr>
                    <w:t>print location</w:t>
                  </w:r>
                </w:p>
              </w:tc>
              <w:tc>
                <w:tcPr>
                  <w:tcW w:w="4228" w:type="dxa"/>
                </w:tcPr>
                <w:p w:rsidR="00702D09" w:rsidRDefault="00803B24" w:rsidP="00702D09">
                  <w:r>
                    <w:t xml:space="preserve">Provide the </w:t>
                  </w:r>
                  <w:r w:rsidR="00702D09">
                    <w:t>location where the document was printed. Note that only a select few RSSB documents are published externally.</w:t>
                  </w:r>
                </w:p>
              </w:tc>
            </w:tr>
            <w:tr w:rsidR="00702D09" w:rsidTr="00803B24">
              <w:tc>
                <w:tcPr>
                  <w:tcW w:w="2078" w:type="dxa"/>
                </w:tcPr>
                <w:p w:rsidR="00702D09" w:rsidRPr="005329AE" w:rsidRDefault="00702D09" w:rsidP="005329AE">
                  <w:pPr>
                    <w:rPr>
                      <w:b/>
                    </w:rPr>
                  </w:pPr>
                  <w:r w:rsidRPr="005329AE">
                    <w:rPr>
                      <w:b/>
                    </w:rPr>
                    <w:t>&lt;published&gt;</w:t>
                  </w:r>
                </w:p>
                <w:p w:rsidR="00702D09" w:rsidRPr="005329AE" w:rsidRDefault="00702D09" w:rsidP="005329AE">
                  <w:pPr>
                    <w:rPr>
                      <w:b/>
                    </w:rPr>
                  </w:pPr>
                  <w:r w:rsidRPr="005329AE">
                    <w:rPr>
                      <w:b/>
                    </w:rPr>
                    <w:t>published</w:t>
                  </w:r>
                </w:p>
              </w:tc>
              <w:tc>
                <w:tcPr>
                  <w:tcW w:w="4228" w:type="dxa"/>
                </w:tcPr>
                <w:p w:rsidR="00702D09" w:rsidRDefault="00803B24" w:rsidP="00702D09">
                  <w:r>
                    <w:t>P</w:t>
                  </w:r>
                  <w:r w:rsidR="00702D09">
                    <w:t>rovide a container for the issue date, the date the document was published.</w:t>
                  </w:r>
                </w:p>
                <w:p w:rsidR="00803B24" w:rsidRDefault="00803B24" w:rsidP="00702D09"/>
                <w:p w:rsidR="00803B24" w:rsidRPr="003233ED" w:rsidRDefault="00803B24" w:rsidP="00803B24">
                  <w:r w:rsidRPr="003233ED">
                    <w:t>Nest the following elements in the &lt;published&gt; element:</w:t>
                  </w:r>
                </w:p>
                <w:p w:rsidR="00803B24" w:rsidRPr="003233ED" w:rsidRDefault="00803B24" w:rsidP="00803B24"/>
                <w:p w:rsidR="00803B24" w:rsidRPr="003233ED" w:rsidRDefault="00803B24" w:rsidP="00803B24">
                  <w:pPr>
                    <w:rPr>
                      <w:b/>
                    </w:rPr>
                  </w:pPr>
                  <w:r w:rsidRPr="003233ED">
                    <w:rPr>
                      <w:b/>
                    </w:rPr>
                    <w:t>&lt;completed&gt;</w:t>
                  </w:r>
                </w:p>
                <w:p w:rsidR="00803B24" w:rsidRPr="003233ED" w:rsidRDefault="00803B24" w:rsidP="00803B24">
                  <w:r w:rsidRPr="003233ED">
                    <w:rPr>
                      <w:b/>
                    </w:rPr>
                    <w:t>completed</w:t>
                  </w:r>
                </w:p>
                <w:p w:rsidR="00803B24" w:rsidRPr="003233ED" w:rsidRDefault="00803B24" w:rsidP="00803B24">
                  <w:r w:rsidRPr="003233ED">
                    <w:t>Second-level container for the issue date.</w:t>
                  </w:r>
                </w:p>
                <w:p w:rsidR="00803B24" w:rsidRDefault="00803B24" w:rsidP="00803B24">
                  <w:r w:rsidRPr="003233ED">
                    <w:t>Nest &lt;month&gt;, &lt;day&gt; and &lt;year&gt; elements to provide the specific date.</w:t>
                  </w:r>
                </w:p>
              </w:tc>
            </w:tr>
          </w:tbl>
          <w:p w:rsidR="00702D09" w:rsidRPr="002B78BE" w:rsidRDefault="00702D09" w:rsidP="002B78BE"/>
        </w:tc>
      </w:tr>
      <w:tr w:rsidR="005D3723" w:rsidTr="003117B0">
        <w:tc>
          <w:tcPr>
            <w:tcW w:w="2547" w:type="dxa"/>
          </w:tcPr>
          <w:p w:rsidR="005329AE" w:rsidRPr="005329AE" w:rsidRDefault="005329AE" w:rsidP="005329AE">
            <w:pPr>
              <w:rPr>
                <w:b/>
              </w:rPr>
            </w:pPr>
            <w:r w:rsidRPr="005329AE">
              <w:rPr>
                <w:b/>
              </w:rPr>
              <w:t xml:space="preserve">&lt;bookid&gt; </w:t>
            </w:r>
          </w:p>
          <w:p w:rsidR="005D3723" w:rsidRPr="005329AE" w:rsidRDefault="005329AE" w:rsidP="005329AE">
            <w:pPr>
              <w:rPr>
                <w:b/>
              </w:rPr>
            </w:pPr>
            <w:r w:rsidRPr="005329AE">
              <w:rPr>
                <w:b/>
              </w:rPr>
              <w:t>book identification</w:t>
            </w:r>
          </w:p>
        </w:tc>
        <w:tc>
          <w:tcPr>
            <w:tcW w:w="6469" w:type="dxa"/>
          </w:tcPr>
          <w:p w:rsidR="005D3723" w:rsidRDefault="005329AE" w:rsidP="005329AE">
            <w:r>
              <w:t>Use the &lt;bookid&gt; element as a container for the version and issue of the publication.</w:t>
            </w:r>
          </w:p>
          <w:p w:rsidR="00213296" w:rsidRDefault="00213296" w:rsidP="005329AE"/>
          <w:p w:rsidR="00213296" w:rsidRPr="003233ED" w:rsidRDefault="00213296" w:rsidP="00213296">
            <w:r w:rsidRPr="003233ED">
              <w:t>Nest the following elements in the &lt;bookid&gt; element:</w:t>
            </w:r>
          </w:p>
          <w:p w:rsidR="005329AE" w:rsidRDefault="005329AE" w:rsidP="00146A3F"/>
          <w:tbl>
            <w:tblPr>
              <w:tblStyle w:val="TableGrid"/>
              <w:tblW w:w="0" w:type="auto"/>
              <w:tblLayout w:type="fixed"/>
              <w:tblCellMar>
                <w:top w:w="113" w:type="dxa"/>
                <w:bottom w:w="113" w:type="dxa"/>
              </w:tblCellMar>
              <w:tblLook w:val="04A0" w:firstRow="1" w:lastRow="0" w:firstColumn="1" w:lastColumn="0" w:noHBand="0" w:noVBand="1"/>
            </w:tblPr>
            <w:tblGrid>
              <w:gridCol w:w="2078"/>
              <w:gridCol w:w="4228"/>
            </w:tblGrid>
            <w:tr w:rsidR="006209AF" w:rsidTr="00803B24">
              <w:tc>
                <w:tcPr>
                  <w:tcW w:w="2078" w:type="dxa"/>
                  <w:shd w:val="clear" w:color="auto" w:fill="FBE4D5" w:themeFill="accent2" w:themeFillTint="33"/>
                </w:tcPr>
                <w:p w:rsidR="006209AF" w:rsidRPr="006209AF" w:rsidRDefault="006209AF" w:rsidP="005329AE">
                  <w:pPr>
                    <w:rPr>
                      <w:b/>
                    </w:rPr>
                  </w:pPr>
                  <w:r w:rsidRPr="006209AF">
                    <w:rPr>
                      <w:b/>
                    </w:rPr>
                    <w:t>Element</w:t>
                  </w:r>
                </w:p>
              </w:tc>
              <w:tc>
                <w:tcPr>
                  <w:tcW w:w="4228" w:type="dxa"/>
                  <w:shd w:val="clear" w:color="auto" w:fill="FBE4D5" w:themeFill="accent2" w:themeFillTint="33"/>
                </w:tcPr>
                <w:p w:rsidR="006209AF" w:rsidRPr="006209AF" w:rsidRDefault="006209AF" w:rsidP="005329AE">
                  <w:pPr>
                    <w:rPr>
                      <w:b/>
                      <w:highlight w:val="yellow"/>
                    </w:rPr>
                  </w:pPr>
                  <w:r w:rsidRPr="006209AF">
                    <w:rPr>
                      <w:b/>
                    </w:rPr>
                    <w:t>Guidance</w:t>
                  </w:r>
                </w:p>
              </w:tc>
            </w:tr>
            <w:tr w:rsidR="005329AE" w:rsidTr="00803B24">
              <w:tc>
                <w:tcPr>
                  <w:tcW w:w="2078" w:type="dxa"/>
                </w:tcPr>
                <w:p w:rsidR="002838DB" w:rsidRDefault="005329AE" w:rsidP="005329AE">
                  <w:pPr>
                    <w:rPr>
                      <w:b/>
                    </w:rPr>
                  </w:pPr>
                  <w:r w:rsidRPr="005329AE">
                    <w:rPr>
                      <w:b/>
                    </w:rPr>
                    <w:t xml:space="preserve">&lt;edition&gt; </w:t>
                  </w:r>
                </w:p>
                <w:p w:rsidR="005329AE" w:rsidRPr="005329AE" w:rsidRDefault="005329AE" w:rsidP="005329AE">
                  <w:pPr>
                    <w:rPr>
                      <w:b/>
                    </w:rPr>
                  </w:pPr>
                  <w:r w:rsidRPr="005329AE">
                    <w:rPr>
                      <w:b/>
                    </w:rPr>
                    <w:t>edition</w:t>
                  </w:r>
                </w:p>
              </w:tc>
              <w:tc>
                <w:tcPr>
                  <w:tcW w:w="4228" w:type="dxa"/>
                </w:tcPr>
                <w:p w:rsidR="005329AE" w:rsidRDefault="00213296" w:rsidP="005329AE">
                  <w:r>
                    <w:t>P</w:t>
                  </w:r>
                  <w:r w:rsidR="005329AE">
                    <w:t>rovide the issue number of the document, generally stated on the front cover.</w:t>
                  </w:r>
                  <w:r w:rsidR="003C5076">
                    <w:t xml:space="preserve"> </w:t>
                  </w:r>
                  <w:r w:rsidR="00487A39" w:rsidRPr="003233ED">
                    <w:t>This element is used in the</w:t>
                  </w:r>
                  <w:r w:rsidR="003C5076" w:rsidRPr="003233ED">
                    <w:t xml:space="preserve"> Rule Book, but the issue is not written as text but as a num</w:t>
                  </w:r>
                  <w:r w:rsidR="00CB51C4" w:rsidRPr="003233ED">
                    <w:t>ber</w:t>
                  </w:r>
                  <w:r w:rsidR="00C216B9" w:rsidRPr="003233ED">
                    <w:t xml:space="preserve"> because it is used in the digital Rule Book to show correct information to the correct reader at the right time</w:t>
                  </w:r>
                  <w:r w:rsidR="003C5076" w:rsidRPr="003233ED">
                    <w:t>.</w:t>
                  </w:r>
                  <w:r w:rsidR="003233ED" w:rsidRPr="003233ED">
                    <w:t xml:space="preserve"> [RB]</w:t>
                  </w:r>
                </w:p>
              </w:tc>
            </w:tr>
            <w:tr w:rsidR="005329AE" w:rsidTr="00803B24">
              <w:tc>
                <w:tcPr>
                  <w:tcW w:w="2078" w:type="dxa"/>
                </w:tcPr>
                <w:p w:rsidR="005329AE" w:rsidRPr="005329AE" w:rsidRDefault="005329AE" w:rsidP="005329AE">
                  <w:pPr>
                    <w:rPr>
                      <w:b/>
                    </w:rPr>
                  </w:pPr>
                  <w:r w:rsidRPr="005329AE">
                    <w:rPr>
                      <w:b/>
                    </w:rPr>
                    <w:t>&lt;booknumber&gt;</w:t>
                  </w:r>
                </w:p>
                <w:p w:rsidR="005329AE" w:rsidRPr="005329AE" w:rsidRDefault="005329AE" w:rsidP="005329AE">
                  <w:pPr>
                    <w:rPr>
                      <w:b/>
                    </w:rPr>
                  </w:pPr>
                  <w:r w:rsidRPr="005329AE">
                    <w:rPr>
                      <w:b/>
                    </w:rPr>
                    <w:t>book number</w:t>
                  </w:r>
                </w:p>
              </w:tc>
              <w:tc>
                <w:tcPr>
                  <w:tcW w:w="4228" w:type="dxa"/>
                </w:tcPr>
                <w:p w:rsidR="005329AE" w:rsidRDefault="00213296" w:rsidP="005329AE">
                  <w:r>
                    <w:t>P</w:t>
                  </w:r>
                  <w:r w:rsidR="005329AE">
                    <w:t>rovide the document number of the publication. For a publication, the book number may include</w:t>
                  </w:r>
                </w:p>
                <w:p w:rsidR="005329AE" w:rsidRDefault="005329AE" w:rsidP="005329AE">
                  <w:r>
                    <w:t>the document type, identifying numbers and characters, and the issuing group; for example: RIS-2706-RST.</w:t>
                  </w:r>
                </w:p>
              </w:tc>
            </w:tr>
          </w:tbl>
          <w:p w:rsidR="005329AE" w:rsidRDefault="005329AE" w:rsidP="00236A4F"/>
        </w:tc>
      </w:tr>
      <w:tr w:rsidR="005329AE" w:rsidTr="003117B0">
        <w:tc>
          <w:tcPr>
            <w:tcW w:w="2547" w:type="dxa"/>
          </w:tcPr>
          <w:p w:rsidR="00146A3F" w:rsidRPr="00146A3F" w:rsidRDefault="00146A3F" w:rsidP="00146A3F">
            <w:pPr>
              <w:rPr>
                <w:b/>
              </w:rPr>
            </w:pPr>
            <w:r w:rsidRPr="00146A3F">
              <w:rPr>
                <w:b/>
              </w:rPr>
              <w:t>&lt;bookchangehistory&gt;</w:t>
            </w:r>
          </w:p>
          <w:p w:rsidR="00146A3F" w:rsidRPr="00146A3F" w:rsidRDefault="00146A3F" w:rsidP="00146A3F">
            <w:pPr>
              <w:rPr>
                <w:b/>
              </w:rPr>
            </w:pPr>
            <w:r w:rsidRPr="00146A3F">
              <w:rPr>
                <w:b/>
              </w:rPr>
              <w:t>book change history</w:t>
            </w:r>
          </w:p>
          <w:p w:rsidR="005329AE" w:rsidRDefault="004A21CA" w:rsidP="00146A3F">
            <w:r w:rsidRPr="004A21CA">
              <w:rPr>
                <w:b/>
              </w:rPr>
              <w:t>(optional)</w:t>
            </w:r>
          </w:p>
        </w:tc>
        <w:tc>
          <w:tcPr>
            <w:tcW w:w="6469" w:type="dxa"/>
          </w:tcPr>
          <w:p w:rsidR="005329AE" w:rsidRDefault="00146A3F" w:rsidP="00146A3F">
            <w:r>
              <w:t xml:space="preserve">Use the &lt;bookchangehistory&gt; element as a container for information about who reviewed or approved the publication and which documents have been superseded. The dates for </w:t>
            </w:r>
            <w:r w:rsidR="00CB51C4">
              <w:t>“</w:t>
            </w:r>
            <w:r>
              <w:t>in force</w:t>
            </w:r>
            <w:r w:rsidR="00CB51C4">
              <w:t>”</w:t>
            </w:r>
            <w:r>
              <w:t xml:space="preserve">, </w:t>
            </w:r>
            <w:r w:rsidR="00CB51C4">
              <w:t>“</w:t>
            </w:r>
            <w:r>
              <w:t>compliance</w:t>
            </w:r>
            <w:r w:rsidR="00CB51C4">
              <w:t>”</w:t>
            </w:r>
            <w:r>
              <w:t xml:space="preserve"> and </w:t>
            </w:r>
            <w:r w:rsidR="00CB51C4">
              <w:t>“</w:t>
            </w:r>
            <w:r>
              <w:t>withdrawn</w:t>
            </w:r>
            <w:r w:rsidR="00CB51C4">
              <w:t>”</w:t>
            </w:r>
            <w:r>
              <w:t xml:space="preserve"> are also captured in this section.</w:t>
            </w:r>
          </w:p>
          <w:p w:rsidR="00213296" w:rsidRDefault="00213296" w:rsidP="00146A3F"/>
          <w:p w:rsidR="00213296" w:rsidRPr="003233ED" w:rsidRDefault="00213296" w:rsidP="00213296">
            <w:r w:rsidRPr="003233ED">
              <w:t>Nest the following elements in the &lt;bookchangehistory&gt; element:</w:t>
            </w:r>
          </w:p>
          <w:p w:rsidR="00146A3F" w:rsidRDefault="00146A3F" w:rsidP="00146A3F"/>
          <w:tbl>
            <w:tblPr>
              <w:tblStyle w:val="TableGrid"/>
              <w:tblW w:w="0" w:type="auto"/>
              <w:tblLayout w:type="fixed"/>
              <w:tblCellMar>
                <w:top w:w="113" w:type="dxa"/>
                <w:bottom w:w="113" w:type="dxa"/>
              </w:tblCellMar>
              <w:tblLook w:val="04A0" w:firstRow="1" w:lastRow="0" w:firstColumn="1" w:lastColumn="0" w:noHBand="0" w:noVBand="1"/>
            </w:tblPr>
            <w:tblGrid>
              <w:gridCol w:w="2078"/>
              <w:gridCol w:w="4228"/>
            </w:tblGrid>
            <w:tr w:rsidR="00C02AE8" w:rsidTr="00803B24">
              <w:tc>
                <w:tcPr>
                  <w:tcW w:w="2078" w:type="dxa"/>
                  <w:shd w:val="clear" w:color="auto" w:fill="FBE4D5" w:themeFill="accent2" w:themeFillTint="33"/>
                </w:tcPr>
                <w:p w:rsidR="00C02AE8" w:rsidRPr="00BC0F50" w:rsidRDefault="00C02AE8" w:rsidP="00BC0F50">
                  <w:pPr>
                    <w:rPr>
                      <w:b/>
                    </w:rPr>
                  </w:pPr>
                  <w:r>
                    <w:rPr>
                      <w:b/>
                    </w:rPr>
                    <w:t>Element</w:t>
                  </w:r>
                </w:p>
              </w:tc>
              <w:tc>
                <w:tcPr>
                  <w:tcW w:w="4228" w:type="dxa"/>
                  <w:shd w:val="clear" w:color="auto" w:fill="FBE4D5" w:themeFill="accent2" w:themeFillTint="33"/>
                </w:tcPr>
                <w:p w:rsidR="00C02AE8" w:rsidRPr="00C02AE8" w:rsidRDefault="00C02AE8" w:rsidP="00146A3F">
                  <w:pPr>
                    <w:rPr>
                      <w:b/>
                    </w:rPr>
                  </w:pPr>
                  <w:r w:rsidRPr="00C02AE8">
                    <w:rPr>
                      <w:b/>
                    </w:rPr>
                    <w:t>Guidance</w:t>
                  </w:r>
                </w:p>
              </w:tc>
            </w:tr>
            <w:tr w:rsidR="00146A3F" w:rsidTr="00803B24">
              <w:tc>
                <w:tcPr>
                  <w:tcW w:w="2078" w:type="dxa"/>
                </w:tcPr>
                <w:p w:rsidR="00146A3F" w:rsidRPr="00BC0F50" w:rsidRDefault="00146A3F" w:rsidP="00BC0F50">
                  <w:pPr>
                    <w:rPr>
                      <w:b/>
                    </w:rPr>
                  </w:pPr>
                  <w:r w:rsidRPr="00BC0F50">
                    <w:rPr>
                      <w:b/>
                    </w:rPr>
                    <w:t>&lt;approved&gt;</w:t>
                  </w:r>
                </w:p>
                <w:p w:rsidR="00146A3F" w:rsidRPr="00BC0F50" w:rsidRDefault="00146A3F" w:rsidP="00BC0F50">
                  <w:pPr>
                    <w:rPr>
                      <w:b/>
                    </w:rPr>
                  </w:pPr>
                  <w:r w:rsidRPr="00BC0F50">
                    <w:rPr>
                      <w:b/>
                    </w:rPr>
                    <w:t>approved</w:t>
                  </w:r>
                </w:p>
                <w:p w:rsidR="00146A3F" w:rsidRDefault="00146A3F" w:rsidP="00BC0F50">
                  <w:r w:rsidRPr="00BC0F50">
                    <w:rPr>
                      <w:b/>
                    </w:rPr>
                    <w:t>(optional)</w:t>
                  </w:r>
                </w:p>
              </w:tc>
              <w:tc>
                <w:tcPr>
                  <w:tcW w:w="4228" w:type="dxa"/>
                </w:tcPr>
                <w:p w:rsidR="00146A3F" w:rsidRDefault="00213296" w:rsidP="00146A3F">
                  <w:r>
                    <w:t>Use</w:t>
                  </w:r>
                  <w:r w:rsidR="00146A3F">
                    <w:t xml:space="preserve"> as a co</w:t>
                  </w:r>
                  <w:r>
                    <w:t xml:space="preserve">ntainer for </w:t>
                  </w:r>
                  <w:r w:rsidR="00146A3F">
                    <w:t>information about the person who approved or authorised the publication</w:t>
                  </w:r>
                  <w:r>
                    <w:t xml:space="preserve"> </w:t>
                  </w:r>
                  <w:r w:rsidR="00146A3F">
                    <w:t>and the date it was approved.</w:t>
                  </w:r>
                </w:p>
                <w:p w:rsidR="00146A3F" w:rsidRDefault="00146A3F" w:rsidP="00146A3F"/>
                <w:p w:rsidR="00213296" w:rsidRPr="003233ED" w:rsidRDefault="00213296" w:rsidP="00213296">
                  <w:r w:rsidRPr="003233ED">
                    <w:t>Nest the following elements in the &lt;approved&gt; element:</w:t>
                  </w:r>
                </w:p>
                <w:p w:rsidR="00213296" w:rsidRDefault="00213296" w:rsidP="00146A3F"/>
                <w:p w:rsidR="00146A3F" w:rsidRPr="00146A3F" w:rsidRDefault="00146A3F" w:rsidP="00146A3F">
                  <w:pPr>
                    <w:rPr>
                      <w:b/>
                    </w:rPr>
                  </w:pPr>
                  <w:r w:rsidRPr="00146A3F">
                    <w:rPr>
                      <w:b/>
                    </w:rPr>
                    <w:t>&lt;person value=""&gt;</w:t>
                  </w:r>
                </w:p>
                <w:p w:rsidR="00A03172" w:rsidRDefault="00146A3F" w:rsidP="00146A3F">
                  <w:pPr>
                    <w:rPr>
                      <w:b/>
                    </w:rPr>
                  </w:pPr>
                  <w:r w:rsidRPr="00146A3F">
                    <w:rPr>
                      <w:b/>
                    </w:rPr>
                    <w:t xml:space="preserve">person </w:t>
                  </w:r>
                </w:p>
                <w:p w:rsidR="00146A3F" w:rsidRPr="00146A3F" w:rsidRDefault="00146A3F" w:rsidP="00146A3F">
                  <w:pPr>
                    <w:rPr>
                      <w:b/>
                    </w:rPr>
                  </w:pPr>
                  <w:r w:rsidRPr="00146A3F">
                    <w:rPr>
                      <w:b/>
                    </w:rPr>
                    <w:t>(optional)</w:t>
                  </w:r>
                </w:p>
                <w:p w:rsidR="00146A3F" w:rsidRDefault="00146A3F" w:rsidP="00146A3F">
                  <w:pPr>
                    <w:rPr>
                      <w:rFonts w:hAnsi="Times-Bold"/>
                    </w:rPr>
                  </w:pPr>
                  <w:r>
                    <w:rPr>
                      <w:rFonts w:hAnsi="Times-Bold"/>
                    </w:rPr>
                    <w:t>Use the &lt;person&gt; element to provide the name of the person who approved the document.</w:t>
                  </w:r>
                </w:p>
                <w:p w:rsidR="00146A3F" w:rsidRDefault="00146A3F" w:rsidP="00146A3F">
                  <w:pPr>
                    <w:rPr>
                      <w:rFonts w:hAnsi="Times-Bold"/>
                    </w:rPr>
                  </w:pPr>
                </w:p>
                <w:p w:rsidR="00146A3F" w:rsidRPr="00146A3F" w:rsidRDefault="00146A3F" w:rsidP="00146A3F">
                  <w:pPr>
                    <w:rPr>
                      <w:b/>
                    </w:rPr>
                  </w:pPr>
                  <w:r w:rsidRPr="00146A3F">
                    <w:rPr>
                      <w:b/>
                    </w:rPr>
                    <w:t>&lt;organization&gt;</w:t>
                  </w:r>
                </w:p>
                <w:p w:rsidR="00146A3F" w:rsidRPr="00146A3F" w:rsidRDefault="00146A3F" w:rsidP="00146A3F">
                  <w:pPr>
                    <w:rPr>
                      <w:b/>
                    </w:rPr>
                  </w:pPr>
                  <w:r w:rsidRPr="00146A3F">
                    <w:rPr>
                      <w:b/>
                    </w:rPr>
                    <w:t>organization</w:t>
                  </w:r>
                </w:p>
                <w:p w:rsidR="00146A3F" w:rsidRPr="00146A3F" w:rsidRDefault="00146A3F" w:rsidP="00146A3F">
                  <w:pPr>
                    <w:rPr>
                      <w:b/>
                    </w:rPr>
                  </w:pPr>
                  <w:r w:rsidRPr="00146A3F">
                    <w:rPr>
                      <w:b/>
                    </w:rPr>
                    <w:t>(optional)</w:t>
                  </w:r>
                </w:p>
                <w:p w:rsidR="00146A3F" w:rsidRDefault="00146A3F" w:rsidP="00146A3F">
                  <w:pPr>
                    <w:rPr>
                      <w:rFonts w:hAnsi="Times-Bold"/>
                    </w:rPr>
                  </w:pPr>
                  <w:r>
                    <w:rPr>
                      <w:rFonts w:hAnsi="Times-Bold"/>
                    </w:rPr>
                    <w:t>Use the &lt;organization&gt; element to provide the organization or standards committee which has approved the document.</w:t>
                  </w:r>
                </w:p>
                <w:p w:rsidR="00146A3F" w:rsidRDefault="00146A3F" w:rsidP="00146A3F">
                  <w:pPr>
                    <w:rPr>
                      <w:rFonts w:hAnsi="Times-Bold"/>
                    </w:rPr>
                  </w:pPr>
                </w:p>
                <w:p w:rsidR="00146A3F" w:rsidRPr="00146A3F" w:rsidRDefault="00146A3F" w:rsidP="00146A3F">
                  <w:pPr>
                    <w:rPr>
                      <w:b/>
                    </w:rPr>
                  </w:pPr>
                  <w:r w:rsidRPr="00146A3F">
                    <w:rPr>
                      <w:b/>
                    </w:rPr>
                    <w:t>&lt;completed&gt;</w:t>
                  </w:r>
                </w:p>
                <w:p w:rsidR="00A03172" w:rsidRDefault="00146A3F" w:rsidP="00146A3F">
                  <w:pPr>
                    <w:rPr>
                      <w:b/>
                    </w:rPr>
                  </w:pPr>
                  <w:r w:rsidRPr="004A21CA">
                    <w:rPr>
                      <w:b/>
                    </w:rPr>
                    <w:t xml:space="preserve">completed </w:t>
                  </w:r>
                </w:p>
                <w:p w:rsidR="00146A3F" w:rsidRPr="00146A3F" w:rsidRDefault="00146A3F" w:rsidP="00146A3F">
                  <w:pPr>
                    <w:rPr>
                      <w:b/>
                    </w:rPr>
                  </w:pPr>
                  <w:r w:rsidRPr="004A21CA">
                    <w:rPr>
                      <w:b/>
                    </w:rPr>
                    <w:t>(optional</w:t>
                  </w:r>
                  <w:r w:rsidR="004A21CA" w:rsidRPr="004A21CA">
                    <w:rPr>
                      <w:b/>
                    </w:rPr>
                    <w:t>)</w:t>
                  </w:r>
                </w:p>
                <w:p w:rsidR="00146A3F" w:rsidRDefault="00146A3F" w:rsidP="00146A3F">
                  <w:pPr>
                    <w:rPr>
                      <w:rFonts w:hAnsi="Times-Bold"/>
                    </w:rPr>
                  </w:pPr>
                  <w:r>
                    <w:rPr>
                      <w:rFonts w:hAnsi="Times-Bold"/>
                    </w:rPr>
                    <w:t>Use the &lt;completed&gt; element to capture the</w:t>
                  </w:r>
                </w:p>
                <w:p w:rsidR="00146A3F" w:rsidRDefault="00146A3F" w:rsidP="00146A3F">
                  <w:pPr>
                    <w:rPr>
                      <w:rFonts w:hAnsi="Times-Bold"/>
                    </w:rPr>
                  </w:pPr>
                  <w:r>
                    <w:rPr>
                      <w:rFonts w:hAnsi="Times-Bold"/>
                    </w:rPr>
                    <w:t>date the document was approved using the</w:t>
                  </w:r>
                </w:p>
                <w:p w:rsidR="00146A3F" w:rsidRDefault="00146A3F" w:rsidP="00146A3F">
                  <w:pPr>
                    <w:rPr>
                      <w:rFonts w:hAnsi="Times-Bold"/>
                    </w:rPr>
                  </w:pPr>
                  <w:r>
                    <w:rPr>
                      <w:rFonts w:hAnsi="Times-Bold"/>
                    </w:rPr>
                    <w:t>&lt;month&gt;, &lt;day&gt;, and &lt;year&gt; elements</w:t>
                  </w:r>
                </w:p>
                <w:p w:rsidR="00146A3F" w:rsidRDefault="00146A3F" w:rsidP="00146A3F">
                  <w:pPr>
                    <w:rPr>
                      <w:rFonts w:hAnsi="Times-Bold"/>
                    </w:rPr>
                  </w:pPr>
                  <w:r>
                    <w:rPr>
                      <w:rFonts w:hAnsi="Times-Bold"/>
                    </w:rPr>
                    <w:t>described earlier.</w:t>
                  </w:r>
                </w:p>
                <w:p w:rsidR="00146A3F" w:rsidRDefault="00146A3F" w:rsidP="00146A3F">
                  <w:pPr>
                    <w:rPr>
                      <w:rFonts w:hAnsi="Times-Bold"/>
                    </w:rPr>
                  </w:pPr>
                </w:p>
                <w:p w:rsidR="00146A3F" w:rsidRPr="00146A3F" w:rsidRDefault="00146A3F" w:rsidP="00146A3F">
                  <w:pPr>
                    <w:rPr>
                      <w:b/>
                    </w:rPr>
                  </w:pPr>
                  <w:r w:rsidRPr="00146A3F">
                    <w:rPr>
                      <w:b/>
                    </w:rPr>
                    <w:t>&lt;summary&gt;</w:t>
                  </w:r>
                </w:p>
                <w:p w:rsidR="00A03172" w:rsidRDefault="00146A3F" w:rsidP="00146A3F">
                  <w:pPr>
                    <w:rPr>
                      <w:b/>
                    </w:rPr>
                  </w:pPr>
                  <w:r w:rsidRPr="00146A3F">
                    <w:rPr>
                      <w:b/>
                    </w:rPr>
                    <w:t xml:space="preserve">summary </w:t>
                  </w:r>
                </w:p>
                <w:p w:rsidR="00146A3F" w:rsidRPr="00146A3F" w:rsidRDefault="00146A3F" w:rsidP="00146A3F">
                  <w:pPr>
                    <w:rPr>
                      <w:b/>
                    </w:rPr>
                  </w:pPr>
                  <w:r w:rsidRPr="00146A3F">
                    <w:rPr>
                      <w:b/>
                    </w:rPr>
                    <w:t>(optional)</w:t>
                  </w:r>
                </w:p>
                <w:p w:rsidR="00146A3F" w:rsidRPr="008C7CEE" w:rsidRDefault="00146A3F" w:rsidP="00146A3F">
                  <w:r>
                    <w:rPr>
                      <w:rFonts w:hAnsi="Times-Bold"/>
                    </w:rPr>
                    <w:t>Use the &lt;summary&gt; element to provide the title of the person listed in the &lt;person&gt; element.</w:t>
                  </w:r>
                </w:p>
                <w:p w:rsidR="00146A3F" w:rsidRDefault="00146A3F" w:rsidP="00146A3F"/>
              </w:tc>
            </w:tr>
            <w:tr w:rsidR="00146A3F" w:rsidTr="00803B24">
              <w:tc>
                <w:tcPr>
                  <w:tcW w:w="2078" w:type="dxa"/>
                </w:tcPr>
                <w:p w:rsidR="00FA7946" w:rsidRPr="00BC0F50" w:rsidRDefault="00FA7946" w:rsidP="00BC0F50">
                  <w:pPr>
                    <w:rPr>
                      <w:b/>
                    </w:rPr>
                  </w:pPr>
                  <w:r w:rsidRPr="00BC0F50">
                    <w:rPr>
                      <w:b/>
                    </w:rPr>
                    <w:t>&lt;bookevent&gt;</w:t>
                  </w:r>
                </w:p>
                <w:p w:rsidR="00FA7946" w:rsidRPr="00BC0F50" w:rsidRDefault="00FA7946" w:rsidP="00BC0F50">
                  <w:pPr>
                    <w:rPr>
                      <w:b/>
                    </w:rPr>
                  </w:pPr>
                  <w:r w:rsidRPr="00BC0F50">
                    <w:rPr>
                      <w:b/>
                    </w:rPr>
                    <w:t>book event</w:t>
                  </w:r>
                </w:p>
                <w:p w:rsidR="00146A3F" w:rsidRDefault="00FA7946" w:rsidP="00BC0F50">
                  <w:r w:rsidRPr="00BC0F50">
                    <w:rPr>
                      <w:b/>
                    </w:rPr>
                    <w:t>(optional)</w:t>
                  </w:r>
                </w:p>
              </w:tc>
              <w:tc>
                <w:tcPr>
                  <w:tcW w:w="4228" w:type="dxa"/>
                </w:tcPr>
                <w:p w:rsidR="00FA7946" w:rsidRDefault="00FA7946" w:rsidP="00FA7946">
                  <w:r>
                    <w:t>Use the &lt;bookevent&gt; element as a container for a unique event in the history of the document, aside from approval or issue date. Specifically, you can capture each of the following events as they occur. Specify the</w:t>
                  </w:r>
                </w:p>
                <w:p w:rsidR="00FA7946" w:rsidRDefault="00FA7946" w:rsidP="00FA7946">
                  <w:r>
                    <w:t xml:space="preserve">event you are including by nesting a &lt;bookeventtype&gt; element in &lt;bookevent&gt; and setting the </w:t>
                  </w:r>
                  <w:r w:rsidRPr="00FA7946">
                    <w:rPr>
                      <w:rStyle w:val="AttributeChar"/>
                    </w:rPr>
                    <w:t>@name</w:t>
                  </w:r>
                  <w:r>
                    <w:rPr>
                      <w:rFonts w:ascii="Times-Italic" w:hAnsi="Times-Italic" w:cs="Times-Italic"/>
                      <w:i/>
                      <w:iCs/>
                    </w:rPr>
                    <w:t xml:space="preserve"> </w:t>
                  </w:r>
                  <w:r>
                    <w:t>attribute to the value shown in the first column of the following table. Nest &lt;person&gt;, &lt;date&gt;, and</w:t>
                  </w:r>
                </w:p>
                <w:p w:rsidR="00146A3F" w:rsidRDefault="00FA7946" w:rsidP="00FA7946">
                  <w:r>
                    <w:t>&lt;summary&gt; elements (as described earlier) based on the specific event as described in the table.</w:t>
                  </w:r>
                </w:p>
                <w:p w:rsidR="00CC7AAE" w:rsidRDefault="00CC7AAE" w:rsidP="00CC7AAE">
                  <w:pPr>
                    <w:rPr>
                      <w:highlight w:val="cyan"/>
                    </w:rPr>
                  </w:pPr>
                </w:p>
                <w:p w:rsidR="00CC7AAE" w:rsidRPr="003233ED" w:rsidRDefault="00CC7AAE" w:rsidP="00CC7AAE">
                  <w:r w:rsidRPr="003233ED">
                    <w:t>Nest the following elements in the &lt;bookevent&gt; element:</w:t>
                  </w:r>
                </w:p>
                <w:p w:rsidR="00CC7AAE" w:rsidRDefault="00CC7AAE" w:rsidP="00FA7946"/>
                <w:p w:rsidR="004767DB" w:rsidRDefault="004767DB" w:rsidP="004767DB">
                  <w:pPr>
                    <w:rPr>
                      <w:b/>
                    </w:rPr>
                  </w:pPr>
                  <w:r>
                    <w:rPr>
                      <w:b/>
                    </w:rPr>
                    <w:t>b</w:t>
                  </w:r>
                  <w:r w:rsidRPr="004767DB">
                    <w:rPr>
                      <w:b/>
                    </w:rPr>
                    <w:t>ookeventtype</w:t>
                  </w:r>
                  <w:r>
                    <w:rPr>
                      <w:b/>
                    </w:rPr>
                    <w:t xml:space="preserve"> </w:t>
                  </w:r>
                  <w:r w:rsidRPr="004767DB">
                    <w:rPr>
                      <w:b/>
                    </w:rPr>
                    <w:t>name=</w:t>
                  </w:r>
                </w:p>
                <w:p w:rsidR="004767DB" w:rsidRPr="004767DB" w:rsidRDefault="004767DB" w:rsidP="004767DB">
                  <w:pPr>
                    <w:rPr>
                      <w:i/>
                    </w:rPr>
                  </w:pPr>
                  <w:r w:rsidRPr="004767DB">
                    <w:rPr>
                      <w:i/>
                    </w:rPr>
                    <w:t>submitted</w:t>
                  </w:r>
                </w:p>
                <w:p w:rsidR="004767DB" w:rsidRPr="004767DB" w:rsidRDefault="004767DB" w:rsidP="004767DB">
                  <w:r w:rsidRPr="004767DB">
                    <w:t>When the document was submitted for approval (&lt;completed&gt;, by whom (&lt;person&gt;) and that person's title (&lt;summary&gt;)</w:t>
                  </w:r>
                </w:p>
                <w:p w:rsidR="004767DB" w:rsidRPr="004767DB" w:rsidRDefault="004767DB" w:rsidP="004767DB"/>
                <w:p w:rsidR="004767DB" w:rsidRPr="004767DB" w:rsidRDefault="004767DB" w:rsidP="004767DB">
                  <w:pPr>
                    <w:rPr>
                      <w:i/>
                    </w:rPr>
                  </w:pPr>
                  <w:r w:rsidRPr="004767DB">
                    <w:rPr>
                      <w:i/>
                    </w:rPr>
                    <w:t>supersedes</w:t>
                  </w:r>
                </w:p>
                <w:p w:rsidR="004767DB" w:rsidRPr="004767DB" w:rsidRDefault="004767DB" w:rsidP="004767DB">
                  <w:r w:rsidRPr="004767DB">
                    <w:t>When the document supersedes another</w:t>
                  </w:r>
                </w:p>
                <w:p w:rsidR="004767DB" w:rsidRPr="004767DB" w:rsidRDefault="004767DB" w:rsidP="004767DB">
                  <w:r w:rsidRPr="004767DB">
                    <w:t>(&lt;completed&gt;) and the specific document that takes its place (&lt;summary&gt;)</w:t>
                  </w:r>
                </w:p>
                <w:p w:rsidR="004767DB" w:rsidRPr="004767DB" w:rsidRDefault="004767DB" w:rsidP="004767DB"/>
                <w:p w:rsidR="004767DB" w:rsidRPr="004767DB" w:rsidRDefault="004767DB" w:rsidP="004767DB">
                  <w:pPr>
                    <w:rPr>
                      <w:i/>
                    </w:rPr>
                  </w:pPr>
                  <w:r w:rsidRPr="004767DB">
                    <w:rPr>
                      <w:i/>
                    </w:rPr>
                    <w:t>superseded</w:t>
                  </w:r>
                </w:p>
                <w:p w:rsidR="004767DB" w:rsidRPr="004767DB" w:rsidRDefault="004767DB" w:rsidP="004767DB">
                  <w:r w:rsidRPr="004767DB">
                    <w:t>When the document is superseded by another</w:t>
                  </w:r>
                </w:p>
                <w:p w:rsidR="004767DB" w:rsidRPr="004767DB" w:rsidRDefault="004767DB" w:rsidP="004767DB">
                  <w:r w:rsidRPr="004767DB">
                    <w:t>(&lt;completed&gt;) and the specific document that takes</w:t>
                  </w:r>
                  <w:r>
                    <w:t xml:space="preserve"> </w:t>
                  </w:r>
                  <w:r w:rsidRPr="004767DB">
                    <w:t>its place (&lt;summary&gt;)</w:t>
                  </w:r>
                </w:p>
                <w:p w:rsidR="004767DB" w:rsidRPr="004767DB" w:rsidRDefault="004767DB" w:rsidP="004767DB"/>
                <w:p w:rsidR="004767DB" w:rsidRPr="004767DB" w:rsidRDefault="004767DB" w:rsidP="004767DB">
                  <w:pPr>
                    <w:rPr>
                      <w:i/>
                    </w:rPr>
                  </w:pPr>
                  <w:r w:rsidRPr="004767DB">
                    <w:rPr>
                      <w:i/>
                    </w:rPr>
                    <w:t>in-force</w:t>
                  </w:r>
                </w:p>
                <w:p w:rsidR="004767DB" w:rsidRPr="004767DB" w:rsidRDefault="004767DB" w:rsidP="004767DB">
                  <w:r w:rsidRPr="004767DB">
                    <w:t>The earliest date for compliance to this document</w:t>
                  </w:r>
                  <w:r>
                    <w:t xml:space="preserve"> </w:t>
                  </w:r>
                  <w:r w:rsidRPr="004767DB">
                    <w:t>(&lt;completed&gt;)</w:t>
                  </w:r>
                </w:p>
                <w:p w:rsidR="004767DB" w:rsidRPr="004767DB" w:rsidRDefault="004767DB" w:rsidP="004767DB"/>
                <w:p w:rsidR="004767DB" w:rsidRPr="004767DB" w:rsidRDefault="004767DB" w:rsidP="004767DB">
                  <w:pPr>
                    <w:rPr>
                      <w:i/>
                    </w:rPr>
                  </w:pPr>
                  <w:r w:rsidRPr="004767DB">
                    <w:rPr>
                      <w:i/>
                    </w:rPr>
                    <w:t>compliance</w:t>
                  </w:r>
                </w:p>
                <w:p w:rsidR="004767DB" w:rsidRPr="004767DB" w:rsidRDefault="004767DB" w:rsidP="004767DB">
                  <w:r w:rsidRPr="004767DB">
                    <w:t>The latest date for compliance to this document</w:t>
                  </w:r>
                  <w:r>
                    <w:t xml:space="preserve"> </w:t>
                  </w:r>
                  <w:r w:rsidRPr="004767DB">
                    <w:t>(&lt;completed&gt;)</w:t>
                  </w:r>
                </w:p>
                <w:p w:rsidR="004767DB" w:rsidRPr="004767DB" w:rsidRDefault="004767DB" w:rsidP="004767DB"/>
                <w:p w:rsidR="004767DB" w:rsidRPr="004767DB" w:rsidRDefault="004767DB" w:rsidP="004767DB">
                  <w:pPr>
                    <w:rPr>
                      <w:i/>
                    </w:rPr>
                  </w:pPr>
                  <w:r w:rsidRPr="004767DB">
                    <w:rPr>
                      <w:i/>
                    </w:rPr>
                    <w:t>withdrawn</w:t>
                  </w:r>
                </w:p>
                <w:p w:rsidR="004767DB" w:rsidRPr="004767DB" w:rsidRDefault="004767DB" w:rsidP="004767DB">
                  <w:r w:rsidRPr="004767DB">
                    <w:t>The date this document is withdrawn from</w:t>
                  </w:r>
                </w:p>
                <w:p w:rsidR="004767DB" w:rsidRPr="004767DB" w:rsidRDefault="004767DB" w:rsidP="004767DB">
                  <w:r w:rsidRPr="004767DB">
                    <w:t>consideration (&lt;completed&gt;)</w:t>
                  </w:r>
                </w:p>
                <w:p w:rsidR="004767DB" w:rsidRDefault="004767DB" w:rsidP="00FA7946"/>
                <w:p w:rsidR="004767DB" w:rsidRDefault="004767DB" w:rsidP="004767DB">
                  <w:r>
                    <w:t>RSSB bookmap templates may include these elements.</w:t>
                  </w:r>
                </w:p>
              </w:tc>
            </w:tr>
          </w:tbl>
          <w:p w:rsidR="00146A3F" w:rsidRDefault="00146A3F" w:rsidP="00146A3F"/>
        </w:tc>
      </w:tr>
      <w:tr w:rsidR="00DD6DD0" w:rsidTr="003117B0">
        <w:tc>
          <w:tcPr>
            <w:tcW w:w="2547" w:type="dxa"/>
          </w:tcPr>
          <w:p w:rsidR="00DD6DD0" w:rsidRPr="00DD6DD0" w:rsidRDefault="00DD6DD0" w:rsidP="00DD6DD0">
            <w:pPr>
              <w:rPr>
                <w:b/>
              </w:rPr>
            </w:pPr>
            <w:r w:rsidRPr="00DD6DD0">
              <w:rPr>
                <w:b/>
              </w:rPr>
              <w:t xml:space="preserve">&lt;bookrights&gt; </w:t>
            </w:r>
          </w:p>
          <w:p w:rsidR="00DD6DD0" w:rsidRPr="00146A3F" w:rsidRDefault="00DD6DD0" w:rsidP="00DD6DD0">
            <w:r w:rsidRPr="00DD6DD0">
              <w:rPr>
                <w:b/>
              </w:rPr>
              <w:t>book rights</w:t>
            </w:r>
          </w:p>
        </w:tc>
        <w:tc>
          <w:tcPr>
            <w:tcW w:w="6469" w:type="dxa"/>
          </w:tcPr>
          <w:p w:rsidR="00DD6DD0" w:rsidRDefault="00DD6DD0" w:rsidP="00DD6DD0">
            <w:r>
              <w:t>Use the &lt;bookrights&gt; element as a container for copyright information. Nest the following elements in the &lt;bookrights&gt; element:</w:t>
            </w:r>
          </w:p>
          <w:p w:rsidR="00DD6DD0" w:rsidRDefault="00DD6DD0" w:rsidP="00DD6DD0"/>
          <w:tbl>
            <w:tblPr>
              <w:tblStyle w:val="TableGrid"/>
              <w:tblW w:w="0" w:type="auto"/>
              <w:tblLayout w:type="fixed"/>
              <w:tblCellMar>
                <w:top w:w="113" w:type="dxa"/>
                <w:bottom w:w="113" w:type="dxa"/>
              </w:tblCellMar>
              <w:tblLook w:val="04A0" w:firstRow="1" w:lastRow="0" w:firstColumn="1" w:lastColumn="0" w:noHBand="0" w:noVBand="1"/>
            </w:tblPr>
            <w:tblGrid>
              <w:gridCol w:w="2078"/>
              <w:gridCol w:w="4228"/>
            </w:tblGrid>
            <w:tr w:rsidR="00325685" w:rsidTr="00803B24">
              <w:tc>
                <w:tcPr>
                  <w:tcW w:w="2078" w:type="dxa"/>
                  <w:shd w:val="clear" w:color="auto" w:fill="FBE4D5" w:themeFill="accent2" w:themeFillTint="33"/>
                </w:tcPr>
                <w:p w:rsidR="00325685" w:rsidRPr="00DD6DD0" w:rsidRDefault="00325685" w:rsidP="00325685">
                  <w:pPr>
                    <w:rPr>
                      <w:b/>
                    </w:rPr>
                  </w:pPr>
                  <w:r>
                    <w:rPr>
                      <w:b/>
                    </w:rPr>
                    <w:t>Element</w:t>
                  </w:r>
                </w:p>
              </w:tc>
              <w:tc>
                <w:tcPr>
                  <w:tcW w:w="4228" w:type="dxa"/>
                  <w:shd w:val="clear" w:color="auto" w:fill="FBE4D5" w:themeFill="accent2" w:themeFillTint="33"/>
                </w:tcPr>
                <w:p w:rsidR="00325685" w:rsidRPr="00325685" w:rsidRDefault="00325685" w:rsidP="00DD6DD0">
                  <w:pPr>
                    <w:rPr>
                      <w:b/>
                    </w:rPr>
                  </w:pPr>
                  <w:r w:rsidRPr="00325685">
                    <w:rPr>
                      <w:b/>
                    </w:rPr>
                    <w:t>Guidance</w:t>
                  </w:r>
                </w:p>
              </w:tc>
            </w:tr>
            <w:tr w:rsidR="00DD6DD0" w:rsidTr="00803B24">
              <w:tc>
                <w:tcPr>
                  <w:tcW w:w="2078" w:type="dxa"/>
                </w:tcPr>
                <w:p w:rsidR="00DD6DD0" w:rsidRDefault="00DD6DD0" w:rsidP="00DD6DD0">
                  <w:pPr>
                    <w:rPr>
                      <w:b/>
                    </w:rPr>
                  </w:pPr>
                  <w:r w:rsidRPr="00DD6DD0">
                    <w:rPr>
                      <w:b/>
                    </w:rPr>
                    <w:t xml:space="preserve">&lt;copyrfirst&gt; </w:t>
                  </w:r>
                </w:p>
                <w:p w:rsidR="00DD6DD0" w:rsidRPr="00DD6DD0" w:rsidRDefault="00DD6DD0" w:rsidP="00DD6DD0">
                  <w:pPr>
                    <w:rPr>
                      <w:rFonts w:ascii="Times-Roman" w:eastAsia="Times-Roman" w:hAnsiTheme="minorHAnsi" w:cs="Times-Roman"/>
                      <w:b/>
                    </w:rPr>
                  </w:pPr>
                  <w:r w:rsidRPr="00DD6DD0">
                    <w:rPr>
                      <w:b/>
                    </w:rPr>
                    <w:t>first copyright</w:t>
                  </w:r>
                </w:p>
              </w:tc>
              <w:tc>
                <w:tcPr>
                  <w:tcW w:w="4228" w:type="dxa"/>
                </w:tcPr>
                <w:p w:rsidR="00DD6DD0" w:rsidRDefault="00DD6DD0" w:rsidP="00DD6DD0">
                  <w:r>
                    <w:t>The copyright year, contained in a &lt;year&gt; element.</w:t>
                  </w:r>
                </w:p>
              </w:tc>
            </w:tr>
            <w:tr w:rsidR="00DD6DD0" w:rsidTr="00803B24">
              <w:tc>
                <w:tcPr>
                  <w:tcW w:w="2078" w:type="dxa"/>
                </w:tcPr>
                <w:p w:rsidR="00DD6DD0" w:rsidRDefault="00DD6DD0" w:rsidP="00DD6DD0">
                  <w:pPr>
                    <w:rPr>
                      <w:b/>
                    </w:rPr>
                  </w:pPr>
                  <w:r w:rsidRPr="00DD6DD0">
                    <w:rPr>
                      <w:b/>
                    </w:rPr>
                    <w:t xml:space="preserve">&lt;bookowner&gt; </w:t>
                  </w:r>
                </w:p>
                <w:p w:rsidR="00DD6DD0" w:rsidRPr="00DD6DD0" w:rsidRDefault="00DD6DD0" w:rsidP="00DD6DD0">
                  <w:pPr>
                    <w:rPr>
                      <w:rFonts w:ascii="Times-Roman" w:eastAsia="Times-Roman" w:hAnsiTheme="minorHAnsi" w:cs="Times-Roman"/>
                      <w:b/>
                    </w:rPr>
                  </w:pPr>
                  <w:r w:rsidRPr="00DD6DD0">
                    <w:rPr>
                      <w:b/>
                    </w:rPr>
                    <w:t>book owner</w:t>
                  </w:r>
                </w:p>
              </w:tc>
              <w:tc>
                <w:tcPr>
                  <w:tcW w:w="4228" w:type="dxa"/>
                </w:tcPr>
                <w:p w:rsidR="00DD6DD0" w:rsidRDefault="00DD6DD0" w:rsidP="00DD6DD0">
                  <w:r>
                    <w:t>The owner of the copyright. In all cases, this element will</w:t>
                  </w:r>
                </w:p>
                <w:p w:rsidR="00DD6DD0" w:rsidRDefault="00DD6DD0" w:rsidP="00DD6DD0">
                  <w:r>
                    <w:t>contain an &lt;organization&gt; element.</w:t>
                  </w:r>
                </w:p>
              </w:tc>
            </w:tr>
            <w:tr w:rsidR="00DD6DD0" w:rsidTr="00803B24">
              <w:tc>
                <w:tcPr>
                  <w:tcW w:w="2078" w:type="dxa"/>
                </w:tcPr>
                <w:p w:rsidR="00DD6DD0" w:rsidRPr="00DD6DD0" w:rsidRDefault="00DD6DD0" w:rsidP="00DD6DD0">
                  <w:pPr>
                    <w:rPr>
                      <w:b/>
                    </w:rPr>
                  </w:pPr>
                  <w:r w:rsidRPr="00DD6DD0">
                    <w:rPr>
                      <w:b/>
                    </w:rPr>
                    <w:t>&lt;organization&gt;</w:t>
                  </w:r>
                </w:p>
                <w:p w:rsidR="00DD6DD0" w:rsidRPr="00DD6DD0" w:rsidRDefault="00DD6DD0" w:rsidP="00DD6DD0">
                  <w:pPr>
                    <w:rPr>
                      <w:b/>
                    </w:rPr>
                  </w:pPr>
                  <w:r w:rsidRPr="00DD6DD0">
                    <w:rPr>
                      <w:b/>
                    </w:rPr>
                    <w:t>organization</w:t>
                  </w:r>
                </w:p>
              </w:tc>
              <w:tc>
                <w:tcPr>
                  <w:tcW w:w="4228" w:type="dxa"/>
                </w:tcPr>
                <w:p w:rsidR="00DD6DD0" w:rsidRDefault="00DD6DD0" w:rsidP="00DD6DD0">
                  <w:r>
                    <w:t>The copyright holder of the book.</w:t>
                  </w:r>
                </w:p>
              </w:tc>
            </w:tr>
          </w:tbl>
          <w:p w:rsidR="00DD6DD0" w:rsidRDefault="00DD6DD0" w:rsidP="00DD6DD0">
            <w:pPr>
              <w:autoSpaceDE w:val="0"/>
              <w:autoSpaceDN w:val="0"/>
              <w:adjustRightInd w:val="0"/>
              <w:rPr>
                <w:rFonts w:ascii="Times-Roman" w:eastAsia="Times-Roman" w:hAnsiTheme="minorHAnsi" w:cs="Times-Roman"/>
                <w:sz w:val="20"/>
                <w:szCs w:val="20"/>
              </w:rPr>
            </w:pPr>
          </w:p>
          <w:p w:rsidR="00DD6DD0" w:rsidRDefault="00DD6DD0" w:rsidP="00D73261">
            <w:r>
              <w:t>All RSSB bookmap templates include these elements. You need only complete the appropriate dates.</w:t>
            </w:r>
          </w:p>
          <w:p w:rsidR="00D73261" w:rsidRDefault="00D73261" w:rsidP="00D73261"/>
          <w:p w:rsidR="00CB51C4" w:rsidRDefault="00CB51C4" w:rsidP="00CB51C4">
            <w:pPr>
              <w:shd w:val="clear" w:color="auto" w:fill="FFFFFF"/>
              <w:autoSpaceDE w:val="0"/>
              <w:autoSpaceDN w:val="0"/>
              <w:adjustRightInd w:val="0"/>
              <w:rPr>
                <w:rFonts w:ascii="Courier New" w:hAnsi="Courier New" w:cs="Courier New"/>
                <w:color w:val="000000"/>
                <w:sz w:val="20"/>
                <w:szCs w:val="24"/>
                <w:highlight w:val="white"/>
              </w:rPr>
            </w:pPr>
            <w:r w:rsidRPr="00CB51C4">
              <w:rPr>
                <w:rFonts w:ascii="Courier New" w:hAnsi="Courier New" w:cs="Courier New"/>
                <w:color w:val="000096"/>
                <w:sz w:val="20"/>
                <w:szCs w:val="24"/>
                <w:highlight w:val="white"/>
              </w:rPr>
              <w:t>&lt;bookrights&gt;</w:t>
            </w:r>
            <w:r w:rsidRPr="00CB51C4">
              <w:rPr>
                <w:rFonts w:ascii="Courier New" w:hAnsi="Courier New" w:cs="Courier New"/>
                <w:color w:val="000000"/>
                <w:sz w:val="20"/>
                <w:szCs w:val="24"/>
                <w:highlight w:val="white"/>
              </w:rPr>
              <w:br/>
            </w:r>
            <w:r>
              <w:rPr>
                <w:rFonts w:ascii="Courier New" w:hAnsi="Courier New" w:cs="Courier New"/>
                <w:color w:val="000096"/>
                <w:sz w:val="20"/>
                <w:szCs w:val="24"/>
                <w:highlight w:val="white"/>
              </w:rPr>
              <w:t xml:space="preserve">    </w:t>
            </w:r>
            <w:r w:rsidRPr="00CB51C4">
              <w:rPr>
                <w:rFonts w:ascii="Courier New" w:hAnsi="Courier New" w:cs="Courier New"/>
                <w:color w:val="000096"/>
                <w:sz w:val="20"/>
                <w:szCs w:val="24"/>
                <w:highlight w:val="white"/>
              </w:rPr>
              <w:t>&lt;copyrfirst&gt;&lt;year&gt;</w:t>
            </w:r>
            <w:r w:rsidRPr="00CB51C4">
              <w:rPr>
                <w:rFonts w:ascii="Courier New" w:hAnsi="Courier New" w:cs="Courier New"/>
                <w:color w:val="000000"/>
                <w:sz w:val="20"/>
                <w:szCs w:val="24"/>
                <w:highlight w:val="white"/>
              </w:rPr>
              <w:t>2014</w:t>
            </w:r>
            <w:r w:rsidRPr="00CB51C4">
              <w:rPr>
                <w:rFonts w:ascii="Courier New" w:hAnsi="Courier New" w:cs="Courier New"/>
                <w:color w:val="000096"/>
                <w:sz w:val="20"/>
                <w:szCs w:val="24"/>
                <w:highlight w:val="white"/>
              </w:rPr>
              <w:t>&lt;/year&gt;&lt;/copyrfirst&gt;</w:t>
            </w:r>
            <w:r>
              <w:rPr>
                <w:rFonts w:ascii="Courier New" w:hAnsi="Courier New" w:cs="Courier New"/>
                <w:color w:val="000000"/>
                <w:sz w:val="20"/>
                <w:szCs w:val="24"/>
                <w:highlight w:val="white"/>
              </w:rPr>
              <w:br/>
              <w:t xml:space="preserve">    </w:t>
            </w:r>
            <w:r w:rsidRPr="00CB51C4">
              <w:rPr>
                <w:rFonts w:ascii="Courier New" w:hAnsi="Courier New" w:cs="Courier New"/>
                <w:color w:val="000096"/>
                <w:sz w:val="20"/>
                <w:szCs w:val="24"/>
                <w:highlight w:val="white"/>
              </w:rPr>
              <w:t>&lt;bookowner&gt;</w:t>
            </w:r>
            <w:r w:rsidRPr="00CB51C4">
              <w:rPr>
                <w:rFonts w:ascii="Courier New" w:hAnsi="Courier New" w:cs="Courier New"/>
                <w:color w:val="000000"/>
                <w:sz w:val="20"/>
                <w:szCs w:val="24"/>
                <w:highlight w:val="white"/>
              </w:rPr>
              <w:br/>
            </w:r>
            <w:r w:rsidRPr="00CB51C4">
              <w:rPr>
                <w:rFonts w:ascii="Courier New" w:hAnsi="Courier New" w:cs="Courier New"/>
                <w:color w:val="000000"/>
                <w:sz w:val="20"/>
                <w:szCs w:val="24"/>
                <w:highlight w:val="white"/>
              </w:rPr>
              <w:tab/>
            </w:r>
            <w:r w:rsidRPr="00CB51C4">
              <w:rPr>
                <w:rFonts w:ascii="Courier New" w:hAnsi="Courier New" w:cs="Courier New"/>
                <w:color w:val="000000"/>
                <w:sz w:val="20"/>
                <w:szCs w:val="24"/>
                <w:highlight w:val="white"/>
              </w:rPr>
              <w:tab/>
            </w:r>
            <w:r w:rsidRPr="00CB51C4">
              <w:rPr>
                <w:rFonts w:ascii="Courier New" w:hAnsi="Courier New" w:cs="Courier New"/>
                <w:color w:val="000096"/>
                <w:sz w:val="20"/>
                <w:szCs w:val="24"/>
                <w:highlight w:val="white"/>
              </w:rPr>
              <w:t>&lt;organization&gt;</w:t>
            </w:r>
            <w:r w:rsidRPr="00CB51C4">
              <w:rPr>
                <w:rFonts w:ascii="Courier New" w:hAnsi="Courier New" w:cs="Courier New"/>
                <w:color w:val="000000"/>
                <w:sz w:val="20"/>
                <w:szCs w:val="24"/>
                <w:highlight w:val="white"/>
              </w:rPr>
              <w:t>RSSB</w:t>
            </w:r>
            <w:r w:rsidRPr="00CB51C4">
              <w:rPr>
                <w:rFonts w:ascii="Courier New" w:hAnsi="Courier New" w:cs="Courier New"/>
                <w:color w:val="000096"/>
                <w:sz w:val="20"/>
                <w:szCs w:val="24"/>
                <w:highlight w:val="white"/>
              </w:rPr>
              <w:t>&lt;/organization&gt;</w:t>
            </w:r>
            <w:r>
              <w:rPr>
                <w:rFonts w:ascii="Courier New" w:hAnsi="Courier New" w:cs="Courier New"/>
                <w:color w:val="000000"/>
                <w:sz w:val="20"/>
                <w:szCs w:val="24"/>
                <w:highlight w:val="white"/>
              </w:rPr>
              <w:br/>
              <w:t xml:space="preserve">    </w:t>
            </w:r>
            <w:r w:rsidRPr="00CB51C4">
              <w:rPr>
                <w:rFonts w:ascii="Courier New" w:hAnsi="Courier New" w:cs="Courier New"/>
                <w:color w:val="000096"/>
                <w:sz w:val="20"/>
                <w:szCs w:val="24"/>
                <w:highlight w:val="white"/>
              </w:rPr>
              <w:t>&lt;/bookowner&gt;</w:t>
            </w:r>
          </w:p>
          <w:p w:rsidR="00CB51C4" w:rsidRPr="00CB51C4" w:rsidRDefault="00CB51C4" w:rsidP="00CB51C4">
            <w:pPr>
              <w:shd w:val="clear" w:color="auto" w:fill="FFFFFF"/>
              <w:autoSpaceDE w:val="0"/>
              <w:autoSpaceDN w:val="0"/>
              <w:adjustRightInd w:val="0"/>
              <w:rPr>
                <w:rFonts w:ascii="Courier New" w:hAnsi="Courier New" w:cs="Courier New"/>
                <w:sz w:val="20"/>
                <w:szCs w:val="24"/>
                <w:highlight w:val="white"/>
              </w:rPr>
            </w:pPr>
            <w:r w:rsidRPr="00CB51C4">
              <w:rPr>
                <w:rFonts w:ascii="Courier New" w:hAnsi="Courier New" w:cs="Courier New"/>
                <w:color w:val="000096"/>
                <w:sz w:val="20"/>
                <w:szCs w:val="24"/>
                <w:highlight w:val="white"/>
              </w:rPr>
              <w:t>&lt;/bookrights&gt;</w:t>
            </w:r>
          </w:p>
          <w:p w:rsidR="00D73261" w:rsidRDefault="00D73261" w:rsidP="006E6847">
            <w:pPr>
              <w:pStyle w:val="Monospace"/>
            </w:pPr>
          </w:p>
        </w:tc>
      </w:tr>
    </w:tbl>
    <w:p w:rsidR="00236A4F" w:rsidRDefault="00236A4F" w:rsidP="00236A4F"/>
    <w:p w:rsidR="000A61A8" w:rsidRDefault="002B66F6" w:rsidP="002B66F6">
      <w:pPr>
        <w:pStyle w:val="Heading3"/>
      </w:pPr>
      <w:bookmarkStart w:id="112" w:name="_Creating_maps"/>
      <w:bookmarkStart w:id="113" w:name="_Ref465087532"/>
      <w:bookmarkStart w:id="114" w:name="_Ref465087535"/>
      <w:bookmarkStart w:id="115" w:name="_Ref465087607"/>
      <w:bookmarkStart w:id="116" w:name="_Toc469647115"/>
      <w:bookmarkEnd w:id="112"/>
      <w:r>
        <w:t>Creating maps</w:t>
      </w:r>
      <w:bookmarkEnd w:id="113"/>
      <w:bookmarkEnd w:id="114"/>
      <w:bookmarkEnd w:id="115"/>
      <w:bookmarkEnd w:id="116"/>
    </w:p>
    <w:p w:rsidR="004F5EA2" w:rsidRDefault="004F5EA2" w:rsidP="004F5EA2">
      <w:r>
        <w:t xml:space="preserve">A bookmap file consists of a hierarchical organization of &lt;part&gt; and &lt;appendix&gt; elements. Each of these elements requires an </w:t>
      </w:r>
      <w:r w:rsidRPr="004F5EA2">
        <w:rPr>
          <w:rStyle w:val="AttributeChar"/>
        </w:rPr>
        <w:t>@href</w:t>
      </w:r>
      <w:r>
        <w:rPr>
          <w:rFonts w:ascii="Times-Italic" w:hAnsi="Times-Italic" w:cs="Times-Italic"/>
          <w:i/>
          <w:iCs/>
        </w:rPr>
        <w:t xml:space="preserve"> </w:t>
      </w:r>
      <w:r>
        <w:t>attribute that points to specific submaps. Although you can also use &lt;topicref&gt; and &lt;mapref&gt;,elements within a bookmap, RSSB typically uses submaps for parts unless the part is less than three or four topics long.</w:t>
      </w:r>
    </w:p>
    <w:p w:rsidR="004F5EA2" w:rsidRDefault="004F5EA2" w:rsidP="004F5EA2"/>
    <w:p w:rsidR="002B66F6" w:rsidRDefault="004F5EA2" w:rsidP="004F5EA2">
      <w:r>
        <w:t>In general, the same guidelines for structuring maps also apply to bookmaps. However, keep in mind the following additional guidelines when creating bookmaps:</w:t>
      </w:r>
    </w:p>
    <w:p w:rsidR="000A61A8" w:rsidRDefault="000A61A8" w:rsidP="00236A4F"/>
    <w:p w:rsidR="00101A7B" w:rsidRDefault="00101A7B" w:rsidP="00EC45E1">
      <w:pPr>
        <w:pStyle w:val="ListParagraph"/>
        <w:numPr>
          <w:ilvl w:val="0"/>
          <w:numId w:val="5"/>
        </w:numPr>
      </w:pPr>
      <w:r>
        <w:t>The title of your bookmap should obviously be the name of your publication. Nest a &lt;booklibrary&gt; element within &lt;booktitle&gt; and provide the Requirements Management Class of the document; for example, Rail Industry Standard, Railway Group Standard, or Rule Book. Then nest a &lt;mainbooktitle&gt; element and provide a descriptive name of the document. These two elements together form the title of your publication.</w:t>
      </w:r>
    </w:p>
    <w:p w:rsidR="00101A7B" w:rsidRDefault="00101A7B" w:rsidP="00EC45E1">
      <w:pPr>
        <w:pStyle w:val="ListParagraph"/>
        <w:numPr>
          <w:ilvl w:val="0"/>
          <w:numId w:val="5"/>
        </w:numPr>
      </w:pPr>
      <w:r>
        <w:t>Although the &lt;bookabstract&gt; element appears immediately before the table of contents, it will not render as a topic in that location. This information is used to generate a synopsis statement on the front cover of certain publication types.</w:t>
      </w:r>
    </w:p>
    <w:p w:rsidR="00101A7B" w:rsidRDefault="00101A7B" w:rsidP="00EC45E1">
      <w:pPr>
        <w:pStyle w:val="ListParagraph"/>
        <w:numPr>
          <w:ilvl w:val="0"/>
          <w:numId w:val="5"/>
        </w:numPr>
      </w:pPr>
      <w:r>
        <w:t>While a map will automatically generate a table of contents, you must nest a &lt;booklists&gt; element in a &lt;frontmatter&gt; element, and a &lt;toc&gt; element within the &lt;booklists&gt; element in order to generate a table of contents for a bookmap. Optionally, you can also generate a list of figures (&lt;figurelist&gt;) and/or a list of tables (&lt;tablelist&gt;) by nesting them in the &lt;booklists&gt; element as well. Keep in mind that only figures or tables that include a &lt;title&gt; element will be added to these lists.</w:t>
      </w:r>
    </w:p>
    <w:p w:rsidR="00101A7B" w:rsidRDefault="00101A7B" w:rsidP="00EC45E1">
      <w:pPr>
        <w:pStyle w:val="ListParagraph"/>
        <w:numPr>
          <w:ilvl w:val="0"/>
          <w:numId w:val="5"/>
        </w:numPr>
      </w:pPr>
      <w:r>
        <w:t xml:space="preserve">Do not include an </w:t>
      </w:r>
      <w:r w:rsidRPr="00101A7B">
        <w:rPr>
          <w:rStyle w:val="AttributeChar"/>
        </w:rPr>
        <w:t>@href</w:t>
      </w:r>
      <w:r w:rsidRPr="00101A7B">
        <w:rPr>
          <w:rFonts w:ascii="Times-Italic" w:hAnsi="Times-Italic" w:cs="Times-Italic"/>
          <w:i/>
          <w:iCs/>
        </w:rPr>
        <w:t xml:space="preserve"> </w:t>
      </w:r>
      <w:r>
        <w:t xml:space="preserve">attribute on &lt;toc&gt;, &lt;tablelist&gt;, or &lt;figurelist&gt; elements. These sections will be automatically generated for you. If you specify an </w:t>
      </w:r>
      <w:r w:rsidRPr="00101A7B">
        <w:rPr>
          <w:rStyle w:val="AttributeChar"/>
        </w:rPr>
        <w:t>@href</w:t>
      </w:r>
      <w:r w:rsidRPr="00101A7B">
        <w:rPr>
          <w:rFonts w:ascii="Times-Italic" w:hAnsi="Times-Italic" w:cs="Times-Italic"/>
          <w:i/>
          <w:iCs/>
        </w:rPr>
        <w:t xml:space="preserve">, </w:t>
      </w:r>
      <w:r>
        <w:t xml:space="preserve">the processor will embed the specified file instead of generating current content. You must, however, specify an </w:t>
      </w:r>
      <w:r w:rsidRPr="00101A7B">
        <w:rPr>
          <w:rStyle w:val="AttributeChar"/>
        </w:rPr>
        <w:t>@href</w:t>
      </w:r>
      <w:r w:rsidRPr="00101A7B">
        <w:rPr>
          <w:rFonts w:ascii="Times-Italic" w:hAnsi="Times-Italic" w:cs="Times-Italic"/>
          <w:i/>
          <w:iCs/>
        </w:rPr>
        <w:t xml:space="preserve"> </w:t>
      </w:r>
      <w:r>
        <w:t>for a &lt;glossarylist&gt;; there is not currently a processor that will automatically compile a glossary based on the terms used in the topics included in the map.</w:t>
      </w:r>
    </w:p>
    <w:p w:rsidR="00101A7B" w:rsidRDefault="00101A7B" w:rsidP="00EC45E1">
      <w:pPr>
        <w:pStyle w:val="ListParagraph"/>
        <w:numPr>
          <w:ilvl w:val="0"/>
          <w:numId w:val="5"/>
        </w:numPr>
      </w:pPr>
      <w:r>
        <w:t xml:space="preserve">Although the &lt;glossarylist&gt; element is placed in a &lt;booklists&gt; element in the &lt;backmatter&gt; in a similar manner to the &lt;toc&gt;, it does not automatically generate a glossary. You must reference a file in the &lt;glossarylist&gt; element using the </w:t>
      </w:r>
      <w:r w:rsidRPr="00101A7B">
        <w:rPr>
          <w:rStyle w:val="AttributeChar"/>
        </w:rPr>
        <w:t>@href</w:t>
      </w:r>
      <w:r w:rsidRPr="00101A7B">
        <w:rPr>
          <w:rFonts w:ascii="Times-Italic" w:hAnsi="Times-Italic" w:cs="Times-Italic"/>
          <w:i/>
          <w:iCs/>
        </w:rPr>
        <w:t xml:space="preserve"> </w:t>
      </w:r>
      <w:r>
        <w:t>attribute.</w:t>
      </w:r>
    </w:p>
    <w:p w:rsidR="00101A7B" w:rsidRDefault="00101A7B" w:rsidP="00EC45E1">
      <w:pPr>
        <w:pStyle w:val="ListParagraph"/>
        <w:numPr>
          <w:ilvl w:val="0"/>
          <w:numId w:val="5"/>
        </w:numPr>
      </w:pPr>
      <w:r>
        <w:t xml:space="preserve">If you are building a part or appendix directly in the bookmap (for instances when they are less than three or four topics long), do not include an </w:t>
      </w:r>
      <w:r w:rsidRPr="00101A7B">
        <w:rPr>
          <w:rStyle w:val="AttributeChar"/>
        </w:rPr>
        <w:t>@href</w:t>
      </w:r>
      <w:r w:rsidRPr="00101A7B">
        <w:rPr>
          <w:rFonts w:ascii="Times-Italic" w:hAnsi="Times-Italic" w:cs="Times-Italic"/>
          <w:i/>
          <w:iCs/>
        </w:rPr>
        <w:t xml:space="preserve"> </w:t>
      </w:r>
      <w:r>
        <w:t>in the &lt;part&gt; or &lt;appendix&gt; element. Instead, nest the appropriate &lt;topicref&gt; elements within the &lt;part&gt; or &lt;appendix&gt; element.</w:t>
      </w:r>
    </w:p>
    <w:p w:rsidR="00A27516" w:rsidRDefault="00A27516" w:rsidP="00A27516"/>
    <w:p w:rsidR="00803B24" w:rsidRPr="003233ED" w:rsidRDefault="00803B24" w:rsidP="00803B24">
      <w:pPr>
        <w:pStyle w:val="Heading3"/>
      </w:pPr>
      <w:bookmarkStart w:id="117" w:name="_Toc469647116"/>
      <w:r w:rsidRPr="003233ED">
        <w:t>Documents that have to be printed using several colours</w:t>
      </w:r>
      <w:bookmarkEnd w:id="117"/>
    </w:p>
    <w:p w:rsidR="003233ED" w:rsidRPr="003233ED" w:rsidRDefault="003233ED" w:rsidP="00803B24">
      <w:r w:rsidRPr="003233ED">
        <w:t>[RB]</w:t>
      </w:r>
    </w:p>
    <w:p w:rsidR="003233ED" w:rsidRPr="003233ED" w:rsidRDefault="003233ED" w:rsidP="00803B24"/>
    <w:p w:rsidR="00803B24" w:rsidRPr="003233ED" w:rsidRDefault="00803B24" w:rsidP="00803B24">
      <w:r w:rsidRPr="003233ED">
        <w:t>If your document has, for example, graphics that have several colours instead of just black and white</w:t>
      </w:r>
      <w:r w:rsidR="003233ED" w:rsidRPr="003233ED">
        <w:t xml:space="preserve"> and it should be printed with colours</w:t>
      </w:r>
      <w:r w:rsidRPr="003233ED">
        <w:t>, you must mark that document. This applies to both A4 documents and Rule Book.</w:t>
      </w:r>
    </w:p>
    <w:p w:rsidR="00803B24" w:rsidRPr="003233ED" w:rsidRDefault="00803B24" w:rsidP="00803B24"/>
    <w:p w:rsidR="00803B24" w:rsidRPr="003233ED" w:rsidRDefault="00803B24" w:rsidP="00803B24">
      <w:r w:rsidRPr="003233ED">
        <w:t xml:space="preserve">Use an </w:t>
      </w:r>
      <w:r w:rsidRPr="003233ED">
        <w:rPr>
          <w:rStyle w:val="MonospaceChar"/>
        </w:rPr>
        <w:t>@outputclass</w:t>
      </w:r>
      <w:r w:rsidRPr="003233ED">
        <w:rPr>
          <w:rFonts w:ascii="Times-Italic" w:hAnsi="Times-Italic" w:cs="Times-Italic"/>
          <w:i/>
          <w:iCs/>
        </w:rPr>
        <w:t xml:space="preserve"> </w:t>
      </w:r>
      <w:r w:rsidRPr="003233ED">
        <w:t>attribute value of "colour" on &lt;bookmap&gt; to indicate that the document uses colour.</w:t>
      </w:r>
    </w:p>
    <w:p w:rsidR="00A27516" w:rsidRDefault="00A27516" w:rsidP="00A27516">
      <w:pPr>
        <w:pStyle w:val="Heading3"/>
      </w:pPr>
      <w:bookmarkStart w:id="118" w:name="_Toc469647117"/>
      <w:r>
        <w:t>Sample bookmap</w:t>
      </w:r>
      <w:r w:rsidR="00866F5A">
        <w:t xml:space="preserve"> </w:t>
      </w:r>
      <w:r w:rsidR="00866F5A" w:rsidRPr="003233ED">
        <w:t xml:space="preserve">for A4 </w:t>
      </w:r>
      <w:r w:rsidR="00510B7C" w:rsidRPr="003233ED">
        <w:t>documents</w:t>
      </w:r>
      <w:bookmarkEnd w:id="118"/>
    </w:p>
    <w:p w:rsidR="00A27516" w:rsidRDefault="00A27516" w:rsidP="00A27516">
      <w:r>
        <w:t xml:space="preserve">This example shows bookmap elements, with empty placeholders for bookmeta and relationship table information. </w:t>
      </w:r>
    </w:p>
    <w:p w:rsidR="00C43B03" w:rsidRDefault="00C43B03" w:rsidP="00A27516"/>
    <w:p w:rsidR="00866F5A" w:rsidRDefault="00C43B03" w:rsidP="00C43B03">
      <w:pPr>
        <w:shd w:val="clear" w:color="auto" w:fill="FFFFFF"/>
        <w:autoSpaceDE w:val="0"/>
        <w:autoSpaceDN w:val="0"/>
        <w:adjustRightInd w:val="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&lt;bookmeta&gt;</w:t>
      </w:r>
    </w:p>
    <w:p w:rsidR="00866F5A" w:rsidRDefault="00C43B03" w:rsidP="00866F5A">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&lt;authorinformation&gt;</w:t>
      </w:r>
    </w:p>
    <w:p w:rsidR="00866F5A" w:rsidRDefault="00C43B03" w:rsidP="00866F5A">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&lt;organizationinfo&gt;</w:t>
      </w:r>
    </w:p>
    <w:p w:rsidR="00866F5A" w:rsidRDefault="00C43B03" w:rsidP="00866F5A">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&lt;namedetails&gt;</w:t>
      </w:r>
    </w:p>
    <w:p w:rsidR="00866F5A" w:rsidRDefault="00C43B03" w:rsidP="00866F5A">
      <w:pPr>
        <w:shd w:val="clear" w:color="auto" w:fill="FFFFFF"/>
        <w:autoSpaceDE w:val="0"/>
        <w:autoSpaceDN w:val="0"/>
        <w:adjustRightInd w:val="0"/>
        <w:ind w:left="144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&lt;organizationnamedetails&gt;</w:t>
      </w:r>
    </w:p>
    <w:p w:rsidR="00866F5A" w:rsidRDefault="00C43B03" w:rsidP="00866F5A">
      <w:pPr>
        <w:shd w:val="clear" w:color="auto" w:fill="FFFFFF"/>
        <w:autoSpaceDE w:val="0"/>
        <w:autoSpaceDN w:val="0"/>
        <w:adjustRightInd w:val="0"/>
        <w:ind w:left="216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&lt;organizationname&gt;</w:t>
      </w:r>
      <w:r w:rsidRPr="00C43B03">
        <w:rPr>
          <w:rFonts w:ascii="Courier New" w:hAnsi="Courier New" w:cs="Courier New"/>
          <w:color w:val="000000"/>
          <w:sz w:val="20"/>
          <w:szCs w:val="24"/>
          <w:highlight w:val="white"/>
        </w:rPr>
        <w:t>RSSB</w:t>
      </w:r>
      <w:r w:rsidRPr="00C43B03">
        <w:rPr>
          <w:rFonts w:ascii="Courier New" w:hAnsi="Courier New" w:cs="Courier New"/>
          <w:color w:val="000096"/>
          <w:sz w:val="20"/>
          <w:szCs w:val="24"/>
          <w:highlight w:val="white"/>
        </w:rPr>
        <w:t>&lt;/organizationname&gt;</w:t>
      </w:r>
    </w:p>
    <w:p w:rsidR="00866F5A" w:rsidRDefault="00C43B03" w:rsidP="00866F5A">
      <w:pPr>
        <w:shd w:val="clear" w:color="auto" w:fill="FFFFFF"/>
        <w:autoSpaceDE w:val="0"/>
        <w:autoSpaceDN w:val="0"/>
        <w:adjustRightInd w:val="0"/>
        <w:ind w:left="216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&lt;/organizationnamedetails&gt;</w:t>
      </w:r>
    </w:p>
    <w:p w:rsidR="00866F5A" w:rsidRDefault="00C43B03" w:rsidP="00866F5A">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&lt;/namedetails&gt;</w:t>
      </w:r>
    </w:p>
    <w:p w:rsidR="00866F5A" w:rsidRDefault="00C43B03" w:rsidP="00866F5A">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&lt;addressdetails&gt;</w:t>
      </w:r>
    </w:p>
    <w:p w:rsidR="00866F5A" w:rsidRDefault="00866F5A"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Pr>
          <w:rFonts w:ascii="Courier New" w:hAnsi="Courier New" w:cs="Courier New"/>
          <w:color w:val="000000"/>
          <w:sz w:val="20"/>
          <w:szCs w:val="24"/>
          <w:highlight w:val="white"/>
        </w:rPr>
        <w:t>&lt;</w:t>
      </w:r>
      <w:r w:rsidR="00C43B03" w:rsidRPr="00C43B03">
        <w:rPr>
          <w:rFonts w:ascii="Courier New" w:hAnsi="Courier New" w:cs="Courier New"/>
          <w:color w:val="000096"/>
          <w:sz w:val="20"/>
          <w:szCs w:val="24"/>
          <w:highlight w:val="white"/>
        </w:rPr>
        <w:t>administrativearea&gt;</w:t>
      </w:r>
      <w:r w:rsidR="00C43B03" w:rsidRPr="00C43B03">
        <w:rPr>
          <w:rFonts w:ascii="Courier New" w:hAnsi="Courier New" w:cs="Courier New"/>
          <w:color w:val="000000"/>
          <w:sz w:val="20"/>
          <w:szCs w:val="24"/>
          <w:highlight w:val="white"/>
        </w:rPr>
        <w:t>Islington</w:t>
      </w:r>
      <w:r w:rsidR="00C43B03" w:rsidRPr="00C43B03">
        <w:rPr>
          <w:rFonts w:ascii="Courier New" w:hAnsi="Courier New" w:cs="Courier New"/>
          <w:color w:val="000096"/>
          <w:sz w:val="20"/>
          <w:szCs w:val="24"/>
          <w:highlight w:val="white"/>
        </w:rPr>
        <w:t>&lt;/administrativearea&gt;</w:t>
      </w:r>
    </w:p>
    <w:p w:rsidR="00866F5A" w:rsidRDefault="00C43B03"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&lt;country&gt;</w:t>
      </w:r>
      <w:r w:rsidRPr="00C43B03">
        <w:rPr>
          <w:rFonts w:ascii="Courier New" w:hAnsi="Courier New" w:cs="Courier New"/>
          <w:color w:val="000000"/>
          <w:sz w:val="20"/>
          <w:szCs w:val="24"/>
          <w:highlight w:val="white"/>
        </w:rPr>
        <w:t>United Kingdom</w:t>
      </w:r>
      <w:r w:rsidRPr="00C43B03">
        <w:rPr>
          <w:rFonts w:ascii="Courier New" w:hAnsi="Courier New" w:cs="Courier New"/>
          <w:color w:val="000096"/>
          <w:sz w:val="20"/>
          <w:szCs w:val="24"/>
          <w:highlight w:val="white"/>
        </w:rPr>
        <w:t>&lt;/country&gt;</w:t>
      </w:r>
    </w:p>
    <w:p w:rsidR="00866F5A" w:rsidRDefault="00C43B03"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&lt;locality&gt;</w:t>
      </w:r>
    </w:p>
    <w:p w:rsidR="00866F5A" w:rsidRDefault="00C43B03" w:rsidP="00866F5A">
      <w:pPr>
        <w:shd w:val="clear" w:color="auto" w:fill="FFFFFF"/>
        <w:autoSpaceDE w:val="0"/>
        <w:autoSpaceDN w:val="0"/>
        <w:adjustRightInd w:val="0"/>
        <w:ind w:left="216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&lt;localityname&gt;</w:t>
      </w:r>
      <w:r w:rsidRPr="00C43B03">
        <w:rPr>
          <w:rFonts w:ascii="Courier New" w:hAnsi="Courier New" w:cs="Courier New"/>
          <w:color w:val="000000"/>
          <w:sz w:val="20"/>
          <w:szCs w:val="24"/>
          <w:highlight w:val="white"/>
        </w:rPr>
        <w:t>London</w:t>
      </w:r>
      <w:r w:rsidRPr="00C43B03">
        <w:rPr>
          <w:rFonts w:ascii="Courier New" w:hAnsi="Courier New" w:cs="Courier New"/>
          <w:color w:val="000096"/>
          <w:sz w:val="20"/>
          <w:szCs w:val="24"/>
          <w:highlight w:val="white"/>
        </w:rPr>
        <w:t>&lt;/localityname&gt;</w:t>
      </w:r>
    </w:p>
    <w:p w:rsidR="00866F5A" w:rsidRDefault="00C43B03" w:rsidP="00866F5A">
      <w:pPr>
        <w:shd w:val="clear" w:color="auto" w:fill="FFFFFF"/>
        <w:autoSpaceDE w:val="0"/>
        <w:autoSpaceDN w:val="0"/>
        <w:adjustRightInd w:val="0"/>
        <w:ind w:left="216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&lt;postalcode&gt;</w:t>
      </w:r>
      <w:r w:rsidRPr="00C43B03">
        <w:rPr>
          <w:rFonts w:ascii="Courier New" w:hAnsi="Courier New" w:cs="Courier New"/>
          <w:color w:val="000000"/>
          <w:sz w:val="20"/>
          <w:szCs w:val="24"/>
          <w:highlight w:val="white"/>
        </w:rPr>
        <w:t>EC1V 1NY</w:t>
      </w:r>
      <w:r w:rsidRPr="00C43B03">
        <w:rPr>
          <w:rFonts w:ascii="Courier New" w:hAnsi="Courier New" w:cs="Courier New"/>
          <w:color w:val="000096"/>
          <w:sz w:val="20"/>
          <w:szCs w:val="24"/>
          <w:highlight w:val="white"/>
        </w:rPr>
        <w:t>&lt;/postalcode&gt;</w:t>
      </w:r>
    </w:p>
    <w:p w:rsidR="00866F5A" w:rsidRDefault="00C43B03" w:rsidP="00866F5A">
      <w:pPr>
        <w:shd w:val="clear" w:color="auto" w:fill="FFFFFF"/>
        <w:autoSpaceDE w:val="0"/>
        <w:autoSpaceDN w:val="0"/>
        <w:adjustRightInd w:val="0"/>
        <w:ind w:left="216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&lt;/locality&gt;</w:t>
      </w:r>
    </w:p>
    <w:p w:rsidR="00866F5A" w:rsidRDefault="00C43B03" w:rsidP="00866F5A">
      <w:pPr>
        <w:shd w:val="clear" w:color="auto" w:fill="FFFFFF"/>
        <w:autoSpaceDE w:val="0"/>
        <w:autoSpaceDN w:val="0"/>
        <w:adjustRightInd w:val="0"/>
        <w:ind w:left="216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&lt;thoroughfare&gt;</w:t>
      </w:r>
      <w:r w:rsidR="00866F5A">
        <w:rPr>
          <w:rFonts w:ascii="Courier New" w:hAnsi="Courier New" w:cs="Courier New"/>
          <w:color w:val="000000"/>
          <w:sz w:val="20"/>
          <w:szCs w:val="24"/>
          <w:highlight w:val="white"/>
        </w:rPr>
        <w:t xml:space="preserve">Block 2, Angel Square 1 Torrens </w:t>
      </w:r>
      <w:r w:rsidRPr="00C43B03">
        <w:rPr>
          <w:rFonts w:ascii="Courier New" w:hAnsi="Courier New" w:cs="Courier New"/>
          <w:color w:val="000000"/>
          <w:sz w:val="20"/>
          <w:szCs w:val="24"/>
          <w:highlight w:val="white"/>
        </w:rPr>
        <w:t>Street</w:t>
      </w:r>
      <w:r w:rsidRPr="00C43B03">
        <w:rPr>
          <w:rFonts w:ascii="Courier New" w:hAnsi="Courier New" w:cs="Courier New"/>
          <w:color w:val="000096"/>
          <w:sz w:val="20"/>
          <w:szCs w:val="24"/>
          <w:highlight w:val="white"/>
        </w:rPr>
        <w:t>&lt;/thoroughfare&gt;</w:t>
      </w:r>
    </w:p>
    <w:p w:rsidR="00866F5A" w:rsidRDefault="00C43B03" w:rsidP="00866F5A">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&lt;/addressdetails&gt;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&lt;urls&gt;</w:t>
      </w:r>
    </w:p>
    <w:p w:rsidR="00866F5A" w:rsidRDefault="00C43B03"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&lt;url&gt;</w:t>
      </w:r>
      <w:r w:rsidR="00423261" w:rsidRPr="00423261">
        <w:rPr>
          <w:rStyle w:val="MonospaceChar"/>
        </w:rPr>
        <w:t>http://www.rssb.co.uk</w:t>
      </w:r>
      <w:r w:rsidR="00423261" w:rsidRPr="00C43B03">
        <w:rPr>
          <w:rFonts w:ascii="Courier New" w:hAnsi="Courier New" w:cs="Courier New"/>
          <w:color w:val="000096"/>
          <w:sz w:val="20"/>
          <w:szCs w:val="24"/>
          <w:highlight w:val="white"/>
        </w:rPr>
        <w:t>&lt;</w:t>
      </w:r>
      <w:r w:rsidR="00423261">
        <w:rPr>
          <w:rFonts w:ascii="Courier New" w:hAnsi="Courier New" w:cs="Courier New"/>
          <w:color w:val="000096"/>
          <w:sz w:val="20"/>
          <w:szCs w:val="24"/>
          <w:highlight w:val="white"/>
        </w:rPr>
        <w:t>/</w:t>
      </w:r>
      <w:r w:rsidR="00423261" w:rsidRPr="00C43B03">
        <w:rPr>
          <w:rFonts w:ascii="Courier New" w:hAnsi="Courier New" w:cs="Courier New"/>
          <w:color w:val="000096"/>
          <w:sz w:val="20"/>
          <w:szCs w:val="24"/>
          <w:highlight w:val="white"/>
        </w:rPr>
        <w:t>url&gt;</w:t>
      </w:r>
    </w:p>
    <w:p w:rsidR="00866F5A" w:rsidRDefault="00C43B03" w:rsidP="00866F5A">
      <w:pPr>
        <w:shd w:val="clear" w:color="auto" w:fill="FFFFFF"/>
        <w:autoSpaceDE w:val="0"/>
        <w:autoSpaceDN w:val="0"/>
        <w:adjustRightInd w:val="0"/>
        <w:ind w:left="144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&lt;/urls&gt;</w:t>
      </w:r>
    </w:p>
    <w:p w:rsidR="00866F5A" w:rsidRDefault="00C43B03" w:rsidP="00866F5A">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&lt;/organizationinfo&gt;</w:t>
      </w:r>
    </w:p>
    <w:p w:rsidR="00866F5A" w:rsidRDefault="00C43B03" w:rsidP="00D86D95">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&lt;/authorinformation&gt;</w:t>
      </w:r>
      <w:r w:rsidRPr="00C43B03">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&lt;publisherinformation&gt;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&lt;organization&gt;</w:t>
      </w:r>
      <w:r w:rsidRPr="00C43B03">
        <w:rPr>
          <w:rFonts w:ascii="Courier New" w:hAnsi="Courier New" w:cs="Courier New"/>
          <w:color w:val="000000"/>
          <w:sz w:val="20"/>
          <w:szCs w:val="24"/>
          <w:highlight w:val="white"/>
        </w:rPr>
        <w:t>RSSB</w:t>
      </w:r>
      <w:r w:rsidRPr="00C43B03">
        <w:rPr>
          <w:rFonts w:ascii="Courier New" w:hAnsi="Courier New" w:cs="Courier New"/>
          <w:color w:val="000096"/>
          <w:sz w:val="20"/>
          <w:szCs w:val="24"/>
          <w:highlight w:val="white"/>
        </w:rPr>
        <w:t>&lt;/organization&gt;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&lt;printlocation&gt;</w:t>
      </w:r>
      <w:r w:rsidRPr="00C43B03">
        <w:rPr>
          <w:rFonts w:ascii="Courier New" w:hAnsi="Courier New" w:cs="Courier New"/>
          <w:color w:val="000000"/>
          <w:sz w:val="20"/>
          <w:szCs w:val="24"/>
          <w:highlight w:val="white"/>
        </w:rPr>
        <w:t>United Kingdom</w:t>
      </w:r>
      <w:r w:rsidRPr="00C43B03">
        <w:rPr>
          <w:rFonts w:ascii="Courier New" w:hAnsi="Courier New" w:cs="Courier New"/>
          <w:color w:val="000096"/>
          <w:sz w:val="20"/>
          <w:szCs w:val="24"/>
          <w:highlight w:val="white"/>
        </w:rPr>
        <w:t>&lt;/printlocation&gt;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&lt;published&gt;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00866F5A">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&lt;completed&gt;</w:t>
      </w:r>
    </w:p>
    <w:p w:rsidR="00866F5A" w:rsidRDefault="00C43B03"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&lt;month&gt;</w:t>
      </w:r>
      <w:r w:rsidRPr="00C43B03">
        <w:rPr>
          <w:rFonts w:ascii="Courier New" w:hAnsi="Courier New" w:cs="Courier New"/>
          <w:color w:val="000000"/>
          <w:sz w:val="20"/>
          <w:szCs w:val="24"/>
          <w:highlight w:val="white"/>
        </w:rPr>
        <w:t>09</w:t>
      </w:r>
      <w:r w:rsidRPr="00C43B03">
        <w:rPr>
          <w:rFonts w:ascii="Courier New" w:hAnsi="Courier New" w:cs="Courier New"/>
          <w:color w:val="000096"/>
          <w:sz w:val="20"/>
          <w:szCs w:val="24"/>
          <w:highlight w:val="white"/>
        </w:rPr>
        <w:t>&lt;/month&gt;</w:t>
      </w:r>
    </w:p>
    <w:p w:rsidR="00866F5A" w:rsidRDefault="00C43B03" w:rsidP="00866F5A">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&lt;year&gt;</w:t>
      </w:r>
      <w:r w:rsidRPr="00C43B03">
        <w:rPr>
          <w:rFonts w:ascii="Courier New" w:hAnsi="Courier New" w:cs="Courier New"/>
          <w:color w:val="000000"/>
          <w:sz w:val="20"/>
          <w:szCs w:val="24"/>
          <w:highlight w:val="white"/>
        </w:rPr>
        <w:t>2014</w:t>
      </w:r>
      <w:r w:rsidRPr="00C43B03">
        <w:rPr>
          <w:rFonts w:ascii="Courier New" w:hAnsi="Courier New" w:cs="Courier New"/>
          <w:color w:val="000096"/>
          <w:sz w:val="20"/>
          <w:szCs w:val="24"/>
          <w:highlight w:val="white"/>
        </w:rPr>
        <w:t>&lt;/year&gt;</w:t>
      </w:r>
    </w:p>
    <w:p w:rsidR="00866F5A" w:rsidRDefault="00C43B03" w:rsidP="00866F5A">
      <w:pPr>
        <w:shd w:val="clear" w:color="auto" w:fill="FFFFFF"/>
        <w:autoSpaceDE w:val="0"/>
        <w:autoSpaceDN w:val="0"/>
        <w:adjustRightInd w:val="0"/>
        <w:ind w:left="144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&lt;/completed&gt;</w:t>
      </w:r>
    </w:p>
    <w:p w:rsidR="00866F5A" w:rsidRDefault="00C43B03" w:rsidP="00866F5A">
      <w:pPr>
        <w:shd w:val="clear" w:color="auto" w:fill="FFFFFF"/>
        <w:autoSpaceDE w:val="0"/>
        <w:autoSpaceDN w:val="0"/>
        <w:adjustRightInd w:val="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&lt;/published&gt;</w:t>
      </w:r>
      <w:r w:rsidR="00866F5A">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&lt;/publisherinformation&gt;</w:t>
      </w:r>
    </w:p>
    <w:p w:rsidR="00866F5A" w:rsidRDefault="00C43B03" w:rsidP="00866F5A">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&lt;bookid&gt;</w:t>
      </w:r>
    </w:p>
    <w:p w:rsidR="00866F5A" w:rsidRDefault="00C43B03" w:rsidP="00866F5A">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&lt;edition&gt;</w:t>
      </w:r>
      <w:r w:rsidRPr="00C43B03">
        <w:rPr>
          <w:rFonts w:ascii="Courier New" w:hAnsi="Courier New" w:cs="Courier New"/>
          <w:color w:val="000000"/>
          <w:sz w:val="20"/>
          <w:szCs w:val="24"/>
          <w:highlight w:val="white"/>
        </w:rPr>
        <w:t>Issue One</w:t>
      </w:r>
      <w:r w:rsidRPr="00C43B03">
        <w:rPr>
          <w:rFonts w:ascii="Courier New" w:hAnsi="Courier New" w:cs="Courier New"/>
          <w:color w:val="000096"/>
          <w:sz w:val="20"/>
          <w:szCs w:val="24"/>
          <w:highlight w:val="white"/>
        </w:rPr>
        <w:t>&lt;/edition&gt;</w:t>
      </w:r>
    </w:p>
    <w:p w:rsidR="00866F5A" w:rsidRDefault="00C43B03" w:rsidP="00866F5A">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&lt;booknumber&gt;</w:t>
      </w:r>
      <w:r w:rsidRPr="00C43B03">
        <w:rPr>
          <w:rFonts w:ascii="Courier New" w:hAnsi="Courier New" w:cs="Courier New"/>
          <w:color w:val="000000"/>
          <w:sz w:val="20"/>
          <w:szCs w:val="24"/>
          <w:highlight w:val="white"/>
        </w:rPr>
        <w:t>RIS-2706-RST</w:t>
      </w:r>
      <w:r w:rsidRPr="00C43B03">
        <w:rPr>
          <w:rFonts w:ascii="Courier New" w:hAnsi="Courier New" w:cs="Courier New"/>
          <w:color w:val="000096"/>
          <w:sz w:val="20"/>
          <w:szCs w:val="24"/>
          <w:highlight w:val="white"/>
        </w:rPr>
        <w:t>&lt;/booknumber&gt;</w:t>
      </w:r>
      <w:r w:rsidR="00866F5A">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&lt;/bookid&gt;</w:t>
      </w:r>
    </w:p>
    <w:p w:rsidR="00FA0C45" w:rsidRDefault="00C43B03" w:rsidP="00FA0C45">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&lt;bookchangehistory&gt;</w:t>
      </w:r>
    </w:p>
    <w:p w:rsidR="00FA0C45" w:rsidRDefault="00C43B03" w:rsidP="00FA0C45">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&lt;bookeventtype</w:t>
      </w:r>
      <w:r w:rsidRPr="00C43B03">
        <w:rPr>
          <w:rFonts w:ascii="Courier New" w:hAnsi="Courier New" w:cs="Courier New"/>
          <w:color w:val="F5844C"/>
          <w:sz w:val="20"/>
          <w:szCs w:val="24"/>
          <w:highlight w:val="white"/>
        </w:rPr>
        <w:t xml:space="preserve"> name</w:t>
      </w:r>
      <w:r w:rsidRPr="00C43B03">
        <w:rPr>
          <w:rFonts w:ascii="Courier New" w:hAnsi="Courier New" w:cs="Courier New"/>
          <w:color w:val="FF8040"/>
          <w:sz w:val="20"/>
          <w:szCs w:val="24"/>
          <w:highlight w:val="white"/>
        </w:rPr>
        <w:t>=</w:t>
      </w:r>
      <w:r w:rsidRPr="00C43B03">
        <w:rPr>
          <w:rFonts w:ascii="Courier New" w:hAnsi="Courier New" w:cs="Courier New"/>
          <w:color w:val="993300"/>
          <w:sz w:val="20"/>
          <w:szCs w:val="24"/>
          <w:highlight w:val="white"/>
        </w:rPr>
        <w:t>"supercedes"</w:t>
      </w:r>
      <w:r w:rsidRPr="00C43B03">
        <w:rPr>
          <w:rFonts w:ascii="Courier New" w:hAnsi="Courier New" w:cs="Courier New"/>
          <w:color w:val="000096"/>
          <w:sz w:val="20"/>
          <w:szCs w:val="24"/>
          <w:highlight w:val="white"/>
        </w:rPr>
        <w:t>/&gt;</w:t>
      </w:r>
      <w:r w:rsidRPr="00C43B03">
        <w:rPr>
          <w:rFonts w:ascii="Courier New" w:hAnsi="Courier New" w:cs="Courier New"/>
          <w:color w:val="000000"/>
          <w:sz w:val="20"/>
          <w:szCs w:val="24"/>
          <w:highlight w:val="white"/>
        </w:rPr>
        <w:br/>
      </w:r>
      <w:r w:rsidRPr="00C43B03">
        <w:rPr>
          <w:rFonts w:ascii="Courier New" w:hAnsi="Courier New" w:cs="Courier New"/>
          <w:color w:val="000000"/>
          <w:sz w:val="20"/>
          <w:szCs w:val="24"/>
          <w:highlight w:val="white"/>
        </w:rPr>
        <w:tab/>
      </w:r>
      <w:r w:rsidR="00FA0C45">
        <w:rPr>
          <w:rFonts w:ascii="Courier New" w:hAnsi="Courier New" w:cs="Courier New"/>
          <w:color w:val="000000"/>
          <w:sz w:val="20"/>
          <w:szCs w:val="24"/>
          <w:highlight w:val="white"/>
        </w:rPr>
        <w:tab/>
      </w:r>
      <w:r w:rsidRPr="00C43B03">
        <w:rPr>
          <w:rFonts w:ascii="Courier New" w:hAnsi="Courier New" w:cs="Courier New"/>
          <w:color w:val="000096"/>
          <w:sz w:val="20"/>
          <w:szCs w:val="24"/>
          <w:highlight w:val="white"/>
        </w:rPr>
        <w:t>&lt;summary&gt;</w:t>
      </w:r>
      <w:r w:rsidRPr="00C43B03">
        <w:rPr>
          <w:rFonts w:ascii="Courier New" w:hAnsi="Courier New" w:cs="Courier New"/>
          <w:color w:val="000000"/>
          <w:sz w:val="20"/>
          <w:szCs w:val="24"/>
          <w:highlight w:val="white"/>
        </w:rPr>
        <w:t xml:space="preserve">This Rail Industry Standard does not supersede </w:t>
      </w:r>
    </w:p>
    <w:p w:rsidR="00FA0C45" w:rsidRDefault="00C43B03" w:rsidP="00FA0C45">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00"/>
          <w:sz w:val="20"/>
          <w:szCs w:val="24"/>
          <w:highlight w:val="white"/>
        </w:rPr>
        <w:t>or replace any other</w:t>
      </w:r>
      <w:r w:rsidR="00FA0C45">
        <w:rPr>
          <w:rFonts w:ascii="Courier New" w:hAnsi="Courier New" w:cs="Courier New"/>
          <w:color w:val="000000"/>
          <w:sz w:val="20"/>
          <w:szCs w:val="24"/>
          <w:highlight w:val="white"/>
        </w:rPr>
        <w:t xml:space="preserve"> </w:t>
      </w:r>
      <w:r w:rsidRPr="00C43B03">
        <w:rPr>
          <w:rFonts w:ascii="Courier New" w:hAnsi="Courier New" w:cs="Courier New"/>
          <w:color w:val="000000"/>
          <w:sz w:val="20"/>
          <w:szCs w:val="24"/>
          <w:highlight w:val="white"/>
        </w:rPr>
        <w:t>Ralway Group documents.</w:t>
      </w:r>
      <w:r w:rsidRPr="00C43B03">
        <w:rPr>
          <w:rFonts w:ascii="Courier New" w:hAnsi="Courier New" w:cs="Courier New"/>
          <w:color w:val="000096"/>
          <w:sz w:val="20"/>
          <w:szCs w:val="24"/>
          <w:highlight w:val="white"/>
        </w:rPr>
        <w:t>&lt;/summary&gt;</w:t>
      </w:r>
    </w:p>
    <w:p w:rsidR="00FA0C45" w:rsidRDefault="00C43B03" w:rsidP="00FA0C45">
      <w:pPr>
        <w:shd w:val="clear" w:color="auto" w:fill="FFFFFF"/>
        <w:autoSpaceDE w:val="0"/>
        <w:autoSpaceDN w:val="0"/>
        <w:adjustRightInd w:val="0"/>
        <w:ind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ind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&lt;bookeventtype</w:t>
      </w:r>
      <w:r w:rsidRPr="00C43B03">
        <w:rPr>
          <w:rFonts w:ascii="Courier New" w:hAnsi="Courier New" w:cs="Courier New"/>
          <w:color w:val="F5844C"/>
          <w:sz w:val="20"/>
          <w:szCs w:val="24"/>
          <w:highlight w:val="white"/>
        </w:rPr>
        <w:t xml:space="preserve"> name</w:t>
      </w:r>
      <w:r w:rsidRPr="00C43B03">
        <w:rPr>
          <w:rFonts w:ascii="Courier New" w:hAnsi="Courier New" w:cs="Courier New"/>
          <w:color w:val="FF8040"/>
          <w:sz w:val="20"/>
          <w:szCs w:val="24"/>
          <w:highlight w:val="white"/>
        </w:rPr>
        <w:t>=</w:t>
      </w:r>
      <w:r w:rsidRPr="00C43B03">
        <w:rPr>
          <w:rFonts w:ascii="Courier New" w:hAnsi="Courier New" w:cs="Courier New"/>
          <w:color w:val="993300"/>
          <w:sz w:val="20"/>
          <w:szCs w:val="24"/>
          <w:highlight w:val="white"/>
        </w:rPr>
        <w:t>"in_force"</w:t>
      </w:r>
      <w:r w:rsidRPr="00C43B03">
        <w:rPr>
          <w:rFonts w:ascii="Courier New" w:hAnsi="Courier New" w:cs="Courier New"/>
          <w:color w:val="000096"/>
          <w:sz w:val="20"/>
          <w:szCs w:val="24"/>
          <w:highlight w:val="white"/>
        </w:rPr>
        <w:t>/&gt;</w:t>
      </w:r>
    </w:p>
    <w:p w:rsidR="00FA0C45" w:rsidRDefault="00C43B03" w:rsidP="00FA0C45">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&lt;completed&gt;</w:t>
      </w:r>
    </w:p>
    <w:p w:rsidR="00FA0C45" w:rsidRDefault="00C43B03" w:rsidP="00FA0C45">
      <w:pPr>
        <w:shd w:val="clear" w:color="auto" w:fill="FFFFFF"/>
        <w:autoSpaceDE w:val="0"/>
        <w:autoSpaceDN w:val="0"/>
        <w:adjustRightInd w:val="0"/>
        <w:ind w:left="144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&lt;day&gt;</w:t>
      </w:r>
      <w:r w:rsidRPr="00C43B03">
        <w:rPr>
          <w:rFonts w:ascii="Courier New" w:hAnsi="Courier New" w:cs="Courier New"/>
          <w:color w:val="000000"/>
          <w:sz w:val="20"/>
          <w:szCs w:val="24"/>
          <w:highlight w:val="white"/>
        </w:rPr>
        <w:t>30</w:t>
      </w:r>
      <w:r w:rsidRPr="00C43B03">
        <w:rPr>
          <w:rFonts w:ascii="Courier New" w:hAnsi="Courier New" w:cs="Courier New"/>
          <w:color w:val="000096"/>
          <w:sz w:val="20"/>
          <w:szCs w:val="24"/>
          <w:highlight w:val="white"/>
        </w:rPr>
        <w:t>&lt;/day&gt;</w:t>
      </w:r>
    </w:p>
    <w:p w:rsidR="00FA0C45" w:rsidRDefault="00C43B03" w:rsidP="00FA0C45">
      <w:pPr>
        <w:shd w:val="clear" w:color="auto" w:fill="FFFFFF"/>
        <w:autoSpaceDE w:val="0"/>
        <w:autoSpaceDN w:val="0"/>
        <w:adjustRightInd w:val="0"/>
        <w:ind w:left="144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&lt;month&gt;</w:t>
      </w:r>
      <w:r w:rsidRPr="00C43B03">
        <w:rPr>
          <w:rFonts w:ascii="Courier New" w:hAnsi="Courier New" w:cs="Courier New"/>
          <w:color w:val="000000"/>
          <w:sz w:val="20"/>
          <w:szCs w:val="24"/>
          <w:highlight w:val="white"/>
        </w:rPr>
        <w:t>06</w:t>
      </w:r>
      <w:r w:rsidRPr="00C43B03">
        <w:rPr>
          <w:rFonts w:ascii="Courier New" w:hAnsi="Courier New" w:cs="Courier New"/>
          <w:color w:val="000096"/>
          <w:sz w:val="20"/>
          <w:szCs w:val="24"/>
          <w:highlight w:val="white"/>
        </w:rPr>
        <w:t>&lt;/month&gt;</w:t>
      </w:r>
    </w:p>
    <w:p w:rsidR="00FA0C45" w:rsidRDefault="00C43B03" w:rsidP="00FA0C45">
      <w:pPr>
        <w:shd w:val="clear" w:color="auto" w:fill="FFFFFF"/>
        <w:autoSpaceDE w:val="0"/>
        <w:autoSpaceDN w:val="0"/>
        <w:adjustRightInd w:val="0"/>
        <w:ind w:left="144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&lt;year&gt;</w:t>
      </w:r>
      <w:r w:rsidRPr="00C43B03">
        <w:rPr>
          <w:rFonts w:ascii="Courier New" w:hAnsi="Courier New" w:cs="Courier New"/>
          <w:color w:val="000000"/>
          <w:sz w:val="20"/>
          <w:szCs w:val="24"/>
          <w:highlight w:val="white"/>
        </w:rPr>
        <w:t>2013</w:t>
      </w:r>
      <w:r w:rsidRPr="00C43B03">
        <w:rPr>
          <w:rFonts w:ascii="Courier New" w:hAnsi="Courier New" w:cs="Courier New"/>
          <w:color w:val="000096"/>
          <w:sz w:val="20"/>
          <w:szCs w:val="24"/>
          <w:highlight w:val="white"/>
        </w:rPr>
        <w:t>&lt;/year&gt;</w:t>
      </w:r>
    </w:p>
    <w:p w:rsidR="00FA0C45" w:rsidRDefault="00C43B03" w:rsidP="00FA0C45">
      <w:pPr>
        <w:shd w:val="clear" w:color="auto" w:fill="FFFFFF"/>
        <w:autoSpaceDE w:val="0"/>
        <w:autoSpaceDN w:val="0"/>
        <w:adjustRightInd w:val="0"/>
        <w:ind w:left="144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&lt;/completed&gt;</w:t>
      </w:r>
      <w:r w:rsidRPr="00C43B03">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&lt;summary&gt;</w:t>
      </w:r>
      <w:r w:rsidRPr="00C43B03">
        <w:rPr>
          <w:rFonts w:ascii="Courier New" w:hAnsi="Courier New" w:cs="Courier New"/>
          <w:color w:val="000000"/>
          <w:sz w:val="20"/>
          <w:szCs w:val="24"/>
          <w:highlight w:val="white"/>
        </w:rPr>
        <w:t>RIS-2706-RST Issue 1 in in force</w:t>
      </w:r>
      <w:r w:rsidRPr="00C43B03">
        <w:rPr>
          <w:rFonts w:ascii="Courier New" w:hAnsi="Courier New" w:cs="Courier New"/>
          <w:color w:val="000096"/>
          <w:sz w:val="20"/>
          <w:szCs w:val="24"/>
          <w:highlight w:val="white"/>
        </w:rPr>
        <w:t>&lt;/summary&gt;</w:t>
      </w:r>
    </w:p>
    <w:p w:rsidR="00FA0C45" w:rsidRDefault="00C43B03" w:rsidP="00FA0C45">
      <w:pPr>
        <w:shd w:val="clear" w:color="auto" w:fill="FFFFFF"/>
        <w:autoSpaceDE w:val="0"/>
        <w:autoSpaceDN w:val="0"/>
        <w:adjustRightInd w:val="0"/>
        <w:ind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&lt;bookeventtype</w:t>
      </w:r>
      <w:r w:rsidRPr="00C43B03">
        <w:rPr>
          <w:rFonts w:ascii="Courier New" w:hAnsi="Courier New" w:cs="Courier New"/>
          <w:color w:val="F5844C"/>
          <w:sz w:val="20"/>
          <w:szCs w:val="24"/>
          <w:highlight w:val="white"/>
        </w:rPr>
        <w:t xml:space="preserve"> name</w:t>
      </w:r>
      <w:r w:rsidRPr="00C43B03">
        <w:rPr>
          <w:rFonts w:ascii="Courier New" w:hAnsi="Courier New" w:cs="Courier New"/>
          <w:color w:val="FF8040"/>
          <w:sz w:val="20"/>
          <w:szCs w:val="24"/>
          <w:highlight w:val="white"/>
        </w:rPr>
        <w:t>=</w:t>
      </w:r>
      <w:r w:rsidRPr="00C43B03">
        <w:rPr>
          <w:rFonts w:ascii="Courier New" w:hAnsi="Courier New" w:cs="Courier New"/>
          <w:color w:val="993300"/>
          <w:sz w:val="20"/>
          <w:szCs w:val="24"/>
          <w:highlight w:val="white"/>
        </w:rPr>
        <w:t>"compliance"</w:t>
      </w:r>
      <w:r w:rsidRPr="00C43B03">
        <w:rPr>
          <w:rFonts w:ascii="Courier New" w:hAnsi="Courier New" w:cs="Courier New"/>
          <w:color w:val="000096"/>
          <w:sz w:val="20"/>
          <w:szCs w:val="24"/>
          <w:highlight w:val="white"/>
        </w:rPr>
        <w:t>/&gt;</w:t>
      </w:r>
    </w:p>
    <w:p w:rsidR="00FA0C45" w:rsidRDefault="00C43B03" w:rsidP="00FA0C45">
      <w:pPr>
        <w:shd w:val="clear" w:color="auto" w:fill="FFFFFF"/>
        <w:autoSpaceDE w:val="0"/>
        <w:autoSpaceDN w:val="0"/>
        <w:adjustRightInd w:val="0"/>
        <w:ind w:left="144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&lt;completed&gt;</w:t>
      </w:r>
    </w:p>
    <w:p w:rsidR="00FA0C45" w:rsidRDefault="00C43B03" w:rsidP="00FA0C45">
      <w:pPr>
        <w:shd w:val="clear" w:color="auto" w:fill="FFFFFF"/>
        <w:autoSpaceDE w:val="0"/>
        <w:autoSpaceDN w:val="0"/>
        <w:adjustRightInd w:val="0"/>
        <w:ind w:left="144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&lt;day&gt;</w:t>
      </w:r>
      <w:r w:rsidRPr="00C43B03">
        <w:rPr>
          <w:rFonts w:ascii="Courier New" w:hAnsi="Courier New" w:cs="Courier New"/>
          <w:color w:val="000000"/>
          <w:sz w:val="20"/>
          <w:szCs w:val="24"/>
          <w:highlight w:val="white"/>
        </w:rPr>
        <w:t>30</w:t>
      </w:r>
      <w:r w:rsidRPr="00C43B03">
        <w:rPr>
          <w:rFonts w:ascii="Courier New" w:hAnsi="Courier New" w:cs="Courier New"/>
          <w:color w:val="000096"/>
          <w:sz w:val="20"/>
          <w:szCs w:val="24"/>
          <w:highlight w:val="white"/>
        </w:rPr>
        <w:t>&lt;/day&gt;</w:t>
      </w:r>
    </w:p>
    <w:p w:rsidR="00FA0C45" w:rsidRDefault="00C43B03" w:rsidP="00FA0C45">
      <w:pPr>
        <w:shd w:val="clear" w:color="auto" w:fill="FFFFFF"/>
        <w:autoSpaceDE w:val="0"/>
        <w:autoSpaceDN w:val="0"/>
        <w:adjustRightInd w:val="0"/>
        <w:ind w:left="216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&lt;month&gt;</w:t>
      </w:r>
      <w:r w:rsidRPr="00C43B03">
        <w:rPr>
          <w:rFonts w:ascii="Courier New" w:hAnsi="Courier New" w:cs="Courier New"/>
          <w:color w:val="000000"/>
          <w:sz w:val="20"/>
          <w:szCs w:val="24"/>
          <w:highlight w:val="white"/>
        </w:rPr>
        <w:t>09</w:t>
      </w:r>
      <w:r w:rsidRPr="00C43B03">
        <w:rPr>
          <w:rFonts w:ascii="Courier New" w:hAnsi="Courier New" w:cs="Courier New"/>
          <w:color w:val="000096"/>
          <w:sz w:val="20"/>
          <w:szCs w:val="24"/>
          <w:highlight w:val="white"/>
        </w:rPr>
        <w:t>&lt;/month&gt;</w:t>
      </w:r>
    </w:p>
    <w:p w:rsidR="00FA0C45" w:rsidRDefault="00C43B03" w:rsidP="00FA0C45">
      <w:pPr>
        <w:shd w:val="clear" w:color="auto" w:fill="FFFFFF"/>
        <w:autoSpaceDE w:val="0"/>
        <w:autoSpaceDN w:val="0"/>
        <w:adjustRightInd w:val="0"/>
        <w:ind w:left="216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&lt;year&gt;</w:t>
      </w:r>
      <w:r w:rsidRPr="00C43B03">
        <w:rPr>
          <w:rFonts w:ascii="Courier New" w:hAnsi="Courier New" w:cs="Courier New"/>
          <w:color w:val="000000"/>
          <w:sz w:val="20"/>
          <w:szCs w:val="24"/>
          <w:highlight w:val="white"/>
        </w:rPr>
        <w:t>2013</w:t>
      </w:r>
      <w:r w:rsidRPr="00C43B03">
        <w:rPr>
          <w:rFonts w:ascii="Courier New" w:hAnsi="Courier New" w:cs="Courier New"/>
          <w:color w:val="000096"/>
          <w:sz w:val="20"/>
          <w:szCs w:val="24"/>
          <w:highlight w:val="white"/>
        </w:rPr>
        <w:t>&lt;/year&gt;</w:t>
      </w:r>
    </w:p>
    <w:p w:rsidR="00FA0C45" w:rsidRDefault="00C43B03" w:rsidP="00FA0C45">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&lt;/completed&gt;</w:t>
      </w:r>
    </w:p>
    <w:p w:rsidR="00FA0C45" w:rsidRDefault="00C43B03" w:rsidP="00FA0C45">
      <w:pPr>
        <w:shd w:val="clear" w:color="auto" w:fill="FFFFFF"/>
        <w:autoSpaceDE w:val="0"/>
        <w:autoSpaceDN w:val="0"/>
        <w:adjustRightInd w:val="0"/>
        <w:ind w:left="720" w:firstLine="720"/>
        <w:rPr>
          <w:rFonts w:ascii="Courier New" w:hAnsi="Courier New" w:cs="Courier New"/>
          <w:color w:val="000096"/>
          <w:sz w:val="20"/>
          <w:szCs w:val="24"/>
          <w:highlight w:val="white"/>
        </w:rPr>
      </w:pPr>
      <w:r w:rsidRPr="00C43B03">
        <w:rPr>
          <w:rFonts w:ascii="Courier New" w:hAnsi="Courier New" w:cs="Courier New"/>
          <w:color w:val="000096"/>
          <w:sz w:val="20"/>
          <w:szCs w:val="24"/>
          <w:highlight w:val="white"/>
        </w:rPr>
        <w:t>&lt;summary&gt;</w:t>
      </w:r>
      <w:r w:rsidRPr="00C43B03">
        <w:rPr>
          <w:rFonts w:ascii="Courier New" w:hAnsi="Courier New" w:cs="Courier New"/>
          <w:color w:val="000000"/>
          <w:sz w:val="20"/>
          <w:szCs w:val="24"/>
          <w:highlight w:val="white"/>
        </w:rPr>
        <w:t>RIS-2706-RST Issue 1 must be complied with</w:t>
      </w:r>
      <w:r w:rsidRPr="00C43B03">
        <w:rPr>
          <w:rFonts w:ascii="Courier New" w:hAnsi="Courier New" w:cs="Courier New"/>
          <w:color w:val="000096"/>
          <w:sz w:val="20"/>
          <w:szCs w:val="24"/>
          <w:highlight w:val="white"/>
        </w:rPr>
        <w:t>&lt;/summary&gt;</w:t>
      </w:r>
    </w:p>
    <w:p w:rsidR="00FA0C45" w:rsidRDefault="00C43B03" w:rsidP="00FA0C45">
      <w:pPr>
        <w:shd w:val="clear" w:color="auto" w:fill="FFFFFF"/>
        <w:autoSpaceDE w:val="0"/>
        <w:autoSpaceDN w:val="0"/>
        <w:adjustRightInd w:val="0"/>
        <w:ind w:left="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&lt;/bookevent&gt;</w:t>
      </w:r>
    </w:p>
    <w:p w:rsidR="00FA0C45" w:rsidRDefault="00C43B03" w:rsidP="00FA0C45">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&lt;/bookchangehistory&gt;</w:t>
      </w:r>
    </w:p>
    <w:p w:rsidR="00FA0C45" w:rsidRDefault="00C43B03" w:rsidP="00FA0C45">
      <w:pPr>
        <w:shd w:val="clear" w:color="auto" w:fill="FFFFFF"/>
        <w:autoSpaceDE w:val="0"/>
        <w:autoSpaceDN w:val="0"/>
        <w:adjustRightInd w:val="0"/>
        <w:ind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&lt;bookrights&gt;</w:t>
      </w:r>
    </w:p>
    <w:p w:rsidR="00FA0C45" w:rsidRDefault="00C43B03" w:rsidP="00FA0C45">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&lt;copyrfirst&gt;</w:t>
      </w:r>
    </w:p>
    <w:p w:rsidR="00FA0C45" w:rsidRDefault="00C43B03" w:rsidP="00FA0C45">
      <w:pPr>
        <w:shd w:val="clear" w:color="auto" w:fill="FFFFFF"/>
        <w:autoSpaceDE w:val="0"/>
        <w:autoSpaceDN w:val="0"/>
        <w:adjustRightInd w:val="0"/>
        <w:ind w:left="144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&lt;year&gt;</w:t>
      </w:r>
      <w:r w:rsidRPr="00C43B03">
        <w:rPr>
          <w:rFonts w:ascii="Courier New" w:hAnsi="Courier New" w:cs="Courier New"/>
          <w:color w:val="000000"/>
          <w:sz w:val="20"/>
          <w:szCs w:val="24"/>
          <w:highlight w:val="white"/>
        </w:rPr>
        <w:t>2013</w:t>
      </w:r>
      <w:r w:rsidRPr="00C43B03">
        <w:rPr>
          <w:rFonts w:ascii="Courier New" w:hAnsi="Courier New" w:cs="Courier New"/>
          <w:color w:val="000096"/>
          <w:sz w:val="20"/>
          <w:szCs w:val="24"/>
          <w:highlight w:val="white"/>
        </w:rPr>
        <w:t>&lt;/year&gt;</w:t>
      </w:r>
    </w:p>
    <w:p w:rsidR="00FA0C45" w:rsidRDefault="00C43B03" w:rsidP="00FA0C45">
      <w:pPr>
        <w:shd w:val="clear" w:color="auto" w:fill="FFFFFF"/>
        <w:autoSpaceDE w:val="0"/>
        <w:autoSpaceDN w:val="0"/>
        <w:adjustRightInd w:val="0"/>
        <w:ind w:left="144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&lt;/copyrfirst&gt;</w:t>
      </w:r>
      <w:r w:rsidRPr="00C43B03">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&lt;bookowner&gt;</w:t>
      </w:r>
    </w:p>
    <w:p w:rsidR="00FA0C45" w:rsidRDefault="00C43B03" w:rsidP="00FA0C45">
      <w:pPr>
        <w:shd w:val="clear" w:color="auto" w:fill="FFFFFF"/>
        <w:autoSpaceDE w:val="0"/>
        <w:autoSpaceDN w:val="0"/>
        <w:adjustRightInd w:val="0"/>
        <w:ind w:left="216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&lt;organization&gt;</w:t>
      </w:r>
      <w:r w:rsidRPr="00C43B03">
        <w:rPr>
          <w:rFonts w:ascii="Courier New" w:hAnsi="Courier New" w:cs="Courier New"/>
          <w:color w:val="000000"/>
          <w:sz w:val="20"/>
          <w:szCs w:val="24"/>
          <w:highlight w:val="white"/>
        </w:rPr>
        <w:t>Rail Safety and Standards Board</w:t>
      </w:r>
      <w:r w:rsidRPr="00C43B03">
        <w:rPr>
          <w:rFonts w:ascii="Courier New" w:hAnsi="Courier New" w:cs="Courier New"/>
          <w:color w:val="000096"/>
          <w:sz w:val="20"/>
          <w:szCs w:val="24"/>
          <w:highlight w:val="white"/>
        </w:rPr>
        <w:t>&lt;/organization&gt;</w:t>
      </w:r>
    </w:p>
    <w:p w:rsidR="00FA0C45" w:rsidRDefault="00C43B03" w:rsidP="00FA0C45">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&lt;/bookowner&gt;</w:t>
      </w:r>
      <w:r w:rsidR="00FA0C45">
        <w:rPr>
          <w:rFonts w:ascii="Courier New" w:hAnsi="Courier New" w:cs="Courier New"/>
          <w:color w:val="000000"/>
          <w:sz w:val="20"/>
          <w:szCs w:val="24"/>
          <w:highlight w:val="white"/>
        </w:rPr>
        <w:br/>
      </w:r>
      <w:r w:rsidRPr="00C43B03">
        <w:rPr>
          <w:rFonts w:ascii="Courier New" w:hAnsi="Courier New" w:cs="Courier New"/>
          <w:color w:val="000096"/>
          <w:sz w:val="20"/>
          <w:szCs w:val="24"/>
          <w:highlight w:val="white"/>
        </w:rPr>
        <w:t>&lt;/bookrights&gt;</w:t>
      </w:r>
    </w:p>
    <w:p w:rsidR="00C43B03" w:rsidRPr="00FA0C45" w:rsidRDefault="00C43B03" w:rsidP="00FA0C45">
      <w:pPr>
        <w:shd w:val="clear" w:color="auto" w:fill="FFFFFF"/>
        <w:autoSpaceDE w:val="0"/>
        <w:autoSpaceDN w:val="0"/>
        <w:adjustRightInd w:val="0"/>
        <w:rPr>
          <w:rFonts w:ascii="Courier New" w:hAnsi="Courier New" w:cs="Courier New"/>
          <w:color w:val="000000"/>
          <w:sz w:val="20"/>
          <w:szCs w:val="24"/>
          <w:highlight w:val="white"/>
        </w:rPr>
      </w:pPr>
      <w:r w:rsidRPr="00C43B03">
        <w:rPr>
          <w:rFonts w:ascii="Courier New" w:hAnsi="Courier New" w:cs="Courier New"/>
          <w:color w:val="000096"/>
          <w:sz w:val="20"/>
          <w:szCs w:val="24"/>
          <w:highlight w:val="white"/>
        </w:rPr>
        <w:t>&lt;/bookmeta&gt;</w:t>
      </w:r>
    </w:p>
    <w:p w:rsidR="00C43B03" w:rsidRDefault="00C43B03" w:rsidP="00A27516"/>
    <w:p w:rsidR="00C43B03" w:rsidRDefault="00C43B03" w:rsidP="00A27516"/>
    <w:p w:rsidR="00A52C29" w:rsidRDefault="00A52C29">
      <w:pPr>
        <w:spacing w:after="160" w:line="259" w:lineRule="auto"/>
      </w:pPr>
      <w:r>
        <w:br w:type="page"/>
      </w:r>
    </w:p>
    <w:p w:rsidR="009D5074" w:rsidRDefault="009D5074" w:rsidP="00425839">
      <w:pPr>
        <w:pStyle w:val="Heading1"/>
      </w:pPr>
      <w:bookmarkStart w:id="119" w:name="_Toc469647118"/>
      <w:r>
        <w:t>Chapter 7: Linking strategies</w:t>
      </w:r>
      <w:bookmarkEnd w:id="119"/>
    </w:p>
    <w:p w:rsidR="00425839" w:rsidRDefault="00425839" w:rsidP="00425839">
      <w:r>
        <w:t xml:space="preserve">Although topics in a topic-based structured authoring environment are meant to stand alone, they may still be enhanced by other related content in another topic. In addition to using the </w:t>
      </w:r>
      <w:r w:rsidRPr="00425839">
        <w:rPr>
          <w:rStyle w:val="AttributeChar"/>
        </w:rPr>
        <w:t>@collection-type</w:t>
      </w:r>
      <w:r>
        <w:rPr>
          <w:rFonts w:ascii="Times-Italic" w:hAnsi="Times-Italic" w:cs="Times-Italic"/>
          <w:i/>
          <w:iCs/>
        </w:rPr>
        <w:t xml:space="preserve"> </w:t>
      </w:r>
      <w:r>
        <w:t>attribute to link topics that are grouped together in a map (</w:t>
      </w:r>
      <w:hyperlink w:anchor="_Linking_topics" w:history="1">
        <w:r w:rsidR="00515020" w:rsidRPr="00515020">
          <w:rPr>
            <w:rStyle w:val="Hyperlink"/>
          </w:rPr>
          <w:t>Linking topics</w:t>
        </w:r>
      </w:hyperlink>
      <w:r w:rsidR="00515020">
        <w:t xml:space="preserve"> </w:t>
      </w:r>
      <w:r>
        <w:t xml:space="preserve">on page </w:t>
      </w:r>
      <w:r w:rsidR="00515020">
        <w:fldChar w:fldCharType="begin"/>
      </w:r>
      <w:r w:rsidR="00515020">
        <w:instrText xml:space="preserve"> PAGEREF _Ref465154850 \h </w:instrText>
      </w:r>
      <w:r w:rsidR="00515020">
        <w:fldChar w:fldCharType="separate"/>
      </w:r>
      <w:r w:rsidR="00D0331A">
        <w:rPr>
          <w:noProof/>
        </w:rPr>
        <w:t>44</w:t>
      </w:r>
      <w:r w:rsidR="00515020">
        <w:fldChar w:fldCharType="end"/>
      </w:r>
      <w:r>
        <w:t>), you can define links between non-sequential topics in two distinct ways:</w:t>
      </w:r>
    </w:p>
    <w:p w:rsidR="00425839" w:rsidRDefault="00425839" w:rsidP="00425839"/>
    <w:p w:rsidR="00425839" w:rsidRDefault="00425839" w:rsidP="00EC45E1">
      <w:pPr>
        <w:pStyle w:val="ListParagraph"/>
        <w:numPr>
          <w:ilvl w:val="0"/>
          <w:numId w:val="5"/>
        </w:numPr>
      </w:pPr>
      <w:r>
        <w:t>Using inline cross references within a topic</w:t>
      </w:r>
    </w:p>
    <w:p w:rsidR="009D5074" w:rsidRDefault="00425839" w:rsidP="00EC45E1">
      <w:pPr>
        <w:pStyle w:val="ListParagraph"/>
        <w:numPr>
          <w:ilvl w:val="0"/>
          <w:numId w:val="5"/>
        </w:numPr>
      </w:pPr>
      <w:r>
        <w:t>Using relationship tables at the map level</w:t>
      </w:r>
    </w:p>
    <w:p w:rsidR="00425839" w:rsidRDefault="00425839" w:rsidP="00425839"/>
    <w:p w:rsidR="00425839" w:rsidRDefault="008527BE" w:rsidP="008527BE">
      <w:pPr>
        <w:pStyle w:val="Heading2"/>
      </w:pPr>
      <w:bookmarkStart w:id="120" w:name="_Toc469647119"/>
      <w:r>
        <w:t>ID attribute</w:t>
      </w:r>
      <w:bookmarkEnd w:id="120"/>
    </w:p>
    <w:p w:rsidR="008527BE" w:rsidRDefault="008527BE" w:rsidP="008527BE">
      <w:r>
        <w:t xml:space="preserve">The </w:t>
      </w:r>
      <w:r w:rsidRPr="008527BE">
        <w:rPr>
          <w:rStyle w:val="AttributeChar"/>
        </w:rPr>
        <w:t>@id</w:t>
      </w:r>
      <w:r>
        <w:rPr>
          <w:rFonts w:ascii="Times-Italic" w:hAnsi="Times-Italic" w:cs="Times-Italic"/>
          <w:i/>
          <w:iCs/>
        </w:rPr>
        <w:t xml:space="preserve"> </w:t>
      </w:r>
      <w:r>
        <w:t xml:space="preserve">attribute assigns an identifier to an element so the element can be referenced and reused. It is required on all root elements. All other elements can have an </w:t>
      </w:r>
      <w:r w:rsidRPr="008527BE">
        <w:rPr>
          <w:rStyle w:val="AttributeChar"/>
        </w:rPr>
        <w:t>@id</w:t>
      </w:r>
      <w:r>
        <w:rPr>
          <w:rFonts w:ascii="Times-Italic" w:hAnsi="Times-Italic" w:cs="Times-Italic"/>
          <w:i/>
          <w:iCs/>
        </w:rPr>
        <w:t xml:space="preserve"> </w:t>
      </w:r>
      <w:r>
        <w:t>attribute, but it is not required unless you plan to reference the element. All topic IDs must be unique, and IDs must be unique across all elements within a single topic. If two elements have the same ID, all references will go to the first element with the ID. Automatic IDs will guarantee all topic IDs are unique.</w:t>
      </w:r>
    </w:p>
    <w:p w:rsidR="008527BE" w:rsidRDefault="008527BE" w:rsidP="008527BE"/>
    <w:p w:rsidR="008527BE" w:rsidRDefault="008527BE" w:rsidP="008527BE">
      <w:pPr>
        <w:rPr>
          <w:rStyle w:val="AttributeChar"/>
        </w:rPr>
      </w:pPr>
      <w:r w:rsidRPr="008527BE">
        <w:rPr>
          <w:b/>
        </w:rPr>
        <w:t>Note:</w:t>
      </w:r>
      <w:r>
        <w:t xml:space="preserve"> IDs do not need to be unique across topics. Since the topic </w:t>
      </w:r>
      <w:r w:rsidRPr="00AC2935">
        <w:rPr>
          <w:rStyle w:val="AttributeChar"/>
        </w:rPr>
        <w:t>@id</w:t>
      </w:r>
      <w:r>
        <w:rPr>
          <w:rFonts w:ascii="Times-Italic" w:hAnsi="Times-Italic" w:cs="Times-Italic"/>
          <w:i/>
          <w:iCs/>
        </w:rPr>
        <w:t xml:space="preserve"> </w:t>
      </w:r>
      <w:r>
        <w:t xml:space="preserve">is also part of any reference made to an element, the reference will be unique if elements in different topics have the same </w:t>
      </w:r>
      <w:r w:rsidRPr="00AC2935">
        <w:rPr>
          <w:rStyle w:val="AttributeChar"/>
        </w:rPr>
        <w:t>@id.</w:t>
      </w:r>
    </w:p>
    <w:p w:rsidR="003103C0" w:rsidRDefault="003103C0" w:rsidP="008527BE">
      <w:pPr>
        <w:rPr>
          <w:rStyle w:val="AttributeChar"/>
        </w:rPr>
      </w:pPr>
    </w:p>
    <w:p w:rsidR="003103C0" w:rsidRDefault="003103C0" w:rsidP="003103C0">
      <w:r>
        <w:t>Based on the common items reused and cross-referenced in RSSB, EasyDITA has been configured to automatically assign IDs to the following elements each time you include the element in a file:</w:t>
      </w:r>
    </w:p>
    <w:p w:rsidR="00A67A84" w:rsidRDefault="00A67A84" w:rsidP="003103C0"/>
    <w:p w:rsidR="003103C0" w:rsidRDefault="003103C0" w:rsidP="00EC45E1">
      <w:pPr>
        <w:pStyle w:val="ListParagraph"/>
        <w:numPr>
          <w:ilvl w:val="0"/>
          <w:numId w:val="5"/>
        </w:numPr>
      </w:pPr>
      <w:r>
        <w:t>&lt;bookmap&gt;</w:t>
      </w:r>
    </w:p>
    <w:p w:rsidR="003103C0" w:rsidRDefault="003103C0" w:rsidP="00EC45E1">
      <w:pPr>
        <w:pStyle w:val="ListParagraph"/>
        <w:numPr>
          <w:ilvl w:val="0"/>
          <w:numId w:val="5"/>
        </w:numPr>
      </w:pPr>
      <w:r>
        <w:t>&lt;map&gt;</w:t>
      </w:r>
    </w:p>
    <w:p w:rsidR="003103C0" w:rsidRDefault="003103C0" w:rsidP="00EC45E1">
      <w:pPr>
        <w:pStyle w:val="ListParagraph"/>
        <w:numPr>
          <w:ilvl w:val="0"/>
          <w:numId w:val="5"/>
        </w:numPr>
      </w:pPr>
      <w:r>
        <w:t>&lt;concept&gt;</w:t>
      </w:r>
    </w:p>
    <w:p w:rsidR="003103C0" w:rsidRDefault="003103C0" w:rsidP="00EC45E1">
      <w:pPr>
        <w:pStyle w:val="ListParagraph"/>
        <w:numPr>
          <w:ilvl w:val="0"/>
          <w:numId w:val="5"/>
        </w:numPr>
      </w:pPr>
      <w:r>
        <w:t>&lt;reference&gt;</w:t>
      </w:r>
    </w:p>
    <w:p w:rsidR="003103C0" w:rsidRDefault="003103C0" w:rsidP="00EC45E1">
      <w:pPr>
        <w:pStyle w:val="ListParagraph"/>
        <w:numPr>
          <w:ilvl w:val="0"/>
          <w:numId w:val="5"/>
        </w:numPr>
      </w:pPr>
      <w:r>
        <w:t>&lt;section&gt;</w:t>
      </w:r>
    </w:p>
    <w:p w:rsidR="003103C0" w:rsidRDefault="003103C0" w:rsidP="00EC45E1">
      <w:pPr>
        <w:pStyle w:val="ListParagraph"/>
        <w:numPr>
          <w:ilvl w:val="0"/>
          <w:numId w:val="5"/>
        </w:numPr>
      </w:pPr>
      <w:r>
        <w:t>&lt;example&gt;</w:t>
      </w:r>
    </w:p>
    <w:p w:rsidR="003103C0" w:rsidRDefault="003103C0" w:rsidP="00EC45E1">
      <w:pPr>
        <w:pStyle w:val="ListParagraph"/>
        <w:numPr>
          <w:ilvl w:val="0"/>
          <w:numId w:val="5"/>
        </w:numPr>
      </w:pPr>
      <w:r>
        <w:t>&lt;table&gt;</w:t>
      </w:r>
    </w:p>
    <w:p w:rsidR="003103C0" w:rsidRDefault="003103C0" w:rsidP="00EC45E1">
      <w:pPr>
        <w:pStyle w:val="ListParagraph"/>
        <w:numPr>
          <w:ilvl w:val="0"/>
          <w:numId w:val="5"/>
        </w:numPr>
      </w:pPr>
      <w:r>
        <w:t>&lt;fig&gt;</w:t>
      </w:r>
    </w:p>
    <w:p w:rsidR="003103C0" w:rsidRDefault="003103C0" w:rsidP="00EC45E1">
      <w:pPr>
        <w:pStyle w:val="ListParagraph"/>
        <w:numPr>
          <w:ilvl w:val="0"/>
          <w:numId w:val="5"/>
        </w:numPr>
      </w:pPr>
      <w:r>
        <w:t>&lt;note&gt;</w:t>
      </w:r>
    </w:p>
    <w:p w:rsidR="003103C0" w:rsidRDefault="003103C0" w:rsidP="00EC45E1">
      <w:pPr>
        <w:pStyle w:val="ListParagraph"/>
        <w:numPr>
          <w:ilvl w:val="0"/>
          <w:numId w:val="5"/>
        </w:numPr>
      </w:pPr>
      <w:r>
        <w:t>&lt;step&gt;</w:t>
      </w:r>
    </w:p>
    <w:p w:rsidR="003103C0" w:rsidRDefault="003103C0" w:rsidP="003103C0"/>
    <w:p w:rsidR="003103C0" w:rsidRDefault="003103C0" w:rsidP="003103C0">
      <w:r>
        <w:t xml:space="preserve">If you intend to reference or reuse any other element type, you must request that EasyDITA assign an </w:t>
      </w:r>
      <w:r w:rsidRPr="003103C0">
        <w:rPr>
          <w:rStyle w:val="AttributeChar"/>
        </w:rPr>
        <w:t xml:space="preserve">@id </w:t>
      </w:r>
      <w:r>
        <w:t>first. Optionally, you can provide your own ID to make it more meaningful when you are looking for the appropriate item to reference. When creating your own ID, follow these guidelines:</w:t>
      </w:r>
    </w:p>
    <w:p w:rsidR="00DD4A91" w:rsidRDefault="00DD4A91" w:rsidP="003103C0"/>
    <w:p w:rsidR="003103C0" w:rsidRDefault="003103C0" w:rsidP="00EC45E1">
      <w:pPr>
        <w:pStyle w:val="ListParagraph"/>
        <w:numPr>
          <w:ilvl w:val="0"/>
          <w:numId w:val="5"/>
        </w:numPr>
      </w:pPr>
      <w:r>
        <w:t xml:space="preserve">IDs should be unique across all elements </w:t>
      </w:r>
      <w:r w:rsidRPr="00475F17">
        <w:rPr>
          <w:b/>
          <w:iCs/>
        </w:rPr>
        <w:t>within</w:t>
      </w:r>
      <w:r w:rsidRPr="003103C0">
        <w:rPr>
          <w:rFonts w:ascii="Times-Italic" w:hAnsi="Times-Italic" w:cs="Times-Italic"/>
          <w:i/>
          <w:iCs/>
        </w:rPr>
        <w:t xml:space="preserve"> </w:t>
      </w:r>
      <w:r>
        <w:t xml:space="preserve">a topic. If two elements have the same </w:t>
      </w:r>
      <w:r w:rsidRPr="00475F17">
        <w:rPr>
          <w:rStyle w:val="AttributeChar"/>
        </w:rPr>
        <w:t>@id</w:t>
      </w:r>
      <w:r>
        <w:t>, all references will go to the first element with the ID.</w:t>
      </w:r>
    </w:p>
    <w:p w:rsidR="003103C0" w:rsidRDefault="003103C0" w:rsidP="00EC45E1">
      <w:pPr>
        <w:pStyle w:val="ListParagraph"/>
        <w:numPr>
          <w:ilvl w:val="0"/>
          <w:numId w:val="5"/>
        </w:numPr>
      </w:pPr>
      <w:r>
        <w:t xml:space="preserve">Start the </w:t>
      </w:r>
      <w:r w:rsidRPr="003103C0">
        <w:rPr>
          <w:rStyle w:val="AttributeChar"/>
        </w:rPr>
        <w:t>@id</w:t>
      </w:r>
      <w:r w:rsidRPr="00475F17">
        <w:rPr>
          <w:rFonts w:ascii="Times-Italic" w:hAnsi="Times-Italic" w:cs="Times-Italic"/>
          <w:i/>
          <w:iCs/>
        </w:rPr>
        <w:t xml:space="preserve"> </w:t>
      </w:r>
      <w:r>
        <w:t>with a letter. Thereafter, use only alphanumeric characters and the punctuation marks underscore</w:t>
      </w:r>
      <w:r w:rsidR="00475F17">
        <w:t xml:space="preserve"> </w:t>
      </w:r>
      <w:r>
        <w:t>(_), hyphen (-), period (.), and colon (:). No other characters including spaces are allowed.</w:t>
      </w:r>
    </w:p>
    <w:p w:rsidR="003103C0" w:rsidRDefault="003103C0" w:rsidP="00EC45E1">
      <w:pPr>
        <w:pStyle w:val="ListParagraph"/>
        <w:numPr>
          <w:ilvl w:val="0"/>
          <w:numId w:val="5"/>
        </w:numPr>
      </w:pPr>
      <w:r>
        <w:t xml:space="preserve">Start the </w:t>
      </w:r>
      <w:r w:rsidRPr="00475F17">
        <w:rPr>
          <w:rStyle w:val="AttributeChar"/>
        </w:rPr>
        <w:t>@id</w:t>
      </w:r>
      <w:r w:rsidRPr="00475F17">
        <w:rPr>
          <w:rFonts w:ascii="Times-Italic" w:hAnsi="Times-Italic" w:cs="Times-Italic"/>
          <w:i/>
          <w:iCs/>
        </w:rPr>
        <w:t xml:space="preserve"> </w:t>
      </w:r>
      <w:r>
        <w:t>with an indication of the type of element being referenced (for example li_ or step_).</w:t>
      </w:r>
    </w:p>
    <w:p w:rsidR="00475F17" w:rsidRPr="008527BE" w:rsidRDefault="00475F17" w:rsidP="00EC45E1">
      <w:pPr>
        <w:pStyle w:val="ListParagraph"/>
        <w:numPr>
          <w:ilvl w:val="0"/>
          <w:numId w:val="5"/>
        </w:numPr>
      </w:pPr>
      <w:r>
        <w:t xml:space="preserve">When referencing elements that have a title, such as sections, figures, and tables, use the title as the ID, removing spaces between the words and using camel case (capitalising the first letter of each word). There is no limit to the length of the </w:t>
      </w:r>
      <w:r w:rsidRPr="00475F17">
        <w:rPr>
          <w:rStyle w:val="AttributeChar"/>
        </w:rPr>
        <w:t>@id</w:t>
      </w:r>
      <w:r>
        <w:t>.</w:t>
      </w:r>
    </w:p>
    <w:p w:rsidR="00475F17" w:rsidRDefault="00475F17" w:rsidP="008161CE"/>
    <w:p w:rsidR="008161CE" w:rsidRDefault="008161CE" w:rsidP="008161CE">
      <w:pPr>
        <w:pStyle w:val="Heading2"/>
      </w:pPr>
      <w:bookmarkStart w:id="121" w:name="_Cross_references"/>
      <w:bookmarkStart w:id="122" w:name="_Ref465154296"/>
      <w:bookmarkStart w:id="123" w:name="_Toc469647120"/>
      <w:bookmarkEnd w:id="121"/>
      <w:r>
        <w:t>Cross references</w:t>
      </w:r>
      <w:bookmarkEnd w:id="122"/>
      <w:bookmarkEnd w:id="123"/>
    </w:p>
    <w:p w:rsidR="008161CE" w:rsidRDefault="008161CE" w:rsidP="008161CE">
      <w:r>
        <w:t xml:space="preserve">When referencing other content within the same publication, use the &lt;xref&gt; tag to create an active link to the referenced content. You can create a cross reference to any element with a defined </w:t>
      </w:r>
      <w:r w:rsidRPr="008161CE">
        <w:rPr>
          <w:rStyle w:val="AttributeChar"/>
        </w:rPr>
        <w:t>@id</w:t>
      </w:r>
      <w:r>
        <w:rPr>
          <w:rFonts w:ascii="Times-Italic" w:hAnsi="Times-Italic" w:cs="Times-Italic"/>
          <w:i/>
          <w:iCs/>
        </w:rPr>
        <w:t xml:space="preserve"> </w:t>
      </w:r>
      <w:r>
        <w:t>attribute value. However, the &lt;xref&gt; element should be used sparingly. A link in the middle of a sentence may distract the reader and increase the cost of maintaining and translating the topic. It can also limit the reusability of the topic.</w:t>
      </w:r>
    </w:p>
    <w:p w:rsidR="008161CE" w:rsidRDefault="008161CE" w:rsidP="008161CE"/>
    <w:p w:rsidR="008161CE" w:rsidRDefault="008161CE" w:rsidP="008161CE">
      <w:r>
        <w:t>Avoid a cross reference if any of the following is true:</w:t>
      </w:r>
    </w:p>
    <w:p w:rsidR="008161CE" w:rsidRDefault="008161CE" w:rsidP="008161CE"/>
    <w:p w:rsidR="008161CE" w:rsidRDefault="008161CE" w:rsidP="00EC45E1">
      <w:pPr>
        <w:pStyle w:val="ListParagraph"/>
        <w:numPr>
          <w:ilvl w:val="0"/>
          <w:numId w:val="6"/>
        </w:numPr>
      </w:pPr>
      <w:r>
        <w:t>It will confuse the end user.</w:t>
      </w:r>
    </w:p>
    <w:p w:rsidR="008161CE" w:rsidRDefault="008161CE" w:rsidP="00EC45E1">
      <w:pPr>
        <w:pStyle w:val="ListParagraph"/>
        <w:numPr>
          <w:ilvl w:val="0"/>
          <w:numId w:val="6"/>
        </w:numPr>
      </w:pPr>
      <w:r>
        <w:t>The referenced content is such a small piece of information that repeating the information would not make the new topic overly long; for example, three to five paragraphs. Users prefer to see all the required information in one topic, rather than being required to navigate to multiple topics, especially with regard to task topics.</w:t>
      </w:r>
    </w:p>
    <w:p w:rsidR="00AC79D4" w:rsidRDefault="008161CE" w:rsidP="00EC45E1">
      <w:pPr>
        <w:pStyle w:val="ListParagraph"/>
        <w:numPr>
          <w:ilvl w:val="0"/>
          <w:numId w:val="6"/>
        </w:numPr>
      </w:pPr>
      <w:r>
        <w:t xml:space="preserve">The content you want to reference occurs within the same topic. In this case, use language that refers to the information </w:t>
      </w:r>
      <w:r w:rsidR="00515020">
        <w:t>“</w:t>
      </w:r>
      <w:r>
        <w:t>found in this topic</w:t>
      </w:r>
      <w:r w:rsidR="00515020">
        <w:t>”</w:t>
      </w:r>
      <w:r>
        <w:t>.</w:t>
      </w:r>
    </w:p>
    <w:p w:rsidR="00AC79D4" w:rsidRDefault="00AC79D4" w:rsidP="00EC45E1">
      <w:pPr>
        <w:pStyle w:val="ListParagraph"/>
        <w:numPr>
          <w:ilvl w:val="1"/>
          <w:numId w:val="6"/>
        </w:numPr>
      </w:pPr>
      <w:r w:rsidRPr="00AC79D4">
        <w:rPr>
          <w:b/>
        </w:rPr>
        <w:t>Note:</w:t>
      </w:r>
      <w:r>
        <w:t xml:space="preserve"> If you are referencing a step within a procedural topic, in order to provide instructions for the next step to perform, you will use a cross reference in order to ensure that the correct step number is generated.</w:t>
      </w:r>
    </w:p>
    <w:p w:rsidR="00AC79D4" w:rsidRDefault="00AC79D4" w:rsidP="00EC45E1">
      <w:pPr>
        <w:pStyle w:val="ListParagraph"/>
        <w:numPr>
          <w:ilvl w:val="0"/>
          <w:numId w:val="7"/>
        </w:numPr>
      </w:pPr>
      <w:r>
        <w:t>You expect to reuse the topic separate from the content you are considering cross-referencing.</w:t>
      </w:r>
    </w:p>
    <w:p w:rsidR="00E920CC" w:rsidRDefault="00E920CC" w:rsidP="00E920CC"/>
    <w:p w:rsidR="00E920CC" w:rsidRDefault="00E920CC" w:rsidP="00E920CC">
      <w:r>
        <w:t>When entering a cross reference, include the following information:</w:t>
      </w:r>
    </w:p>
    <w:p w:rsidR="00E920CC" w:rsidRDefault="00E920CC" w:rsidP="00E920CC"/>
    <w:p w:rsidR="00E920CC" w:rsidRDefault="00E920CC" w:rsidP="00750E31">
      <w:r w:rsidRPr="00E920CC">
        <w:rPr>
          <w:b/>
        </w:rPr>
        <w:t>Note:</w:t>
      </w:r>
      <w:r>
        <w:t xml:space="preserve"> Use EasyDITA to link to elements without having to code the following information by hand.</w:t>
      </w:r>
    </w:p>
    <w:p w:rsidR="006023C6" w:rsidRDefault="006023C6" w:rsidP="006023C6">
      <w:pPr>
        <w:rPr>
          <w:b/>
        </w:rPr>
      </w:pPr>
    </w:p>
    <w:p w:rsidR="006023C6" w:rsidRDefault="00F245F6" w:rsidP="00EC45E1">
      <w:pPr>
        <w:pStyle w:val="ListParagraph"/>
        <w:numPr>
          <w:ilvl w:val="0"/>
          <w:numId w:val="7"/>
        </w:numPr>
      </w:pPr>
      <w:r w:rsidRPr="00F245F6">
        <w:t xml:space="preserve">Use the </w:t>
      </w:r>
      <w:r w:rsidRPr="00F245F6">
        <w:rPr>
          <w:rStyle w:val="AttributeChar"/>
        </w:rPr>
        <w:t xml:space="preserve">@href </w:t>
      </w:r>
      <w:r w:rsidRPr="00F245F6">
        <w:t>attribute to point to a topic, element, or website. See the following table for the proper syntax.</w:t>
      </w:r>
    </w:p>
    <w:p w:rsidR="00BC0F50" w:rsidRDefault="00BC0F50" w:rsidP="00BC0F50">
      <w:pPr>
        <w:pStyle w:val="ListParagraph"/>
      </w:pPr>
    </w:p>
    <w:tbl>
      <w:tblPr>
        <w:tblStyle w:val="TableGrid"/>
        <w:tblW w:w="0" w:type="auto"/>
        <w:tblInd w:w="704" w:type="dxa"/>
        <w:tblCellMar>
          <w:top w:w="113" w:type="dxa"/>
          <w:bottom w:w="113" w:type="dxa"/>
        </w:tblCellMar>
        <w:tblLook w:val="04A0" w:firstRow="1" w:lastRow="0" w:firstColumn="1" w:lastColumn="0" w:noHBand="0" w:noVBand="1"/>
      </w:tblPr>
      <w:tblGrid>
        <w:gridCol w:w="2552"/>
        <w:gridCol w:w="5760"/>
      </w:tblGrid>
      <w:tr w:rsidR="00BC0F50" w:rsidTr="00BC0F50">
        <w:tc>
          <w:tcPr>
            <w:tcW w:w="2552" w:type="dxa"/>
            <w:shd w:val="clear" w:color="auto" w:fill="FBE4D5" w:themeFill="accent2" w:themeFillTint="33"/>
          </w:tcPr>
          <w:p w:rsidR="00BC0F50" w:rsidRPr="00B9019B" w:rsidRDefault="00BC0F50" w:rsidP="00AB4E5D">
            <w:pPr>
              <w:rPr>
                <w:b/>
              </w:rPr>
            </w:pPr>
            <w:r>
              <w:rPr>
                <w:b/>
              </w:rPr>
              <w:t>Situation</w:t>
            </w:r>
          </w:p>
        </w:tc>
        <w:tc>
          <w:tcPr>
            <w:tcW w:w="5760" w:type="dxa"/>
            <w:shd w:val="clear" w:color="auto" w:fill="FBE4D5" w:themeFill="accent2" w:themeFillTint="33"/>
          </w:tcPr>
          <w:p w:rsidR="00BC0F50" w:rsidRPr="00B9019B" w:rsidRDefault="00BC0F50" w:rsidP="00AB4E5D">
            <w:pPr>
              <w:rPr>
                <w:b/>
              </w:rPr>
            </w:pPr>
            <w:r>
              <w:rPr>
                <w:b/>
              </w:rPr>
              <w:t>Syntax</w:t>
            </w:r>
          </w:p>
        </w:tc>
      </w:tr>
      <w:tr w:rsidR="00BC0F50" w:rsidTr="00BC0F50">
        <w:tc>
          <w:tcPr>
            <w:tcW w:w="2552" w:type="dxa"/>
          </w:tcPr>
          <w:p w:rsidR="00BC0F50" w:rsidRDefault="00BC0F50" w:rsidP="00BC0F50">
            <w:r>
              <w:t>For topic references</w:t>
            </w:r>
          </w:p>
        </w:tc>
        <w:tc>
          <w:tcPr>
            <w:tcW w:w="5760" w:type="dxa"/>
          </w:tcPr>
          <w:p w:rsidR="00BC0F50" w:rsidRDefault="00BC0F50" w:rsidP="006E6847">
            <w:pPr>
              <w:pStyle w:val="Monospace"/>
            </w:pPr>
            <w:r>
              <w:t>filename.dita#topicid</w:t>
            </w:r>
          </w:p>
        </w:tc>
      </w:tr>
      <w:tr w:rsidR="00BC0F50" w:rsidTr="00BC0F50">
        <w:tc>
          <w:tcPr>
            <w:tcW w:w="2552" w:type="dxa"/>
          </w:tcPr>
          <w:p w:rsidR="00BC0F50" w:rsidRDefault="00BC0F50" w:rsidP="00BC0F50">
            <w:r>
              <w:t>For an element within a topic</w:t>
            </w:r>
          </w:p>
        </w:tc>
        <w:tc>
          <w:tcPr>
            <w:tcW w:w="5760" w:type="dxa"/>
          </w:tcPr>
          <w:p w:rsidR="00BC0F50" w:rsidRPr="00B9019B" w:rsidRDefault="00BC0F50" w:rsidP="006E6847">
            <w:pPr>
              <w:pStyle w:val="Monospace"/>
            </w:pPr>
            <w:r>
              <w:t>filename.dita#topicid/elementid</w:t>
            </w:r>
          </w:p>
        </w:tc>
      </w:tr>
      <w:tr w:rsidR="00BC0F50" w:rsidTr="00BC0F50">
        <w:tc>
          <w:tcPr>
            <w:tcW w:w="2552" w:type="dxa"/>
          </w:tcPr>
          <w:p w:rsidR="00BC0F50" w:rsidRDefault="00BC0F50" w:rsidP="00BC0F50">
            <w:r>
              <w:t>For websites</w:t>
            </w:r>
          </w:p>
        </w:tc>
        <w:tc>
          <w:tcPr>
            <w:tcW w:w="5760" w:type="dxa"/>
          </w:tcPr>
          <w:p w:rsidR="00BC0F50" w:rsidRDefault="00BC0F50" w:rsidP="006E6847">
            <w:pPr>
              <w:pStyle w:val="Monospace"/>
            </w:pPr>
            <w:r w:rsidRPr="00BC0F50">
              <w:t>http://www.url.com</w:t>
            </w:r>
          </w:p>
        </w:tc>
      </w:tr>
      <w:tr w:rsidR="00BC0F50" w:rsidTr="00BC0F50">
        <w:tc>
          <w:tcPr>
            <w:tcW w:w="2552" w:type="dxa"/>
          </w:tcPr>
          <w:p w:rsidR="00BC0F50" w:rsidRDefault="00BC0F50" w:rsidP="00BC0F50">
            <w:r>
              <w:t>For linking to an element in the same file</w:t>
            </w:r>
          </w:p>
        </w:tc>
        <w:tc>
          <w:tcPr>
            <w:tcW w:w="5760" w:type="dxa"/>
          </w:tcPr>
          <w:p w:rsidR="00BC0F50" w:rsidRDefault="00BC0F50" w:rsidP="006E6847">
            <w:pPr>
              <w:pStyle w:val="Monospace"/>
            </w:pPr>
            <w:r>
              <w:t>topicid/</w:t>
            </w:r>
            <w:r w:rsidRPr="006C5864">
              <w:t>elementid</w:t>
            </w:r>
          </w:p>
        </w:tc>
      </w:tr>
    </w:tbl>
    <w:p w:rsidR="00B8733D" w:rsidRDefault="00B8733D" w:rsidP="00B8733D">
      <w:pPr>
        <w:ind w:left="360"/>
      </w:pPr>
    </w:p>
    <w:p w:rsidR="00BC0F50" w:rsidRDefault="00B8733D" w:rsidP="00EC45E1">
      <w:pPr>
        <w:pStyle w:val="ListParagraph"/>
        <w:numPr>
          <w:ilvl w:val="0"/>
          <w:numId w:val="7"/>
        </w:numPr>
      </w:pPr>
      <w:r w:rsidRPr="00B8733D">
        <w:t xml:space="preserve">Use the </w:t>
      </w:r>
      <w:r w:rsidRPr="00B8733D">
        <w:rPr>
          <w:rStyle w:val="AttributeChar"/>
        </w:rPr>
        <w:t>@type</w:t>
      </w:r>
      <w:r w:rsidRPr="00B8733D">
        <w:rPr>
          <w:rFonts w:ascii="Times-Italic" w:hAnsi="Times-Italic" w:cs="Times-Italic"/>
          <w:i/>
          <w:iCs/>
        </w:rPr>
        <w:t xml:space="preserve"> </w:t>
      </w:r>
      <w:r w:rsidRPr="00B8733D">
        <w:t>attribute in the &lt;xref&gt; element to specify the target for your link. The type of target determines the content included in the actual reference, as shown in the following table:</w:t>
      </w:r>
    </w:p>
    <w:p w:rsidR="00B8733D" w:rsidRDefault="00B8733D" w:rsidP="00B8733D"/>
    <w:tbl>
      <w:tblPr>
        <w:tblStyle w:val="TableGrid"/>
        <w:tblW w:w="0" w:type="auto"/>
        <w:tblInd w:w="704" w:type="dxa"/>
        <w:tblCellMar>
          <w:top w:w="113" w:type="dxa"/>
          <w:bottom w:w="113" w:type="dxa"/>
        </w:tblCellMar>
        <w:tblLook w:val="04A0" w:firstRow="1" w:lastRow="0" w:firstColumn="1" w:lastColumn="0" w:noHBand="0" w:noVBand="1"/>
      </w:tblPr>
      <w:tblGrid>
        <w:gridCol w:w="2552"/>
        <w:gridCol w:w="5760"/>
      </w:tblGrid>
      <w:tr w:rsidR="00B8733D" w:rsidTr="00AB4E5D">
        <w:tc>
          <w:tcPr>
            <w:tcW w:w="2552" w:type="dxa"/>
            <w:shd w:val="clear" w:color="auto" w:fill="FBE4D5" w:themeFill="accent2" w:themeFillTint="33"/>
          </w:tcPr>
          <w:p w:rsidR="00B8733D" w:rsidRPr="00B9019B" w:rsidRDefault="00B8733D" w:rsidP="00AB4E5D">
            <w:pPr>
              <w:rPr>
                <w:b/>
              </w:rPr>
            </w:pPr>
            <w:r>
              <w:rPr>
                <w:b/>
              </w:rPr>
              <w:t>Content being referenced</w:t>
            </w:r>
          </w:p>
        </w:tc>
        <w:tc>
          <w:tcPr>
            <w:tcW w:w="5760" w:type="dxa"/>
            <w:shd w:val="clear" w:color="auto" w:fill="FBE4D5" w:themeFill="accent2" w:themeFillTint="33"/>
          </w:tcPr>
          <w:p w:rsidR="00B8733D" w:rsidRPr="00B9019B" w:rsidRDefault="00B8733D" w:rsidP="00AB4E5D">
            <w:pPr>
              <w:rPr>
                <w:b/>
              </w:rPr>
            </w:pPr>
            <w:r>
              <w:rPr>
                <w:b/>
              </w:rPr>
              <w:t>Output</w:t>
            </w:r>
          </w:p>
        </w:tc>
      </w:tr>
      <w:tr w:rsidR="00B8733D" w:rsidTr="00AB4E5D">
        <w:tc>
          <w:tcPr>
            <w:tcW w:w="2552" w:type="dxa"/>
          </w:tcPr>
          <w:p w:rsidR="00B8733D" w:rsidRDefault="00144DFF" w:rsidP="00144DFF">
            <w:r>
              <w:t>Topic</w:t>
            </w:r>
          </w:p>
        </w:tc>
        <w:tc>
          <w:tcPr>
            <w:tcW w:w="5760" w:type="dxa"/>
          </w:tcPr>
          <w:p w:rsidR="00B8733D" w:rsidRPr="00144DFF" w:rsidRDefault="00144DFF" w:rsidP="00144DFF">
            <w:r w:rsidRPr="00144DFF">
              <w:t>"</w:t>
            </w:r>
            <w:r w:rsidRPr="00144DFF">
              <w:rPr>
                <w:i/>
                <w:iCs/>
              </w:rPr>
              <w:t>Topic Title</w:t>
            </w:r>
            <w:r w:rsidRPr="00144DFF">
              <w:t>" on page xx</w:t>
            </w:r>
          </w:p>
        </w:tc>
      </w:tr>
      <w:tr w:rsidR="00B8733D" w:rsidTr="00AB4E5D">
        <w:tc>
          <w:tcPr>
            <w:tcW w:w="2552" w:type="dxa"/>
          </w:tcPr>
          <w:p w:rsidR="00B8733D" w:rsidRDefault="00144DFF" w:rsidP="00144DFF">
            <w:r>
              <w:t>Section</w:t>
            </w:r>
          </w:p>
        </w:tc>
        <w:tc>
          <w:tcPr>
            <w:tcW w:w="5760" w:type="dxa"/>
          </w:tcPr>
          <w:p w:rsidR="00B8733D" w:rsidRPr="00144DFF" w:rsidRDefault="00144DFF" w:rsidP="00144DFF">
            <w:r w:rsidRPr="00144DFF">
              <w:t>"</w:t>
            </w:r>
            <w:r w:rsidRPr="00144DFF">
              <w:rPr>
                <w:i/>
                <w:iCs/>
              </w:rPr>
              <w:t>Section Title</w:t>
            </w:r>
            <w:r w:rsidRPr="00144DFF">
              <w:t>" on page xx</w:t>
            </w:r>
          </w:p>
        </w:tc>
      </w:tr>
      <w:tr w:rsidR="00B8733D" w:rsidTr="00AB4E5D">
        <w:tc>
          <w:tcPr>
            <w:tcW w:w="2552" w:type="dxa"/>
          </w:tcPr>
          <w:p w:rsidR="00B8733D" w:rsidRDefault="00144DFF" w:rsidP="00144DFF">
            <w:r>
              <w:t>Example</w:t>
            </w:r>
          </w:p>
        </w:tc>
        <w:tc>
          <w:tcPr>
            <w:tcW w:w="5760" w:type="dxa"/>
          </w:tcPr>
          <w:p w:rsidR="00B8733D" w:rsidRPr="00144DFF" w:rsidRDefault="00144DFF" w:rsidP="00144DFF">
            <w:r w:rsidRPr="00144DFF">
              <w:t>"</w:t>
            </w:r>
            <w:r w:rsidRPr="00144DFF">
              <w:rPr>
                <w:i/>
                <w:iCs/>
              </w:rPr>
              <w:t>Example Title</w:t>
            </w:r>
            <w:r w:rsidRPr="00144DFF">
              <w:t>" on page xx</w:t>
            </w:r>
          </w:p>
        </w:tc>
      </w:tr>
      <w:tr w:rsidR="00B8733D" w:rsidTr="00AB4E5D">
        <w:tc>
          <w:tcPr>
            <w:tcW w:w="2552" w:type="dxa"/>
          </w:tcPr>
          <w:p w:rsidR="00B8733D" w:rsidRDefault="00144DFF" w:rsidP="00144DFF">
            <w:r>
              <w:t>Step</w:t>
            </w:r>
          </w:p>
        </w:tc>
        <w:tc>
          <w:tcPr>
            <w:tcW w:w="5760" w:type="dxa"/>
          </w:tcPr>
          <w:p w:rsidR="00B8733D" w:rsidRPr="00144DFF" w:rsidRDefault="00144DFF" w:rsidP="00144DFF">
            <w:r w:rsidRPr="00144DFF">
              <w:t xml:space="preserve">Step </w:t>
            </w:r>
            <w:r w:rsidRPr="00144DFF">
              <w:rPr>
                <w:i/>
                <w:iCs/>
              </w:rPr>
              <w:t xml:space="preserve"># </w:t>
            </w:r>
            <w:r w:rsidRPr="00144DFF">
              <w:t>on page xx</w:t>
            </w:r>
          </w:p>
        </w:tc>
      </w:tr>
      <w:tr w:rsidR="00144DFF" w:rsidTr="00AB4E5D">
        <w:tc>
          <w:tcPr>
            <w:tcW w:w="2552" w:type="dxa"/>
          </w:tcPr>
          <w:p w:rsidR="00144DFF" w:rsidRDefault="00144DFF" w:rsidP="00144DFF">
            <w:r>
              <w:t>Table</w:t>
            </w:r>
          </w:p>
        </w:tc>
        <w:tc>
          <w:tcPr>
            <w:tcW w:w="5760" w:type="dxa"/>
          </w:tcPr>
          <w:p w:rsidR="00144DFF" w:rsidRPr="00144DFF" w:rsidRDefault="00144DFF" w:rsidP="00144DFF">
            <w:r w:rsidRPr="00144DFF">
              <w:rPr>
                <w:i/>
                <w:iCs/>
              </w:rPr>
              <w:t xml:space="preserve">Table Title </w:t>
            </w:r>
            <w:r w:rsidRPr="00144DFF">
              <w:t>on page xx</w:t>
            </w:r>
          </w:p>
        </w:tc>
      </w:tr>
      <w:tr w:rsidR="00144DFF" w:rsidTr="00AB4E5D">
        <w:tc>
          <w:tcPr>
            <w:tcW w:w="2552" w:type="dxa"/>
          </w:tcPr>
          <w:p w:rsidR="00144DFF" w:rsidRDefault="00144DFF" w:rsidP="00144DFF">
            <w:r>
              <w:t>Figure</w:t>
            </w:r>
          </w:p>
        </w:tc>
        <w:tc>
          <w:tcPr>
            <w:tcW w:w="5760" w:type="dxa"/>
          </w:tcPr>
          <w:p w:rsidR="00144DFF" w:rsidRPr="00144DFF" w:rsidRDefault="00144DFF" w:rsidP="00144DFF">
            <w:r w:rsidRPr="00144DFF">
              <w:rPr>
                <w:i/>
                <w:iCs/>
              </w:rPr>
              <w:t xml:space="preserve">Figure Title </w:t>
            </w:r>
            <w:r w:rsidRPr="00144DFF">
              <w:t>on page xx</w:t>
            </w:r>
          </w:p>
        </w:tc>
      </w:tr>
      <w:tr w:rsidR="00144DFF" w:rsidTr="00AB4E5D">
        <w:tc>
          <w:tcPr>
            <w:tcW w:w="2552" w:type="dxa"/>
          </w:tcPr>
          <w:p w:rsidR="00144DFF" w:rsidRDefault="00144DFF" w:rsidP="00144DFF">
            <w:r>
              <w:t>Footnote</w:t>
            </w:r>
          </w:p>
        </w:tc>
        <w:tc>
          <w:tcPr>
            <w:tcW w:w="5760" w:type="dxa"/>
          </w:tcPr>
          <w:p w:rsidR="00144DFF" w:rsidRPr="00144DFF" w:rsidRDefault="00144DFF" w:rsidP="00144DFF">
            <w:r w:rsidRPr="00144DFF">
              <w:t>#</w:t>
            </w:r>
          </w:p>
        </w:tc>
      </w:tr>
    </w:tbl>
    <w:p w:rsidR="00B8733D" w:rsidRDefault="00B8733D" w:rsidP="00B8733D"/>
    <w:p w:rsidR="00964326" w:rsidRDefault="00964326" w:rsidP="00EC45E1">
      <w:pPr>
        <w:pStyle w:val="ListParagraph"/>
        <w:numPr>
          <w:ilvl w:val="0"/>
          <w:numId w:val="7"/>
        </w:numPr>
      </w:pPr>
      <w:r>
        <w:t xml:space="preserve">To link to an external source, set the </w:t>
      </w:r>
      <w:r w:rsidRPr="00964326">
        <w:rPr>
          <w:rStyle w:val="AttributeChar"/>
        </w:rPr>
        <w:t>@scope</w:t>
      </w:r>
      <w:r w:rsidRPr="00964326">
        <w:rPr>
          <w:rFonts w:ascii="Times-Italic" w:hAnsi="Times-Italic" w:cs="Times-Italic"/>
          <w:i/>
          <w:iCs/>
        </w:rPr>
        <w:t xml:space="preserve"> </w:t>
      </w:r>
      <w:r>
        <w:t>attribute to "external".</w:t>
      </w:r>
    </w:p>
    <w:p w:rsidR="00144DFF" w:rsidRDefault="00964326" w:rsidP="00EC45E1">
      <w:pPr>
        <w:pStyle w:val="ListParagraph"/>
        <w:numPr>
          <w:ilvl w:val="0"/>
          <w:numId w:val="7"/>
        </w:numPr>
      </w:pPr>
      <w:r>
        <w:t xml:space="preserve">To link to a non-DITA topic, set the </w:t>
      </w:r>
      <w:r w:rsidRPr="00964326">
        <w:rPr>
          <w:rStyle w:val="AttributeChar"/>
        </w:rPr>
        <w:t>@format</w:t>
      </w:r>
      <w:r w:rsidRPr="00964326">
        <w:rPr>
          <w:rFonts w:ascii="Times-Italic" w:hAnsi="Times-Italic" w:cs="Times-Italic"/>
          <w:i/>
          <w:iCs/>
        </w:rPr>
        <w:t xml:space="preserve"> </w:t>
      </w:r>
      <w:r>
        <w:t>attribute to the format of the file; for example, PDF or HTML.</w:t>
      </w:r>
    </w:p>
    <w:p w:rsidR="008462BD" w:rsidRDefault="008462BD" w:rsidP="008462BD"/>
    <w:p w:rsidR="008462BD" w:rsidRDefault="008462BD" w:rsidP="008462BD">
      <w:pPr>
        <w:pStyle w:val="Heading2"/>
      </w:pPr>
      <w:bookmarkStart w:id="124" w:name="_Relationship_tables"/>
      <w:bookmarkStart w:id="125" w:name="_Ref465088135"/>
      <w:bookmarkStart w:id="126" w:name="_Toc469647121"/>
      <w:bookmarkEnd w:id="124"/>
      <w:r>
        <w:t>Relationship tables</w:t>
      </w:r>
      <w:bookmarkEnd w:id="125"/>
      <w:bookmarkEnd w:id="126"/>
    </w:p>
    <w:p w:rsidR="008462BD" w:rsidRDefault="008462BD" w:rsidP="008462BD">
      <w:r>
        <w:t xml:space="preserve">RSSB uses relationship tables to define and manage links to related topics within a PDF deliverable. Relationship tables free you from the burden of creating and maintaining links in your individual topics. Links hardcoded within individual topics are usually hard to maintain and often break when you move or delete the target topic. By using relationship tables at the map level, you ensure that the links you establish are between topics included in the map, eliminating broken links, and if you need to change a link, you need only make the change once, in the map itself rather than in every topic affected by the change. </w:t>
      </w:r>
    </w:p>
    <w:p w:rsidR="008462BD" w:rsidRDefault="008462BD" w:rsidP="008462BD"/>
    <w:p w:rsidR="008462BD" w:rsidRDefault="008462BD" w:rsidP="008462BD">
      <w:r>
        <w:t>Relationship tables are created using a table of rows and columns to define links. Each row in the table represents a unique relationship, which is generally rendered as a link, and each cell lists participants in the relationship. Each topic in a cell links to the topic in the other cells in the same row. The resulting output will have an added section at the end of each topic label</w:t>
      </w:r>
      <w:r w:rsidR="00515020">
        <w:t>l</w:t>
      </w:r>
      <w:r>
        <w:t xml:space="preserve">ed </w:t>
      </w:r>
      <w:r w:rsidR="00515020">
        <w:t>“</w:t>
      </w:r>
      <w:r>
        <w:t>Related Topics</w:t>
      </w:r>
      <w:r w:rsidR="00515020">
        <w:t>”</w:t>
      </w:r>
      <w:r>
        <w:t>, containing the links defined in the relationship table.</w:t>
      </w:r>
    </w:p>
    <w:p w:rsidR="00024B34" w:rsidRDefault="00024B34" w:rsidP="008462BD"/>
    <w:p w:rsidR="00024B34" w:rsidRDefault="00024B34" w:rsidP="00024B34">
      <w:pPr>
        <w:pStyle w:val="Heading3"/>
      </w:pPr>
      <w:bookmarkStart w:id="127" w:name="_Toc469647122"/>
      <w:r>
        <w:t>Creating a relationship table</w:t>
      </w:r>
      <w:bookmarkEnd w:id="127"/>
    </w:p>
    <w:p w:rsidR="00024B34" w:rsidRDefault="00024B34" w:rsidP="00024B34">
      <w:r>
        <w:t>Use EasyDITA</w:t>
      </w:r>
      <w:r w:rsidR="00515020">
        <w:t>’</w:t>
      </w:r>
      <w:r>
        <w:t>s relationship table tool to create a two-column relationship table. Build the relationships between topics by adding &lt;topicref&gt; elements to the appropriate rows and columns. As you add the topic references, keep in mind the following rules governing relationship tables:</w:t>
      </w:r>
    </w:p>
    <w:p w:rsidR="00024B34" w:rsidRDefault="00024B34" w:rsidP="00024B34"/>
    <w:p w:rsidR="00970077" w:rsidRDefault="00970077" w:rsidP="00EC45E1">
      <w:pPr>
        <w:pStyle w:val="ListParagraph"/>
        <w:numPr>
          <w:ilvl w:val="0"/>
          <w:numId w:val="8"/>
        </w:numPr>
      </w:pPr>
      <w:r>
        <w:t>Each row in the table represents a separate set of relationships and links.</w:t>
      </w:r>
    </w:p>
    <w:p w:rsidR="00970077" w:rsidRDefault="00970077" w:rsidP="00EC45E1">
      <w:pPr>
        <w:pStyle w:val="ListParagraph"/>
        <w:numPr>
          <w:ilvl w:val="0"/>
          <w:numId w:val="8"/>
        </w:numPr>
      </w:pPr>
      <w:r>
        <w:t>No relationships exist between the rows in a table.</w:t>
      </w:r>
    </w:p>
    <w:p w:rsidR="00970077" w:rsidRDefault="00970077" w:rsidP="00EC45E1">
      <w:pPr>
        <w:pStyle w:val="ListParagraph"/>
        <w:numPr>
          <w:ilvl w:val="0"/>
          <w:numId w:val="8"/>
        </w:numPr>
      </w:pPr>
      <w:r>
        <w:t>Each cell can contain multiple topic references. However, by default, no relationship is established between topics that share the same cell. See</w:t>
      </w:r>
      <w:r w:rsidR="00515020">
        <w:t xml:space="preserve"> </w:t>
      </w:r>
      <w:hyperlink w:anchor="_Linking_to_topics" w:history="1">
        <w:r w:rsidR="00515020" w:rsidRPr="00515020">
          <w:rPr>
            <w:rStyle w:val="Hyperlink"/>
          </w:rPr>
          <w:t>Linking to topics within the same cell</w:t>
        </w:r>
      </w:hyperlink>
      <w:r w:rsidR="00515020">
        <w:t xml:space="preserve"> </w:t>
      </w:r>
      <w:r>
        <w:t xml:space="preserve">on page </w:t>
      </w:r>
      <w:r w:rsidR="00515020">
        <w:fldChar w:fldCharType="begin"/>
      </w:r>
      <w:r w:rsidR="00515020">
        <w:instrText xml:space="preserve"> PAGEREF _Ref465155020 \h </w:instrText>
      </w:r>
      <w:r w:rsidR="00515020">
        <w:fldChar w:fldCharType="separate"/>
      </w:r>
      <w:r w:rsidR="00D0331A">
        <w:rPr>
          <w:noProof/>
        </w:rPr>
        <w:t>59</w:t>
      </w:r>
      <w:r w:rsidR="00515020">
        <w:fldChar w:fldCharType="end"/>
      </w:r>
      <w:r>
        <w:t xml:space="preserve"> for instructions on creating such links.</w:t>
      </w:r>
    </w:p>
    <w:p w:rsidR="00970077" w:rsidRDefault="00970077" w:rsidP="00EC45E1">
      <w:pPr>
        <w:pStyle w:val="ListParagraph"/>
        <w:numPr>
          <w:ilvl w:val="0"/>
          <w:numId w:val="8"/>
        </w:numPr>
      </w:pPr>
      <w:r>
        <w:t>Topic references can be repeated in multiple rows.</w:t>
      </w:r>
    </w:p>
    <w:p w:rsidR="00970077" w:rsidRDefault="00970077" w:rsidP="00970077"/>
    <w:p w:rsidR="00970077" w:rsidRDefault="00970077" w:rsidP="00970077">
      <w:r>
        <w:t>In addition, consider these best practices:</w:t>
      </w:r>
    </w:p>
    <w:p w:rsidR="00970077" w:rsidRDefault="00970077" w:rsidP="00970077"/>
    <w:p w:rsidR="00970077" w:rsidRDefault="00970077" w:rsidP="00EC45E1">
      <w:pPr>
        <w:pStyle w:val="ListParagraph"/>
        <w:numPr>
          <w:ilvl w:val="0"/>
          <w:numId w:val="9"/>
        </w:numPr>
      </w:pPr>
      <w:r>
        <w:t>Wherever possible, use DITA</w:t>
      </w:r>
      <w:r w:rsidR="00515020">
        <w:t>’</w:t>
      </w:r>
      <w:r>
        <w:t>s automatic hierarchical linking to avoid the need for creating relationships. For example, within a map, DITA automatically creates two-way linking between parent topics and each of their children topics; you do not need to include those relationships in your relationship table.</w:t>
      </w:r>
    </w:p>
    <w:p w:rsidR="00970077" w:rsidRDefault="00970077" w:rsidP="00EC45E1">
      <w:pPr>
        <w:pStyle w:val="ListParagraph"/>
        <w:numPr>
          <w:ilvl w:val="0"/>
          <w:numId w:val="9"/>
        </w:numPr>
      </w:pPr>
      <w:r>
        <w:t>Be careful not to duplicate links. For example, if the topic already contains an &lt;xref&gt; to a topic, do not include that same relationship in the relationship table.</w:t>
      </w:r>
    </w:p>
    <w:p w:rsidR="00970077" w:rsidRDefault="00970077" w:rsidP="00EC45E1">
      <w:pPr>
        <w:pStyle w:val="ListParagraph"/>
        <w:numPr>
          <w:ilvl w:val="0"/>
          <w:numId w:val="9"/>
        </w:numPr>
      </w:pPr>
      <w:r>
        <w:t>Make sure all links take users to meaningful, related content.</w:t>
      </w:r>
    </w:p>
    <w:p w:rsidR="00970077" w:rsidRDefault="00970077" w:rsidP="00EC45E1">
      <w:pPr>
        <w:pStyle w:val="ListParagraph"/>
        <w:numPr>
          <w:ilvl w:val="0"/>
          <w:numId w:val="9"/>
        </w:numPr>
      </w:pPr>
      <w:r>
        <w:t>Limit the number of relationships you include to less than five per topic. Too many links can be overwhelming for users.</w:t>
      </w:r>
    </w:p>
    <w:p w:rsidR="00970077" w:rsidRDefault="00970077" w:rsidP="00EC45E1">
      <w:pPr>
        <w:pStyle w:val="ListParagraph"/>
        <w:numPr>
          <w:ilvl w:val="0"/>
          <w:numId w:val="9"/>
        </w:numPr>
      </w:pPr>
      <w:r>
        <w:t>Take the time to validate your links before publication.</w:t>
      </w:r>
    </w:p>
    <w:p w:rsidR="00970077" w:rsidRDefault="00970077" w:rsidP="00EC45E1">
      <w:pPr>
        <w:pStyle w:val="ListParagraph"/>
        <w:numPr>
          <w:ilvl w:val="0"/>
          <w:numId w:val="9"/>
        </w:numPr>
      </w:pPr>
      <w:r>
        <w:t>Include relationship tables in the map level common to all topics in the relationship. For example, if topics are in separate submaps, establish their relationship in the bookmap that references their individual maps.</w:t>
      </w:r>
    </w:p>
    <w:p w:rsidR="00A364EC" w:rsidRDefault="00A364EC" w:rsidP="00A364EC"/>
    <w:p w:rsidR="00A364EC" w:rsidRDefault="00A364EC" w:rsidP="00A364EC">
      <w:pPr>
        <w:pStyle w:val="Heading3"/>
      </w:pPr>
      <w:bookmarkStart w:id="128" w:name="_Toc469647123"/>
      <w:r>
        <w:t>Relationship table elements</w:t>
      </w:r>
      <w:bookmarkEnd w:id="128"/>
    </w:p>
    <w:p w:rsidR="00A364EC" w:rsidRDefault="00A364EC" w:rsidP="00A364EC">
      <w:r>
        <w:t>Use the following elements when creating a relationship table:</w:t>
      </w:r>
    </w:p>
    <w:p w:rsidR="00A364EC" w:rsidRDefault="00A364EC" w:rsidP="00A364EC"/>
    <w:p w:rsidR="00A364EC" w:rsidRDefault="00A364EC" w:rsidP="00A364EC">
      <w:r w:rsidRPr="00A364EC">
        <w:rPr>
          <w:b/>
        </w:rPr>
        <w:t>Note</w:t>
      </w:r>
      <w:r>
        <w:t>: Use EasyDITA</w:t>
      </w:r>
      <w:r w:rsidR="00515020">
        <w:t>’</w:t>
      </w:r>
      <w:r>
        <w:t>s relationship table commands to build a relationship table without needing to hand code these elements.</w:t>
      </w:r>
    </w:p>
    <w:p w:rsidR="00A364EC" w:rsidRDefault="00A364EC" w:rsidP="00A364EC"/>
    <w:tbl>
      <w:tblPr>
        <w:tblStyle w:val="TableGrid"/>
        <w:tblW w:w="0" w:type="auto"/>
        <w:tblCellMar>
          <w:top w:w="113" w:type="dxa"/>
          <w:bottom w:w="113" w:type="dxa"/>
        </w:tblCellMar>
        <w:tblLook w:val="04A0" w:firstRow="1" w:lastRow="0" w:firstColumn="1" w:lastColumn="0" w:noHBand="0" w:noVBand="1"/>
      </w:tblPr>
      <w:tblGrid>
        <w:gridCol w:w="3681"/>
        <w:gridCol w:w="5335"/>
      </w:tblGrid>
      <w:tr w:rsidR="00D532A2" w:rsidTr="00D532A2">
        <w:tc>
          <w:tcPr>
            <w:tcW w:w="3681" w:type="dxa"/>
            <w:shd w:val="clear" w:color="auto" w:fill="FBE4D5" w:themeFill="accent2" w:themeFillTint="33"/>
          </w:tcPr>
          <w:p w:rsidR="00D532A2" w:rsidRPr="009A4A6A" w:rsidRDefault="00D532A2" w:rsidP="009A4A6A">
            <w:pPr>
              <w:rPr>
                <w:b/>
              </w:rPr>
            </w:pPr>
            <w:r>
              <w:rPr>
                <w:b/>
              </w:rPr>
              <w:t>Element</w:t>
            </w:r>
          </w:p>
        </w:tc>
        <w:tc>
          <w:tcPr>
            <w:tcW w:w="5335" w:type="dxa"/>
            <w:shd w:val="clear" w:color="auto" w:fill="FBE4D5" w:themeFill="accent2" w:themeFillTint="33"/>
          </w:tcPr>
          <w:p w:rsidR="00D532A2" w:rsidRPr="00D532A2" w:rsidRDefault="00D532A2" w:rsidP="009A4A6A">
            <w:pPr>
              <w:rPr>
                <w:b/>
              </w:rPr>
            </w:pPr>
            <w:r w:rsidRPr="00D532A2">
              <w:rPr>
                <w:b/>
              </w:rPr>
              <w:t>Guidance</w:t>
            </w:r>
          </w:p>
        </w:tc>
      </w:tr>
      <w:tr w:rsidR="009A4A6A" w:rsidTr="009A4A6A">
        <w:tc>
          <w:tcPr>
            <w:tcW w:w="3681" w:type="dxa"/>
          </w:tcPr>
          <w:p w:rsidR="009A4A6A" w:rsidRPr="009A4A6A" w:rsidRDefault="009A4A6A" w:rsidP="009A4A6A">
            <w:pPr>
              <w:rPr>
                <w:b/>
              </w:rPr>
            </w:pPr>
            <w:r w:rsidRPr="009A4A6A">
              <w:rPr>
                <w:b/>
              </w:rPr>
              <w:t>&lt;reltable&gt;</w:t>
            </w:r>
          </w:p>
          <w:p w:rsidR="009A4A6A" w:rsidRPr="009A4A6A" w:rsidRDefault="009A4A6A" w:rsidP="009A4A6A">
            <w:pPr>
              <w:rPr>
                <w:b/>
              </w:rPr>
            </w:pPr>
            <w:r w:rsidRPr="009A4A6A">
              <w:rPr>
                <w:b/>
              </w:rPr>
              <w:t>relationship table</w:t>
            </w:r>
          </w:p>
        </w:tc>
        <w:tc>
          <w:tcPr>
            <w:tcW w:w="5335" w:type="dxa"/>
          </w:tcPr>
          <w:p w:rsidR="009A4A6A" w:rsidRDefault="009A4A6A" w:rsidP="009A4A6A">
            <w:r>
              <w:t>Use the &lt;reltable&gt; element to create the framework for the relationship table. Add all elements in the relationship table between the beginning and ending tags of the &lt;reltable&gt; element. The &lt;reltable&gt; element is a child of the &lt;map&gt; or &lt;bookmap&gt; element.</w:t>
            </w:r>
          </w:p>
        </w:tc>
      </w:tr>
      <w:tr w:rsidR="009A4A6A" w:rsidTr="009A4A6A">
        <w:tc>
          <w:tcPr>
            <w:tcW w:w="3681" w:type="dxa"/>
          </w:tcPr>
          <w:p w:rsidR="009A4A6A" w:rsidRPr="009A4A6A" w:rsidRDefault="009A4A6A" w:rsidP="009A4A6A">
            <w:pPr>
              <w:rPr>
                <w:b/>
              </w:rPr>
            </w:pPr>
            <w:r w:rsidRPr="009A4A6A">
              <w:rPr>
                <w:b/>
              </w:rPr>
              <w:t>&lt;relheader&gt;</w:t>
            </w:r>
          </w:p>
          <w:p w:rsidR="009A4A6A" w:rsidRPr="009A4A6A" w:rsidRDefault="009A4A6A" w:rsidP="009A4A6A">
            <w:pPr>
              <w:rPr>
                <w:b/>
              </w:rPr>
            </w:pPr>
            <w:r w:rsidRPr="009A4A6A">
              <w:rPr>
                <w:b/>
              </w:rPr>
              <w:t>relationship table header</w:t>
            </w:r>
          </w:p>
        </w:tc>
        <w:tc>
          <w:tcPr>
            <w:tcW w:w="5335" w:type="dxa"/>
          </w:tcPr>
          <w:p w:rsidR="009A4A6A" w:rsidRDefault="009A4A6A" w:rsidP="009A4A6A">
            <w:r>
              <w:t>Use the &lt;relheader&gt; element as a container for the column specifications, including header rows, if desired.</w:t>
            </w:r>
          </w:p>
        </w:tc>
      </w:tr>
      <w:tr w:rsidR="009A4A6A" w:rsidTr="009A4A6A">
        <w:tc>
          <w:tcPr>
            <w:tcW w:w="3681" w:type="dxa"/>
          </w:tcPr>
          <w:p w:rsidR="009A4A6A" w:rsidRPr="009A4A6A" w:rsidRDefault="009A4A6A" w:rsidP="009A4A6A">
            <w:pPr>
              <w:rPr>
                <w:b/>
              </w:rPr>
            </w:pPr>
            <w:r w:rsidRPr="009A4A6A">
              <w:rPr>
                <w:b/>
              </w:rPr>
              <w:t>&lt;relcolspec&gt;</w:t>
            </w:r>
          </w:p>
          <w:p w:rsidR="009A4A6A" w:rsidRPr="009A4A6A" w:rsidRDefault="009A4A6A" w:rsidP="009A4A6A">
            <w:pPr>
              <w:rPr>
                <w:b/>
              </w:rPr>
            </w:pPr>
            <w:r w:rsidRPr="009A4A6A">
              <w:rPr>
                <w:b/>
              </w:rPr>
              <w:t>relationship column specification</w:t>
            </w:r>
          </w:p>
        </w:tc>
        <w:tc>
          <w:tcPr>
            <w:tcW w:w="5335" w:type="dxa"/>
          </w:tcPr>
          <w:p w:rsidR="009A4A6A" w:rsidRDefault="009A4A6A" w:rsidP="009A4A6A">
            <w:r>
              <w:t>Use the &lt;relcolspec&gt; element to define each column in the relationship table. Each &lt;reltable&gt; should contain two &lt;relcolspec&gt; elements to form meaningful relationships</w:t>
            </w:r>
          </w:p>
          <w:p w:rsidR="009A4A6A" w:rsidRDefault="009A4A6A" w:rsidP="009A4A6A">
            <w:r>
              <w:t>among your topics.</w:t>
            </w:r>
          </w:p>
        </w:tc>
      </w:tr>
      <w:tr w:rsidR="009A4A6A" w:rsidTr="009A4A6A">
        <w:tc>
          <w:tcPr>
            <w:tcW w:w="3681" w:type="dxa"/>
          </w:tcPr>
          <w:p w:rsidR="009A4A6A" w:rsidRPr="009A4A6A" w:rsidRDefault="009A4A6A" w:rsidP="009A4A6A">
            <w:pPr>
              <w:rPr>
                <w:b/>
              </w:rPr>
            </w:pPr>
            <w:r w:rsidRPr="009A4A6A">
              <w:rPr>
                <w:b/>
              </w:rPr>
              <w:t>&lt;relrow&gt;</w:t>
            </w:r>
          </w:p>
          <w:p w:rsidR="009A4A6A" w:rsidRPr="009A4A6A" w:rsidRDefault="009A4A6A" w:rsidP="009A4A6A">
            <w:pPr>
              <w:rPr>
                <w:b/>
              </w:rPr>
            </w:pPr>
            <w:r w:rsidRPr="009A4A6A">
              <w:rPr>
                <w:b/>
              </w:rPr>
              <w:t>relationship table row</w:t>
            </w:r>
          </w:p>
        </w:tc>
        <w:tc>
          <w:tcPr>
            <w:tcW w:w="5335" w:type="dxa"/>
          </w:tcPr>
          <w:p w:rsidR="009A4A6A" w:rsidRDefault="009A4A6A" w:rsidP="009A4A6A">
            <w:r>
              <w:t>Use the &lt;relrow&gt; element to define the relationships among the topics in each relationship row. Each &lt;relrow&gt; element defines a new set of relationships. You can add as many &lt;relrow&gt; elements as needed to the relationship table.</w:t>
            </w:r>
          </w:p>
        </w:tc>
      </w:tr>
      <w:tr w:rsidR="009A4A6A" w:rsidTr="009A4A6A">
        <w:tc>
          <w:tcPr>
            <w:tcW w:w="3681" w:type="dxa"/>
          </w:tcPr>
          <w:p w:rsidR="009A4A6A" w:rsidRPr="009A4A6A" w:rsidRDefault="009A4A6A" w:rsidP="009A4A6A">
            <w:pPr>
              <w:rPr>
                <w:b/>
              </w:rPr>
            </w:pPr>
            <w:r w:rsidRPr="009A4A6A">
              <w:rPr>
                <w:b/>
              </w:rPr>
              <w:t>&lt;relcell&gt;</w:t>
            </w:r>
          </w:p>
          <w:p w:rsidR="009A4A6A" w:rsidRPr="009A4A6A" w:rsidRDefault="009A4A6A" w:rsidP="009A4A6A">
            <w:pPr>
              <w:rPr>
                <w:b/>
              </w:rPr>
            </w:pPr>
            <w:r w:rsidRPr="009A4A6A">
              <w:rPr>
                <w:b/>
              </w:rPr>
              <w:t>relationship table cell</w:t>
            </w:r>
          </w:p>
        </w:tc>
        <w:tc>
          <w:tcPr>
            <w:tcW w:w="5335" w:type="dxa"/>
          </w:tcPr>
          <w:p w:rsidR="009A4A6A" w:rsidRDefault="009A4A6A" w:rsidP="009A4A6A">
            <w:r>
              <w:t>Use the &lt;relcell&gt; element to define the topic references. These topic references will be linked during processing. Nest &lt;topicref&gt; elements for each topic involved in the</w:t>
            </w:r>
          </w:p>
          <w:p w:rsidR="009A4A6A" w:rsidRDefault="009A4A6A" w:rsidP="009A4A6A">
            <w:r>
              <w:t xml:space="preserve">relationship, using the </w:t>
            </w:r>
            <w:r w:rsidRPr="009A4A6A">
              <w:rPr>
                <w:rStyle w:val="AttributeChar"/>
              </w:rPr>
              <w:t>@href</w:t>
            </w:r>
            <w:r>
              <w:rPr>
                <w:rFonts w:ascii="Times-Italic" w:hAnsi="Times-Italic" w:cs="Times-Italic"/>
                <w:i/>
                <w:iCs/>
              </w:rPr>
              <w:t xml:space="preserve"> </w:t>
            </w:r>
            <w:r>
              <w:t>attribute to point to the appropriate topic. You must include two &lt;relcell&gt; elements in each &lt;relrow&gt; to correspond to the two columns defined in the &lt;relcolspec&gt; elements.</w:t>
            </w:r>
          </w:p>
        </w:tc>
      </w:tr>
    </w:tbl>
    <w:p w:rsidR="00A364EC" w:rsidRDefault="00A364EC" w:rsidP="00A364EC"/>
    <w:p w:rsidR="00A364EC" w:rsidRDefault="000039E0" w:rsidP="000039E0">
      <w:pPr>
        <w:pStyle w:val="Heading3"/>
      </w:pPr>
      <w:bookmarkStart w:id="129" w:name="_Linking_to_topics"/>
      <w:bookmarkStart w:id="130" w:name="_Ref465155020"/>
      <w:bookmarkStart w:id="131" w:name="_Toc469647124"/>
      <w:bookmarkEnd w:id="129"/>
      <w:r>
        <w:t>Linking to topics within the same cell</w:t>
      </w:r>
      <w:bookmarkEnd w:id="130"/>
      <w:bookmarkEnd w:id="131"/>
    </w:p>
    <w:p w:rsidR="000039E0" w:rsidRDefault="000039E0" w:rsidP="000039E0">
      <w:r>
        <w:t>In a relationship table, topic references in the same cell are not linked together. However, there are instances when they should be linked.</w:t>
      </w:r>
    </w:p>
    <w:p w:rsidR="000039E0" w:rsidRDefault="000039E0" w:rsidP="000039E0"/>
    <w:p w:rsidR="000039E0" w:rsidRDefault="000039E0" w:rsidP="000039E0">
      <w:r>
        <w:t xml:space="preserve">To link topics in a cell together, group them with a &lt;topicgroup&gt; element and set its </w:t>
      </w:r>
      <w:r w:rsidRPr="000039E0">
        <w:rPr>
          <w:rStyle w:val="AttributeChar"/>
        </w:rPr>
        <w:t>@collection-type</w:t>
      </w:r>
      <w:r>
        <w:rPr>
          <w:rFonts w:ascii="Times-Italic" w:hAnsi="Times-Italic" w:cs="Times-Italic"/>
          <w:i/>
          <w:iCs/>
        </w:rPr>
        <w:t xml:space="preserve"> </w:t>
      </w:r>
      <w:r>
        <w:t xml:space="preserve">attribute to </w:t>
      </w:r>
      <w:r w:rsidR="00515020">
        <w:t>“</w:t>
      </w:r>
      <w:r>
        <w:t>family</w:t>
      </w:r>
      <w:r w:rsidR="00515020">
        <w:t>”</w:t>
      </w:r>
      <w:r>
        <w:t>.</w:t>
      </w:r>
    </w:p>
    <w:p w:rsidR="000039E0" w:rsidRDefault="000039E0" w:rsidP="000039E0"/>
    <w:p w:rsidR="000039E0" w:rsidRDefault="000039E0" w:rsidP="000039E0">
      <w:r>
        <w:t xml:space="preserve">If the topics should be viewed in a specific order, set the </w:t>
      </w:r>
      <w:r w:rsidRPr="000039E0">
        <w:rPr>
          <w:rStyle w:val="AttributeChar"/>
        </w:rPr>
        <w:t>@collection-type</w:t>
      </w:r>
      <w:r>
        <w:rPr>
          <w:rFonts w:ascii="Times-Italic" w:hAnsi="Times-Italic" w:cs="Times-Italic"/>
          <w:i/>
          <w:iCs/>
        </w:rPr>
        <w:t xml:space="preserve"> </w:t>
      </w:r>
      <w:r>
        <w:t xml:space="preserve">attribute to </w:t>
      </w:r>
      <w:r w:rsidR="00515020">
        <w:t>“</w:t>
      </w:r>
      <w:r>
        <w:t>sequence</w:t>
      </w:r>
      <w:r w:rsidR="00515020">
        <w:t>”</w:t>
      </w:r>
      <w:r>
        <w:t xml:space="preserve"> instead. Topics will be linked as Next and Previous topics in the sequence the topics occur in the cell. Use this option when you have an all-encompassing task that has multiple sub-task topics.</w:t>
      </w:r>
    </w:p>
    <w:p w:rsidR="000039E0" w:rsidRDefault="000039E0" w:rsidP="00361E4A"/>
    <w:p w:rsidR="00361E4A" w:rsidRDefault="00361E4A" w:rsidP="00361E4A">
      <w:r w:rsidRPr="00361E4A">
        <w:rPr>
          <w:b/>
        </w:rPr>
        <w:t>Note:</w:t>
      </w:r>
      <w:r>
        <w:t xml:space="preserve"> If you find you are creating sequential relationships in relationship tables, reconsider the grouping of your topics within your maps. It makes sense to include sequential elements next to each other in the map, which would allow you to establish the relationship between the topics directly in the &lt;topicref&gt; element in the map, rather than through a relationship table.</w:t>
      </w:r>
    </w:p>
    <w:p w:rsidR="009956F0" w:rsidRDefault="009956F0" w:rsidP="00361E4A"/>
    <w:p w:rsidR="009956F0" w:rsidRDefault="009956F0" w:rsidP="009956F0">
      <w:pPr>
        <w:pStyle w:val="Heading3"/>
      </w:pPr>
      <w:bookmarkStart w:id="132" w:name="_Toc469647125"/>
      <w:r>
        <w:t>Creating one-way links</w:t>
      </w:r>
      <w:bookmarkEnd w:id="132"/>
    </w:p>
    <w:p w:rsidR="003A12D8" w:rsidRDefault="003A12D8" w:rsidP="003A12D8">
      <w:r>
        <w:t xml:space="preserve">By default, the links in a relationship table go both ways. However, you might want to make the links one way. For example, you might want to point multiple topics to a glossary, but you would not want the glossary to link back to all those individual topics. </w:t>
      </w:r>
    </w:p>
    <w:p w:rsidR="003A12D8" w:rsidRDefault="003A12D8" w:rsidP="003A12D8"/>
    <w:p w:rsidR="009956F0" w:rsidRDefault="003A12D8" w:rsidP="003A12D8">
      <w:r>
        <w:t xml:space="preserve">To create a one-way link, set the </w:t>
      </w:r>
      <w:r w:rsidRPr="003A12D8">
        <w:rPr>
          <w:rStyle w:val="AttributeChar"/>
        </w:rPr>
        <w:t>@linking</w:t>
      </w:r>
      <w:r>
        <w:rPr>
          <w:rFonts w:ascii="Times-Italic" w:hAnsi="Times-Italic" w:cs="Times-Italic"/>
          <w:i/>
          <w:iCs/>
        </w:rPr>
        <w:t xml:space="preserve"> </w:t>
      </w:r>
      <w:r>
        <w:t xml:space="preserve">attribute in the topic reference that you do not want to link back from to </w:t>
      </w:r>
      <w:r w:rsidR="00515020">
        <w:t>“</w:t>
      </w:r>
      <w:r>
        <w:t>targetonly</w:t>
      </w:r>
      <w:r w:rsidR="00515020">
        <w:t>”</w:t>
      </w:r>
      <w:r>
        <w:t xml:space="preserve">. Conversely, you could also set the </w:t>
      </w:r>
      <w:r w:rsidRPr="003A12D8">
        <w:rPr>
          <w:rStyle w:val="AttributeChar"/>
        </w:rPr>
        <w:t>@linking</w:t>
      </w:r>
      <w:r>
        <w:rPr>
          <w:rFonts w:ascii="Times-Italic" w:hAnsi="Times-Italic" w:cs="Times-Italic"/>
          <w:i/>
          <w:iCs/>
        </w:rPr>
        <w:t xml:space="preserve"> </w:t>
      </w:r>
      <w:r>
        <w:t xml:space="preserve">attribute in the topic reference that you do not want to link back to as </w:t>
      </w:r>
      <w:r w:rsidR="00515020">
        <w:t>“</w:t>
      </w:r>
      <w:r>
        <w:t>sourceonly</w:t>
      </w:r>
      <w:r w:rsidR="00515020">
        <w:t>”</w:t>
      </w:r>
      <w:r>
        <w:t>. The two rows in the example accomplish exactly the same thing.</w:t>
      </w:r>
    </w:p>
    <w:p w:rsidR="009956F0" w:rsidRPr="008F4415" w:rsidRDefault="009956F0" w:rsidP="008F4415">
      <w:pPr>
        <w:pStyle w:val="Monospace"/>
        <w:rPr>
          <w:sz w:val="16"/>
        </w:rPr>
      </w:pPr>
    </w:p>
    <w:p w:rsidR="008F4415" w:rsidRPr="008F4415" w:rsidRDefault="008F4415" w:rsidP="008F4415">
      <w:pPr>
        <w:pStyle w:val="Monospace"/>
        <w:rPr>
          <w:szCs w:val="24"/>
          <w:highlight w:val="white"/>
        </w:rPr>
      </w:pPr>
      <w:r w:rsidRPr="008F4415">
        <w:rPr>
          <w:color w:val="000096"/>
          <w:szCs w:val="24"/>
          <w:highlight w:val="white"/>
        </w:rPr>
        <w:t>&lt;relrow&gt;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00"/>
          <w:szCs w:val="24"/>
          <w:highlight w:val="white"/>
        </w:rPr>
        <w:tab/>
      </w:r>
      <w:r w:rsidRPr="008F4415">
        <w:rPr>
          <w:color w:val="000000"/>
          <w:szCs w:val="24"/>
          <w:highlight w:val="white"/>
        </w:rPr>
        <w:tab/>
      </w:r>
      <w:r w:rsidRPr="008F4415">
        <w:rPr>
          <w:color w:val="000096"/>
          <w:szCs w:val="24"/>
          <w:highlight w:val="white"/>
        </w:rPr>
        <w:t>&lt;topicref</w:t>
      </w:r>
      <w:r w:rsidRPr="008F4415">
        <w:rPr>
          <w:color w:val="F5844C"/>
          <w:szCs w:val="24"/>
          <w:highlight w:val="white"/>
        </w:rPr>
        <w:t xml:space="preserve"> href</w:t>
      </w:r>
      <w:r w:rsidRPr="008F4415">
        <w:rPr>
          <w:color w:val="FF8040"/>
          <w:szCs w:val="24"/>
          <w:highlight w:val="white"/>
        </w:rPr>
        <w:t>=</w:t>
      </w:r>
      <w:r w:rsidRPr="008F4415">
        <w:rPr>
          <w:color w:val="993300"/>
          <w:szCs w:val="24"/>
          <w:highlight w:val="white"/>
        </w:rPr>
        <w:t>"t_tasktopic.dita"</w:t>
      </w:r>
      <w:r w:rsidRPr="008F4415">
        <w:rPr>
          <w:color w:val="000096"/>
          <w:szCs w:val="24"/>
          <w:highlight w:val="white"/>
        </w:rPr>
        <w:t>/&gt;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00"/>
          <w:szCs w:val="24"/>
          <w:highlight w:val="white"/>
        </w:rPr>
        <w:tab/>
      </w:r>
      <w:r w:rsidRPr="008F4415">
        <w:rPr>
          <w:color w:val="000000"/>
          <w:szCs w:val="24"/>
          <w:highlight w:val="white"/>
        </w:rPr>
        <w:tab/>
      </w:r>
      <w:r w:rsidRPr="008F4415">
        <w:rPr>
          <w:color w:val="000096"/>
          <w:szCs w:val="24"/>
          <w:highlight w:val="white"/>
        </w:rPr>
        <w:t>&lt;topicref</w:t>
      </w:r>
      <w:r w:rsidRPr="008F4415">
        <w:rPr>
          <w:color w:val="F5844C"/>
          <w:szCs w:val="24"/>
          <w:highlight w:val="white"/>
        </w:rPr>
        <w:t xml:space="preserve"> href</w:t>
      </w:r>
      <w:r w:rsidRPr="008F4415">
        <w:rPr>
          <w:color w:val="FF8040"/>
          <w:szCs w:val="24"/>
          <w:highlight w:val="white"/>
        </w:rPr>
        <w:t>=</w:t>
      </w:r>
      <w:r w:rsidRPr="008F4415">
        <w:rPr>
          <w:color w:val="993300"/>
          <w:szCs w:val="24"/>
          <w:highlight w:val="white"/>
        </w:rPr>
        <w:t>"g_glossary.dita"</w:t>
      </w:r>
      <w:r w:rsidRPr="008F4415">
        <w:rPr>
          <w:color w:val="F5844C"/>
          <w:szCs w:val="24"/>
          <w:highlight w:val="white"/>
        </w:rPr>
        <w:t xml:space="preserve"> linking</w:t>
      </w:r>
      <w:r w:rsidRPr="008F4415">
        <w:rPr>
          <w:color w:val="FF8040"/>
          <w:szCs w:val="24"/>
          <w:highlight w:val="white"/>
        </w:rPr>
        <w:t>=</w:t>
      </w:r>
      <w:r w:rsidRPr="008F4415">
        <w:rPr>
          <w:color w:val="993300"/>
          <w:szCs w:val="24"/>
          <w:highlight w:val="white"/>
        </w:rPr>
        <w:t>"targetonly"</w:t>
      </w:r>
      <w:r w:rsidRPr="008F4415">
        <w:rPr>
          <w:color w:val="000096"/>
          <w:szCs w:val="24"/>
          <w:highlight w:val="white"/>
        </w:rPr>
        <w:t>/&gt;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96"/>
          <w:szCs w:val="24"/>
          <w:highlight w:val="white"/>
        </w:rPr>
        <w:t>&lt;/relrow&gt;</w:t>
      </w:r>
      <w:r w:rsidRPr="008F4415">
        <w:rPr>
          <w:color w:val="000000"/>
          <w:szCs w:val="24"/>
          <w:highlight w:val="white"/>
        </w:rPr>
        <w:br/>
      </w:r>
      <w:r w:rsidRPr="008F4415">
        <w:rPr>
          <w:color w:val="000096"/>
          <w:szCs w:val="24"/>
          <w:highlight w:val="white"/>
        </w:rPr>
        <w:t>&lt;relrow&gt;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Pr>
          <w:color w:val="000000"/>
          <w:szCs w:val="24"/>
          <w:highlight w:val="white"/>
        </w:rPr>
        <w:tab/>
      </w:r>
      <w:r w:rsidRPr="008F4415">
        <w:rPr>
          <w:color w:val="000000"/>
          <w:szCs w:val="24"/>
          <w:highlight w:val="white"/>
        </w:rPr>
        <w:tab/>
      </w:r>
      <w:r w:rsidRPr="008F4415">
        <w:rPr>
          <w:color w:val="000096"/>
          <w:szCs w:val="24"/>
          <w:highlight w:val="white"/>
        </w:rPr>
        <w:t>&lt;topicref</w:t>
      </w:r>
      <w:r w:rsidRPr="008F4415">
        <w:rPr>
          <w:color w:val="F5844C"/>
          <w:szCs w:val="24"/>
          <w:highlight w:val="white"/>
        </w:rPr>
        <w:t xml:space="preserve"> href</w:t>
      </w:r>
      <w:r w:rsidRPr="008F4415">
        <w:rPr>
          <w:color w:val="FF8040"/>
          <w:szCs w:val="24"/>
          <w:highlight w:val="white"/>
        </w:rPr>
        <w:t>=</w:t>
      </w:r>
      <w:r w:rsidRPr="008F4415">
        <w:rPr>
          <w:color w:val="993300"/>
          <w:szCs w:val="24"/>
          <w:highlight w:val="white"/>
        </w:rPr>
        <w:t>"t_tasktopic.dita"</w:t>
      </w:r>
      <w:r w:rsidRPr="008F4415">
        <w:rPr>
          <w:color w:val="F5844C"/>
          <w:szCs w:val="24"/>
          <w:highlight w:val="white"/>
        </w:rPr>
        <w:t xml:space="preserve"> linking</w:t>
      </w:r>
      <w:r w:rsidRPr="008F4415">
        <w:rPr>
          <w:color w:val="FF8040"/>
          <w:szCs w:val="24"/>
          <w:highlight w:val="white"/>
        </w:rPr>
        <w:t>=</w:t>
      </w:r>
      <w:r w:rsidRPr="008F4415">
        <w:rPr>
          <w:color w:val="993300"/>
          <w:szCs w:val="24"/>
          <w:highlight w:val="white"/>
        </w:rPr>
        <w:t>"sourceonly"</w:t>
      </w:r>
      <w:r w:rsidRPr="008F4415">
        <w:rPr>
          <w:color w:val="000096"/>
          <w:szCs w:val="24"/>
          <w:highlight w:val="white"/>
        </w:rPr>
        <w:t>/&gt;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00"/>
          <w:szCs w:val="24"/>
          <w:highlight w:val="white"/>
        </w:rPr>
        <w:tab/>
      </w:r>
      <w:r w:rsidRPr="008F4415">
        <w:rPr>
          <w:color w:val="000096"/>
          <w:szCs w:val="24"/>
          <w:highlight w:val="white"/>
        </w:rPr>
        <w:t>&lt;relcell&gt;</w:t>
      </w:r>
      <w:r w:rsidRPr="008F4415">
        <w:rPr>
          <w:color w:val="000000"/>
          <w:szCs w:val="24"/>
          <w:highlight w:val="white"/>
        </w:rPr>
        <w:br/>
      </w:r>
      <w:r w:rsidRPr="008F4415">
        <w:rPr>
          <w:color w:val="000000"/>
          <w:szCs w:val="24"/>
          <w:highlight w:val="white"/>
        </w:rPr>
        <w:tab/>
      </w:r>
      <w:r w:rsidRPr="008F4415">
        <w:rPr>
          <w:color w:val="000000"/>
          <w:szCs w:val="24"/>
          <w:highlight w:val="white"/>
        </w:rPr>
        <w:tab/>
      </w:r>
      <w:r w:rsidRPr="008F4415">
        <w:rPr>
          <w:color w:val="000096"/>
          <w:szCs w:val="24"/>
          <w:highlight w:val="white"/>
        </w:rPr>
        <w:t>&lt;topicref</w:t>
      </w:r>
      <w:r w:rsidRPr="008F4415">
        <w:rPr>
          <w:color w:val="F5844C"/>
          <w:szCs w:val="24"/>
          <w:highlight w:val="white"/>
        </w:rPr>
        <w:t xml:space="preserve"> href</w:t>
      </w:r>
      <w:r w:rsidRPr="008F4415">
        <w:rPr>
          <w:color w:val="FF8040"/>
          <w:szCs w:val="24"/>
          <w:highlight w:val="white"/>
        </w:rPr>
        <w:t>=</w:t>
      </w:r>
      <w:r w:rsidRPr="008F4415">
        <w:rPr>
          <w:color w:val="993300"/>
          <w:szCs w:val="24"/>
          <w:highlight w:val="white"/>
        </w:rPr>
        <w:t>"g_glossary.dita"</w:t>
      </w:r>
      <w:r w:rsidRPr="008F4415">
        <w:rPr>
          <w:color w:val="000096"/>
          <w:szCs w:val="24"/>
          <w:highlight w:val="white"/>
        </w:rPr>
        <w:t>/&gt;</w:t>
      </w:r>
      <w:r w:rsidRPr="008F4415">
        <w:rPr>
          <w:color w:val="000000"/>
          <w:szCs w:val="24"/>
          <w:highlight w:val="white"/>
        </w:rPr>
        <w:br/>
      </w:r>
      <w:r w:rsidRPr="008F4415">
        <w:rPr>
          <w:color w:val="000000"/>
          <w:szCs w:val="24"/>
          <w:highlight w:val="white"/>
        </w:rPr>
        <w:tab/>
      </w:r>
      <w:r w:rsidRPr="008F4415">
        <w:rPr>
          <w:color w:val="000000"/>
          <w:szCs w:val="24"/>
          <w:highlight w:val="white"/>
        </w:rPr>
        <w:tab/>
      </w:r>
      <w:r w:rsidRPr="008F4415">
        <w:rPr>
          <w:color w:val="000096"/>
          <w:szCs w:val="24"/>
          <w:highlight w:val="white"/>
        </w:rPr>
        <w:t>&lt;/relcell&gt;</w:t>
      </w:r>
      <w:r>
        <w:rPr>
          <w:color w:val="000000"/>
          <w:szCs w:val="24"/>
          <w:highlight w:val="white"/>
        </w:rPr>
        <w:br/>
      </w:r>
      <w:r w:rsidRPr="008F4415">
        <w:rPr>
          <w:color w:val="000096"/>
          <w:szCs w:val="24"/>
          <w:highlight w:val="white"/>
        </w:rPr>
        <w:t>&lt;/relrow&gt;</w:t>
      </w:r>
    </w:p>
    <w:p w:rsidR="00A72347" w:rsidRDefault="00A72347" w:rsidP="00A72347"/>
    <w:p w:rsidR="00A72347" w:rsidRDefault="00A72347">
      <w:pPr>
        <w:spacing w:after="160" w:line="259" w:lineRule="auto"/>
      </w:pPr>
      <w:r>
        <w:br w:type="page"/>
      </w:r>
    </w:p>
    <w:p w:rsidR="00A72347" w:rsidRDefault="00A72347" w:rsidP="00A72347">
      <w:pPr>
        <w:pStyle w:val="Heading1"/>
      </w:pPr>
      <w:bookmarkStart w:id="133" w:name="_Chapter_8:_Reuse"/>
      <w:bookmarkStart w:id="134" w:name="_Ref465159280"/>
      <w:bookmarkStart w:id="135" w:name="_Toc469647126"/>
      <w:bookmarkEnd w:id="133"/>
      <w:r>
        <w:t>Chapter 8: Reuse strategy</w:t>
      </w:r>
      <w:bookmarkEnd w:id="134"/>
      <w:bookmarkEnd w:id="135"/>
    </w:p>
    <w:p w:rsidR="00E3680B" w:rsidRDefault="00E3680B" w:rsidP="00E3680B">
      <w:r>
        <w:t>The RSSB reuse strategy is based on the commonality seen across the RSSB requirements and standards themselves. With careful planning and conditional processing, RSSB can single-source information between its standards. The RSSB Information Architecture relies on several different approaches to support its reuse strategy:</w:t>
      </w:r>
    </w:p>
    <w:p w:rsidR="00E3680B" w:rsidRDefault="00E3680B" w:rsidP="00E3680B"/>
    <w:p w:rsidR="00E3680B" w:rsidRDefault="00E3680B" w:rsidP="00EC45E1">
      <w:pPr>
        <w:pStyle w:val="ListParagraph"/>
        <w:numPr>
          <w:ilvl w:val="0"/>
          <w:numId w:val="9"/>
        </w:numPr>
      </w:pPr>
      <w:r>
        <w:t>Maps point to common topics or other maps that can be reused in their entirety.</w:t>
      </w:r>
    </w:p>
    <w:p w:rsidR="00E3680B" w:rsidRDefault="00E3680B" w:rsidP="00EC45E1">
      <w:pPr>
        <w:pStyle w:val="ListParagraph"/>
        <w:numPr>
          <w:ilvl w:val="0"/>
          <w:numId w:val="9"/>
        </w:numPr>
      </w:pPr>
      <w:r>
        <w:t>Collection files contain common content that can be reused.</w:t>
      </w:r>
    </w:p>
    <w:p w:rsidR="00E3680B" w:rsidRDefault="00E3680B" w:rsidP="00EC45E1">
      <w:pPr>
        <w:pStyle w:val="ListParagraph"/>
        <w:numPr>
          <w:ilvl w:val="0"/>
          <w:numId w:val="9"/>
        </w:numPr>
      </w:pPr>
      <w:r>
        <w:t>Conditional processing filters content based on specific data.</w:t>
      </w:r>
    </w:p>
    <w:p w:rsidR="00E3680B" w:rsidRDefault="00E3680B" w:rsidP="00E3680B"/>
    <w:p w:rsidR="00A72347" w:rsidRDefault="00E3680B" w:rsidP="00E3680B">
      <w:r>
        <w:t>Use this table to choose between the approaches described in this section.</w:t>
      </w:r>
    </w:p>
    <w:p w:rsidR="00A72347" w:rsidRDefault="00A72347" w:rsidP="00A72347"/>
    <w:tbl>
      <w:tblPr>
        <w:tblStyle w:val="TableGrid"/>
        <w:tblW w:w="0" w:type="auto"/>
        <w:tblInd w:w="-5" w:type="dxa"/>
        <w:tblCellMar>
          <w:top w:w="113" w:type="dxa"/>
          <w:bottom w:w="113" w:type="dxa"/>
        </w:tblCellMar>
        <w:tblLook w:val="04A0" w:firstRow="1" w:lastRow="0" w:firstColumn="1" w:lastColumn="0" w:noHBand="0" w:noVBand="1"/>
      </w:tblPr>
      <w:tblGrid>
        <w:gridCol w:w="3261"/>
        <w:gridCol w:w="5760"/>
      </w:tblGrid>
      <w:tr w:rsidR="00E3680B" w:rsidTr="00E3680B">
        <w:tc>
          <w:tcPr>
            <w:tcW w:w="3261" w:type="dxa"/>
            <w:shd w:val="clear" w:color="auto" w:fill="FBE4D5" w:themeFill="accent2" w:themeFillTint="33"/>
          </w:tcPr>
          <w:p w:rsidR="00E3680B" w:rsidRPr="00E3680B" w:rsidRDefault="00E3680B" w:rsidP="00E3680B">
            <w:pPr>
              <w:rPr>
                <w:b/>
              </w:rPr>
            </w:pPr>
            <w:r w:rsidRPr="00E3680B">
              <w:rPr>
                <w:b/>
              </w:rPr>
              <w:t>If the following is true</w:t>
            </w:r>
          </w:p>
        </w:tc>
        <w:tc>
          <w:tcPr>
            <w:tcW w:w="5760" w:type="dxa"/>
            <w:shd w:val="clear" w:color="auto" w:fill="FBE4D5" w:themeFill="accent2" w:themeFillTint="33"/>
          </w:tcPr>
          <w:p w:rsidR="00E3680B" w:rsidRPr="00E3680B" w:rsidRDefault="00E3680B" w:rsidP="00E3680B">
            <w:pPr>
              <w:rPr>
                <w:b/>
              </w:rPr>
            </w:pPr>
            <w:r w:rsidRPr="00E3680B">
              <w:rPr>
                <w:b/>
              </w:rPr>
              <w:t>Use this approach</w:t>
            </w:r>
          </w:p>
        </w:tc>
      </w:tr>
      <w:tr w:rsidR="00E3680B" w:rsidTr="00E3680B">
        <w:tc>
          <w:tcPr>
            <w:tcW w:w="3261" w:type="dxa"/>
          </w:tcPr>
          <w:p w:rsidR="00E3680B" w:rsidRDefault="00E3680B" w:rsidP="00E3680B">
            <w:r>
              <w:t>Maps or topics can be used without any changes in</w:t>
            </w:r>
          </w:p>
          <w:p w:rsidR="00E3680B" w:rsidRDefault="00E3680B" w:rsidP="00E3680B">
            <w:r>
              <w:t>another publication</w:t>
            </w:r>
          </w:p>
        </w:tc>
        <w:tc>
          <w:tcPr>
            <w:tcW w:w="5760" w:type="dxa"/>
          </w:tcPr>
          <w:p w:rsidR="00936DB3" w:rsidRPr="00E3680B" w:rsidRDefault="00D01CF1" w:rsidP="00E3680B">
            <w:hyperlink w:anchor="_Reusing_topics_and" w:history="1">
              <w:r w:rsidR="009F62D1" w:rsidRPr="009F62D1">
                <w:rPr>
                  <w:rStyle w:val="Hyperlink"/>
                </w:rPr>
                <w:t>Reusing topics and maps</w:t>
              </w:r>
            </w:hyperlink>
            <w:r w:rsidR="009F62D1">
              <w:t xml:space="preserve"> </w:t>
            </w:r>
            <w:r w:rsidR="00936DB3">
              <w:t xml:space="preserve">on page </w:t>
            </w:r>
            <w:r w:rsidR="00936DB3">
              <w:fldChar w:fldCharType="begin"/>
            </w:r>
            <w:r w:rsidR="00936DB3">
              <w:instrText xml:space="preserve"> PAGEREF _Ref465087962 \h </w:instrText>
            </w:r>
            <w:r w:rsidR="00936DB3">
              <w:fldChar w:fldCharType="separate"/>
            </w:r>
            <w:r w:rsidR="00D0331A">
              <w:rPr>
                <w:noProof/>
              </w:rPr>
              <w:t>62</w:t>
            </w:r>
            <w:r w:rsidR="00936DB3">
              <w:fldChar w:fldCharType="end"/>
            </w:r>
          </w:p>
        </w:tc>
      </w:tr>
      <w:tr w:rsidR="00E3680B" w:rsidTr="00E3680B">
        <w:tc>
          <w:tcPr>
            <w:tcW w:w="3261" w:type="dxa"/>
          </w:tcPr>
          <w:p w:rsidR="00E3680B" w:rsidRDefault="00E3680B" w:rsidP="00E3680B">
            <w:r>
              <w:t>You want to reuse portions of another topic within your</w:t>
            </w:r>
          </w:p>
          <w:p w:rsidR="00E3680B" w:rsidRDefault="00E3680B" w:rsidP="00E3680B">
            <w:r>
              <w:t>current topic</w:t>
            </w:r>
          </w:p>
        </w:tc>
        <w:tc>
          <w:tcPr>
            <w:tcW w:w="5760" w:type="dxa"/>
          </w:tcPr>
          <w:p w:rsidR="00E3680B" w:rsidRPr="00E3680B" w:rsidRDefault="00D01CF1" w:rsidP="00E3680B">
            <w:hyperlink w:anchor="_Reusing_elements_through" w:history="1">
              <w:r w:rsidR="009F62D1" w:rsidRPr="009F62D1">
                <w:rPr>
                  <w:rStyle w:val="Hyperlink"/>
                </w:rPr>
                <w:t>Reusing elements through collection files</w:t>
              </w:r>
            </w:hyperlink>
            <w:r w:rsidR="009F62D1">
              <w:t xml:space="preserve"> </w:t>
            </w:r>
            <w:r w:rsidR="00936DB3">
              <w:t xml:space="preserve">on page </w:t>
            </w:r>
            <w:r w:rsidR="00936DB3">
              <w:fldChar w:fldCharType="begin"/>
            </w:r>
            <w:r w:rsidR="00936DB3">
              <w:instrText xml:space="preserve"> PAGEREF _Ref464130339 \h </w:instrText>
            </w:r>
            <w:r w:rsidR="00936DB3">
              <w:fldChar w:fldCharType="separate"/>
            </w:r>
            <w:r w:rsidR="00D0331A">
              <w:rPr>
                <w:noProof/>
              </w:rPr>
              <w:t>63</w:t>
            </w:r>
            <w:r w:rsidR="00936DB3">
              <w:fldChar w:fldCharType="end"/>
            </w:r>
          </w:p>
        </w:tc>
      </w:tr>
      <w:tr w:rsidR="00E3680B" w:rsidTr="00E3680B">
        <w:tc>
          <w:tcPr>
            <w:tcW w:w="3261" w:type="dxa"/>
          </w:tcPr>
          <w:p w:rsidR="00E3680B" w:rsidRDefault="00E3680B" w:rsidP="00E3680B">
            <w:r>
              <w:t>Specific content within a topic applies only to a specific</w:t>
            </w:r>
          </w:p>
          <w:p w:rsidR="00E3680B" w:rsidRDefault="00E3680B" w:rsidP="00E3680B">
            <w:r>
              <w:t>audience or a specific publication</w:t>
            </w:r>
          </w:p>
        </w:tc>
        <w:tc>
          <w:tcPr>
            <w:tcW w:w="5760" w:type="dxa"/>
          </w:tcPr>
          <w:p w:rsidR="00E3680B" w:rsidRPr="00E3680B" w:rsidRDefault="00D01CF1" w:rsidP="00E3680B">
            <w:hyperlink w:anchor="_Conditional_processing" w:history="1">
              <w:r w:rsidR="009F62D1" w:rsidRPr="009F62D1">
                <w:rPr>
                  <w:rStyle w:val="Hyperlink"/>
                </w:rPr>
                <w:t>Conditional processing</w:t>
              </w:r>
            </w:hyperlink>
            <w:r w:rsidR="009F62D1">
              <w:t xml:space="preserve"> </w:t>
            </w:r>
            <w:r w:rsidR="00E3680B" w:rsidRPr="00E3680B">
              <w:t xml:space="preserve">on page </w:t>
            </w:r>
            <w:r w:rsidR="00936DB3">
              <w:fldChar w:fldCharType="begin"/>
            </w:r>
            <w:r w:rsidR="00936DB3">
              <w:instrText xml:space="preserve"> PAGEREF _Ref464666405 \h </w:instrText>
            </w:r>
            <w:r w:rsidR="00936DB3">
              <w:fldChar w:fldCharType="separate"/>
            </w:r>
            <w:r w:rsidR="00D0331A">
              <w:rPr>
                <w:noProof/>
              </w:rPr>
              <w:t>64</w:t>
            </w:r>
            <w:r w:rsidR="00936DB3">
              <w:fldChar w:fldCharType="end"/>
            </w:r>
          </w:p>
        </w:tc>
      </w:tr>
    </w:tbl>
    <w:p w:rsidR="00E3680B" w:rsidRDefault="00E3680B" w:rsidP="00A72347"/>
    <w:p w:rsidR="00BC1FD4" w:rsidRDefault="00BC1FD4" w:rsidP="00BC1FD4">
      <w:pPr>
        <w:pStyle w:val="Heading2"/>
      </w:pPr>
      <w:bookmarkStart w:id="136" w:name="_Toc469647127"/>
      <w:r>
        <w:t>Writing for reuse</w:t>
      </w:r>
      <w:bookmarkEnd w:id="136"/>
    </w:p>
    <w:p w:rsidR="00BC1FD4" w:rsidRDefault="00BC1FD4" w:rsidP="00BC1FD4">
      <w:r>
        <w:t>Before employing any DITA reuse mechanism, you should carefully analy</w:t>
      </w:r>
      <w:r w:rsidR="009E29A7">
        <w:t>s</w:t>
      </w:r>
      <w:r>
        <w:t>e what content can be used exactly as it already exists and what content must change due to real differences. Often, multiple topics are created that say essentially the same thing because of personal preferences among authors, editors, and subject matter experts. But in a reuse-centric environment, these preferences must be set aside to gain the maximum reuse benefit.</w:t>
      </w:r>
    </w:p>
    <w:p w:rsidR="00BC1FD4" w:rsidRDefault="00BC1FD4" w:rsidP="00BC1FD4"/>
    <w:p w:rsidR="00BC1FD4" w:rsidRDefault="00BC1FD4" w:rsidP="00BC1FD4">
      <w:r>
        <w:t>To avoid creating repetitious content when an existing topic can be used implementing the various reuse strategies described in this section, authors should follow these guidelines when creating new content:</w:t>
      </w:r>
    </w:p>
    <w:p w:rsidR="00F53CC3" w:rsidRDefault="00F53CC3" w:rsidP="00BC1FD4"/>
    <w:p w:rsidR="00F53CC3" w:rsidRDefault="00F53CC3" w:rsidP="00EC45E1">
      <w:pPr>
        <w:pStyle w:val="ListParagraph"/>
        <w:numPr>
          <w:ilvl w:val="0"/>
          <w:numId w:val="10"/>
        </w:numPr>
      </w:pPr>
      <w:r>
        <w:t xml:space="preserve">Establish a </w:t>
      </w:r>
      <w:r w:rsidR="009E29A7">
        <w:t>“</w:t>
      </w:r>
      <w:r>
        <w:t>single point of truth</w:t>
      </w:r>
      <w:r w:rsidR="009E29A7">
        <w:t>”</w:t>
      </w:r>
      <w:r>
        <w:t>.</w:t>
      </w:r>
    </w:p>
    <w:p w:rsidR="00F53CC3" w:rsidRDefault="00F53CC3" w:rsidP="00F53CC3">
      <w:pPr>
        <w:pStyle w:val="ListParagraph"/>
      </w:pPr>
      <w:r>
        <w:t>For reuse to work, authors need to accept that common information needs be written in one and only one topic. Even if the way it is written is not the way you would have written it, it is a waste of time and budget to rewrite the same information. Further, propagating different versions of the same information increases the likelihood that not all versions will be updated in the future. In addition, multiple explanations of the same content can be confusing to end users.</w:t>
      </w:r>
    </w:p>
    <w:p w:rsidR="00F53CC3" w:rsidRDefault="00F53CC3" w:rsidP="00F53CC3">
      <w:pPr>
        <w:pStyle w:val="ListParagraph"/>
      </w:pPr>
    </w:p>
    <w:p w:rsidR="00F53CC3" w:rsidRDefault="00F53CC3" w:rsidP="00EC45E1">
      <w:pPr>
        <w:pStyle w:val="ListParagraph"/>
        <w:numPr>
          <w:ilvl w:val="0"/>
          <w:numId w:val="10"/>
        </w:numPr>
      </w:pPr>
      <w:r>
        <w:t>Search for an existing topic before writing a new one.</w:t>
      </w:r>
    </w:p>
    <w:p w:rsidR="00F53CC3" w:rsidRDefault="00F53CC3" w:rsidP="00F53CC3">
      <w:pPr>
        <w:pStyle w:val="ListParagraph"/>
      </w:pPr>
      <w:r>
        <w:t>Before creating new content, search the content management system to locate content that has already been written and reuse it. To help with your search, use metadata, keywords, phrases, or other criteria to find content that is reusable for your assignment. Searching for reusable content can save hours of writing time and reduce repetitious content within the repository.</w:t>
      </w:r>
    </w:p>
    <w:p w:rsidR="009E29A7" w:rsidRDefault="009E29A7" w:rsidP="00F53CC3">
      <w:pPr>
        <w:pStyle w:val="ListParagraph"/>
      </w:pPr>
    </w:p>
    <w:p w:rsidR="00F53CC3" w:rsidRDefault="00F53CC3" w:rsidP="00EC45E1">
      <w:pPr>
        <w:pStyle w:val="ListParagraph"/>
        <w:numPr>
          <w:ilvl w:val="0"/>
          <w:numId w:val="10"/>
        </w:numPr>
      </w:pPr>
      <w:r>
        <w:t>Write clear, descriptive titles.</w:t>
      </w:r>
    </w:p>
    <w:p w:rsidR="00F53CC3" w:rsidRDefault="00F53CC3" w:rsidP="00F53CC3">
      <w:pPr>
        <w:pStyle w:val="ListParagraph"/>
      </w:pPr>
      <w:r w:rsidRPr="00F53CC3">
        <w:t>Topic titles are one of the most important cues to your end users in helping them find information; the more</w:t>
      </w:r>
      <w:r>
        <w:t xml:space="preserve"> </w:t>
      </w:r>
      <w:r w:rsidRPr="00F53CC3">
        <w:t>descriptive the title, in words that are meaningful to the end user, the easier it is for users to read and comprehend</w:t>
      </w:r>
      <w:r>
        <w:t xml:space="preserve"> </w:t>
      </w:r>
      <w:r w:rsidRPr="00F53CC3">
        <w:t>the information. Writing meaningful titles from an end-user perspective helps set the context for the information</w:t>
      </w:r>
      <w:r>
        <w:t xml:space="preserve"> </w:t>
      </w:r>
      <w:r w:rsidRPr="00F53CC3">
        <w:t>and frequently lessens the need for explanatory paragraphs within the topic. Clear, descriptive titles for topics also</w:t>
      </w:r>
      <w:r>
        <w:t xml:space="preserve"> </w:t>
      </w:r>
      <w:r w:rsidRPr="00F53CC3">
        <w:t>help other writers find content that may be appropriate for them to include in their maps.</w:t>
      </w:r>
    </w:p>
    <w:p w:rsidR="00F53CC3" w:rsidRPr="00F53CC3" w:rsidRDefault="00F53CC3" w:rsidP="00F53CC3">
      <w:pPr>
        <w:pStyle w:val="ListParagraph"/>
      </w:pPr>
    </w:p>
    <w:p w:rsidR="00F53CC3" w:rsidRPr="00F53CC3" w:rsidRDefault="00F53CC3" w:rsidP="00EC45E1">
      <w:pPr>
        <w:pStyle w:val="ListParagraph"/>
        <w:numPr>
          <w:ilvl w:val="0"/>
          <w:numId w:val="10"/>
        </w:numPr>
      </w:pPr>
      <w:r w:rsidRPr="00F53CC3">
        <w:t>Include thorough metadata.</w:t>
      </w:r>
    </w:p>
    <w:p w:rsidR="00F53CC3" w:rsidRDefault="00F53CC3" w:rsidP="00F53CC3">
      <w:pPr>
        <w:pStyle w:val="ListParagraph"/>
      </w:pPr>
      <w:r w:rsidRPr="00F53CC3">
        <w:t>Metadata, describing the content and the situations in which the content is applicable, is just as important as the</w:t>
      </w:r>
      <w:r>
        <w:t xml:space="preserve"> </w:t>
      </w:r>
      <w:r w:rsidRPr="00F53CC3">
        <w:t>actual content in a r</w:t>
      </w:r>
      <w:r w:rsidR="009E29A7">
        <w:t>euse environment. If others don’</w:t>
      </w:r>
      <w:r w:rsidRPr="00F53CC3">
        <w:t>t know what content a topic contains or they can</w:t>
      </w:r>
      <w:r w:rsidR="009E29A7">
        <w:t>’</w:t>
      </w:r>
      <w:r w:rsidRPr="00F53CC3">
        <w:t>t find it, they</w:t>
      </w:r>
      <w:r>
        <w:t xml:space="preserve"> </w:t>
      </w:r>
      <w:r w:rsidRPr="00F53CC3">
        <w:t>can</w:t>
      </w:r>
      <w:r w:rsidR="009E29A7">
        <w:t>’</w:t>
      </w:r>
      <w:r w:rsidRPr="00F53CC3">
        <w:t>t reuse it.</w:t>
      </w:r>
    </w:p>
    <w:p w:rsidR="00F53CC3" w:rsidRPr="00F53CC3" w:rsidRDefault="00F53CC3" w:rsidP="00F53CC3">
      <w:pPr>
        <w:pStyle w:val="ListParagraph"/>
      </w:pPr>
    </w:p>
    <w:p w:rsidR="00F53CC3" w:rsidRPr="00F53CC3" w:rsidRDefault="00F53CC3" w:rsidP="00EC45E1">
      <w:pPr>
        <w:pStyle w:val="ListParagraph"/>
        <w:numPr>
          <w:ilvl w:val="0"/>
          <w:numId w:val="10"/>
        </w:numPr>
      </w:pPr>
      <w:r w:rsidRPr="00F53CC3">
        <w:t>Ensure topics are stand-alone and cover one complete subject only.</w:t>
      </w:r>
    </w:p>
    <w:p w:rsidR="00F53CC3" w:rsidRDefault="00F53CC3" w:rsidP="00F53CC3">
      <w:pPr>
        <w:pStyle w:val="ListParagraph"/>
      </w:pPr>
      <w:r w:rsidRPr="00F53CC3">
        <w:t>Well-constructed topics cover a single subject and do not require any other topics to be understood by the</w:t>
      </w:r>
      <w:r>
        <w:t xml:space="preserve"> </w:t>
      </w:r>
      <w:r w:rsidRPr="00F53CC3">
        <w:t>customer. When you mix content types in a single topic or include multiple subjects, you limit the situations in</w:t>
      </w:r>
      <w:r w:rsidR="009E29A7">
        <w:t xml:space="preserve"> </w:t>
      </w:r>
      <w:r w:rsidRPr="00F53CC3">
        <w:t>which the topic might be reused. All subjects covered by the topic must apply in any situation in which you want</w:t>
      </w:r>
      <w:r>
        <w:t xml:space="preserve"> </w:t>
      </w:r>
      <w:r w:rsidRPr="00F53CC3">
        <w:t>to reuse it. By separating subjects and content type, you have more flexibility in which information you reuse.</w:t>
      </w:r>
    </w:p>
    <w:p w:rsidR="00F53CC3" w:rsidRPr="00F53CC3" w:rsidRDefault="00F53CC3" w:rsidP="00F53CC3">
      <w:pPr>
        <w:pStyle w:val="ListParagraph"/>
      </w:pPr>
    </w:p>
    <w:p w:rsidR="00F53CC3" w:rsidRPr="00F53CC3" w:rsidRDefault="00F53CC3" w:rsidP="00EC45E1">
      <w:pPr>
        <w:pStyle w:val="ListParagraph"/>
        <w:numPr>
          <w:ilvl w:val="0"/>
          <w:numId w:val="10"/>
        </w:numPr>
      </w:pPr>
      <w:r w:rsidRPr="00F53CC3">
        <w:t xml:space="preserve">Limit the number of </w:t>
      </w:r>
      <w:r w:rsidRPr="00804736">
        <w:rPr>
          <w:rStyle w:val="MonospaceChar"/>
        </w:rPr>
        <w:t>&lt;xref&gt;</w:t>
      </w:r>
      <w:r w:rsidRPr="00F53CC3">
        <w:t xml:space="preserve"> elements within your topics.</w:t>
      </w:r>
    </w:p>
    <w:p w:rsidR="00F53CC3" w:rsidRDefault="00F53CC3" w:rsidP="00F53CC3">
      <w:pPr>
        <w:pStyle w:val="ListParagraph"/>
      </w:pPr>
      <w:r w:rsidRPr="00F53CC3">
        <w:t>When you explicitly link to other topics, you limit the reuse of that topic only to publications that a</w:t>
      </w:r>
      <w:r>
        <w:t xml:space="preserve">lso include the </w:t>
      </w:r>
      <w:r w:rsidRPr="00F53CC3">
        <w:t>referenced topics. It is better to add links through relationship tables in the publication map, so that all links are</w:t>
      </w:r>
      <w:r>
        <w:t xml:space="preserve"> </w:t>
      </w:r>
      <w:r w:rsidRPr="00F53CC3">
        <w:t xml:space="preserve">determined by what topics are within that map. See </w:t>
      </w:r>
      <w:hyperlink w:anchor="_Relationship_tables" w:history="1">
        <w:r w:rsidR="009E29A7" w:rsidRPr="009E29A7">
          <w:rPr>
            <w:rStyle w:val="Hyperlink"/>
          </w:rPr>
          <w:t>Relationship tables</w:t>
        </w:r>
      </w:hyperlink>
      <w:r w:rsidR="009E29A7">
        <w:t xml:space="preserve"> on page </w:t>
      </w:r>
      <w:r w:rsidR="009E29A7">
        <w:fldChar w:fldCharType="begin"/>
      </w:r>
      <w:r w:rsidR="009E29A7">
        <w:instrText xml:space="preserve"> PAGEREF _Ref465088135 \h </w:instrText>
      </w:r>
      <w:r w:rsidR="009E29A7">
        <w:fldChar w:fldCharType="separate"/>
      </w:r>
      <w:r w:rsidR="00D0331A">
        <w:rPr>
          <w:noProof/>
        </w:rPr>
        <w:t>58</w:t>
      </w:r>
      <w:r w:rsidR="009E29A7">
        <w:fldChar w:fldCharType="end"/>
      </w:r>
      <w:r w:rsidRPr="00F53CC3">
        <w:t xml:space="preserve"> for more information.</w:t>
      </w:r>
    </w:p>
    <w:p w:rsidR="00F53CC3" w:rsidRPr="00F53CC3" w:rsidRDefault="00F53CC3" w:rsidP="00F53CC3">
      <w:pPr>
        <w:pStyle w:val="ListParagraph"/>
      </w:pPr>
    </w:p>
    <w:p w:rsidR="00F53CC3" w:rsidRPr="00F53CC3" w:rsidRDefault="00F53CC3" w:rsidP="00EC45E1">
      <w:pPr>
        <w:pStyle w:val="ListParagraph"/>
        <w:numPr>
          <w:ilvl w:val="0"/>
          <w:numId w:val="10"/>
        </w:numPr>
      </w:pPr>
      <w:r w:rsidRPr="00F53CC3">
        <w:t>When details are not important, leave them out. The more explicit the details you provide, the more difficult to</w:t>
      </w:r>
      <w:r>
        <w:t xml:space="preserve"> </w:t>
      </w:r>
      <w:r w:rsidRPr="00F53CC3">
        <w:t>reuse that content in other situations where the</w:t>
      </w:r>
      <w:r w:rsidR="008649CD">
        <w:t xml:space="preserve"> details may not all apply. Use </w:t>
      </w:r>
      <w:r w:rsidRPr="00F53CC3">
        <w:t>all encompassing words and phrases</w:t>
      </w:r>
      <w:r>
        <w:t xml:space="preserve"> </w:t>
      </w:r>
      <w:r w:rsidRPr="00F53CC3">
        <w:t>like the following that indicate details are not complete or that all details may not apply in certain situations:</w:t>
      </w:r>
    </w:p>
    <w:p w:rsidR="00F53CC3" w:rsidRPr="00F53CC3" w:rsidRDefault="00F53CC3" w:rsidP="00EC45E1">
      <w:pPr>
        <w:pStyle w:val="ListParagraph"/>
        <w:numPr>
          <w:ilvl w:val="1"/>
          <w:numId w:val="10"/>
        </w:numPr>
      </w:pPr>
      <w:r w:rsidRPr="00F53CC3">
        <w:t>such as</w:t>
      </w:r>
    </w:p>
    <w:p w:rsidR="00F53CC3" w:rsidRPr="00F53CC3" w:rsidRDefault="00F53CC3" w:rsidP="00EC45E1">
      <w:pPr>
        <w:pStyle w:val="ListParagraph"/>
        <w:numPr>
          <w:ilvl w:val="1"/>
          <w:numId w:val="10"/>
        </w:numPr>
      </w:pPr>
      <w:r w:rsidRPr="00F53CC3">
        <w:t>including</w:t>
      </w:r>
    </w:p>
    <w:p w:rsidR="008649CD" w:rsidRDefault="00F53CC3" w:rsidP="00EC45E1">
      <w:pPr>
        <w:pStyle w:val="ListParagraph"/>
        <w:numPr>
          <w:ilvl w:val="1"/>
          <w:numId w:val="10"/>
        </w:numPr>
      </w:pPr>
      <w:r w:rsidRPr="00F53CC3">
        <w:t>where applicable</w:t>
      </w:r>
    </w:p>
    <w:p w:rsidR="008649CD" w:rsidRDefault="008649CD" w:rsidP="008649CD"/>
    <w:p w:rsidR="008649CD" w:rsidRDefault="008649CD" w:rsidP="008649CD">
      <w:pPr>
        <w:pStyle w:val="Heading2"/>
      </w:pPr>
      <w:bookmarkStart w:id="137" w:name="_Reusing_topics_and"/>
      <w:bookmarkStart w:id="138" w:name="_Ref465087961"/>
      <w:bookmarkStart w:id="139" w:name="_Ref465087962"/>
      <w:bookmarkStart w:id="140" w:name="_Toc469647128"/>
      <w:bookmarkEnd w:id="137"/>
      <w:r>
        <w:t>Reusing topics and maps</w:t>
      </w:r>
      <w:bookmarkEnd w:id="138"/>
      <w:bookmarkEnd w:id="139"/>
      <w:bookmarkEnd w:id="140"/>
    </w:p>
    <w:p w:rsidR="00A85C52" w:rsidRDefault="00A85C52" w:rsidP="00A85C52">
      <w:r>
        <w:t>The simplest form of reuse is using maps or topics exactly as they were created the first time in a new map or publication. For example:</w:t>
      </w:r>
    </w:p>
    <w:p w:rsidR="00A85C52" w:rsidRDefault="00A85C52" w:rsidP="00A85C52"/>
    <w:p w:rsidR="00A85C52" w:rsidRPr="00D86D95" w:rsidRDefault="00A85C52" w:rsidP="00EC45E1">
      <w:pPr>
        <w:pStyle w:val="ListParagraph"/>
        <w:numPr>
          <w:ilvl w:val="0"/>
          <w:numId w:val="10"/>
        </w:numPr>
      </w:pPr>
      <w:r>
        <w:t xml:space="preserve">Publishing the same map for more than one output type, such as PDF and HTML. The content itself does not change, only the output </w:t>
      </w:r>
      <w:r w:rsidRPr="00D86D95">
        <w:t>format.</w:t>
      </w:r>
      <w:r w:rsidR="009E29A7" w:rsidRPr="00D86D95">
        <w:t xml:space="preserve"> This is how RSSB produces the Rule Book modules for print, website, and to the digital Rule Book application and portal. [RB]</w:t>
      </w:r>
    </w:p>
    <w:p w:rsidR="00A85C52" w:rsidRDefault="00A85C52" w:rsidP="00EC45E1">
      <w:pPr>
        <w:pStyle w:val="ListParagraph"/>
        <w:numPr>
          <w:ilvl w:val="0"/>
          <w:numId w:val="10"/>
        </w:numPr>
      </w:pPr>
      <w:r w:rsidRPr="00D86D95">
        <w:t>Including corporate legal notices, trademarks, safety information, standard front matter</w:t>
      </w:r>
      <w:r w:rsidR="009E29A7" w:rsidRPr="00D86D95">
        <w:t>, and the conventions and back matter topics in the Rule Book modules [RB]</w:t>
      </w:r>
      <w:r w:rsidRPr="00D86D95">
        <w:t>. These</w:t>
      </w:r>
      <w:r>
        <w:t xml:space="preserve"> topics have frequently gone through a rigorous corporate approval process and should not be changed. You will reference them from each publication map that you create.</w:t>
      </w:r>
    </w:p>
    <w:p w:rsidR="00A85C52" w:rsidRDefault="00A85C52" w:rsidP="00EC45E1">
      <w:pPr>
        <w:pStyle w:val="ListParagraph"/>
        <w:numPr>
          <w:ilvl w:val="0"/>
          <w:numId w:val="10"/>
        </w:numPr>
      </w:pPr>
      <w:r>
        <w:t>Including topics that apply to multiple audiences or standards. Such concept topics can be written once and referenced from different publication maps.</w:t>
      </w:r>
    </w:p>
    <w:p w:rsidR="00A85C52" w:rsidRDefault="00A85C52" w:rsidP="00A85C52"/>
    <w:p w:rsidR="00A85C52" w:rsidRDefault="00A85C52" w:rsidP="00A85C52">
      <w:r>
        <w:t>When reusing topics or maps, make sure to update metadata to include information about the new contexts. Your CMS will track all locations where a topic is reused; however, you should still update information such as audience, if you are extending the use of the topic.</w:t>
      </w:r>
    </w:p>
    <w:p w:rsidR="00A85C52" w:rsidRDefault="00A85C52" w:rsidP="00A85C52"/>
    <w:p w:rsidR="008649CD" w:rsidRDefault="00A85C52" w:rsidP="00A85C52">
      <w:r>
        <w:t>If a topic can</w:t>
      </w:r>
      <w:r w:rsidR="009E29A7">
        <w:t>not be reused exactly as is, it’</w:t>
      </w:r>
      <w:r>
        <w:t>s possible you might be able to make revisions to extend its use. Be sure to check where else the topic is used and consider the implications of your change in these other contexts. If the changes do not apply in all situations, consider how you might use the other reuse mechanisms to accommodate every situation.</w:t>
      </w:r>
    </w:p>
    <w:p w:rsidR="002E3381" w:rsidRDefault="002E3381" w:rsidP="00A85C52"/>
    <w:p w:rsidR="002E3381" w:rsidRDefault="002E3381" w:rsidP="002E3381">
      <w:pPr>
        <w:pStyle w:val="Heading2"/>
      </w:pPr>
      <w:bookmarkStart w:id="141" w:name="_Reusing_elements_through"/>
      <w:bookmarkStart w:id="142" w:name="_Ref464130339"/>
      <w:bookmarkStart w:id="143" w:name="_Ref464130344"/>
      <w:bookmarkStart w:id="144" w:name="_Ref464130369"/>
      <w:bookmarkStart w:id="145" w:name="_Ref464130444"/>
      <w:bookmarkStart w:id="146" w:name="_Ref464130483"/>
      <w:bookmarkStart w:id="147" w:name="_Toc469647129"/>
      <w:bookmarkEnd w:id="141"/>
      <w:r>
        <w:t>Reusing elements through collection files</w:t>
      </w:r>
      <w:bookmarkEnd w:id="142"/>
      <w:bookmarkEnd w:id="143"/>
      <w:bookmarkEnd w:id="144"/>
      <w:bookmarkEnd w:id="145"/>
      <w:bookmarkEnd w:id="146"/>
      <w:bookmarkEnd w:id="147"/>
    </w:p>
    <w:p w:rsidR="002E3381" w:rsidRDefault="002E3381" w:rsidP="002E3381">
      <w:r>
        <w:t>Collection files are used to hold standard content that you want to reuse by reference in other topics. They enable you to edit similar content in one location and maintain simple and direct links between small pieces of standard, reusable content and the topics in which they are used. Authors are able to easily locate reusable content in common folders and files. In addition, creating collection files helps to protect shared content from changes that would not apply in all reuse situations. When making changes in collection files, authors understand that the content is reused and that they need to be aware of the implications of changing content.</w:t>
      </w:r>
    </w:p>
    <w:p w:rsidR="002E3381" w:rsidRDefault="002E3381" w:rsidP="002E3381"/>
    <w:p w:rsidR="002E3381" w:rsidRDefault="002E3381" w:rsidP="002E3381">
      <w:pPr>
        <w:pStyle w:val="Heading3"/>
      </w:pPr>
      <w:bookmarkStart w:id="148" w:name="_Toc469647130"/>
      <w:r>
        <w:t>When to use</w:t>
      </w:r>
      <w:bookmarkEnd w:id="148"/>
    </w:p>
    <w:p w:rsidR="002E3381" w:rsidRDefault="002E3381" w:rsidP="002E3381">
      <w:r>
        <w:t>Use collection files any time that you want to reuse standard content within your current topic. In that case, store the common content in a collection topic and then reference it.</w:t>
      </w:r>
    </w:p>
    <w:p w:rsidR="002E3381" w:rsidRDefault="002E3381" w:rsidP="002E3381"/>
    <w:p w:rsidR="002E3381" w:rsidRDefault="002E3381" w:rsidP="002E3381">
      <w:r>
        <w:t>It is possible to create a topic body that is nothing but content references to other topics. However, if you find that all the references go to the same topic, you should probably be reusing that topic, perhaps with variables or conditional processing, instead of creating a new one. In addition, in all cases, the topic title must be unique. Do not conref titles.</w:t>
      </w:r>
    </w:p>
    <w:p w:rsidR="002E3381" w:rsidRDefault="002E3381" w:rsidP="002E3381"/>
    <w:p w:rsidR="002E3381" w:rsidRDefault="002E3381" w:rsidP="002E3381">
      <w:pPr>
        <w:pStyle w:val="Heading3"/>
      </w:pPr>
      <w:bookmarkStart w:id="149" w:name="_Toc469647131"/>
      <w:r>
        <w:t>Creating and structuring collection files</w:t>
      </w:r>
      <w:bookmarkEnd w:id="149"/>
    </w:p>
    <w:p w:rsidR="002E3381" w:rsidRDefault="002E3381" w:rsidP="002E3381">
      <w:r>
        <w:t>When creating or adding information to a collection file, follow these guidelines:</w:t>
      </w:r>
    </w:p>
    <w:p w:rsidR="002E3381" w:rsidRDefault="002E3381" w:rsidP="002E3381"/>
    <w:p w:rsidR="002E3381" w:rsidRDefault="002E3381" w:rsidP="00EC45E1">
      <w:pPr>
        <w:pStyle w:val="ListParagraph"/>
        <w:numPr>
          <w:ilvl w:val="0"/>
          <w:numId w:val="11"/>
        </w:numPr>
      </w:pPr>
      <w:r>
        <w:t xml:space="preserve">With the exception of elements exclusive to task topics, use </w:t>
      </w:r>
      <w:r w:rsidRPr="009E29A7">
        <w:rPr>
          <w:rStyle w:val="MonospaceChar"/>
        </w:rPr>
        <w:t>&lt;reference&gt;</w:t>
      </w:r>
      <w:r>
        <w:t xml:space="preserve"> topics for your collection topics. Use the </w:t>
      </w:r>
      <w:r w:rsidRPr="009E29A7">
        <w:rPr>
          <w:rStyle w:val="MonospaceChar"/>
        </w:rPr>
        <w:t>&lt;section&gt;</w:t>
      </w:r>
      <w:r>
        <w:t xml:space="preserve"> element with titles to logically sort the collected content into related groupings so authors can more easily locate information in the collection.</w:t>
      </w:r>
    </w:p>
    <w:p w:rsidR="002E3381" w:rsidRDefault="002E3381" w:rsidP="00EC45E1">
      <w:pPr>
        <w:pStyle w:val="ListParagraph"/>
        <w:numPr>
          <w:ilvl w:val="0"/>
          <w:numId w:val="11"/>
        </w:numPr>
      </w:pPr>
      <w:r>
        <w:t>Sort content into element-specific collection files, such as:</w:t>
      </w:r>
    </w:p>
    <w:p w:rsidR="002E3381" w:rsidRDefault="002E3381" w:rsidP="00EC45E1">
      <w:pPr>
        <w:pStyle w:val="ListParagraph"/>
        <w:numPr>
          <w:ilvl w:val="1"/>
          <w:numId w:val="11"/>
        </w:numPr>
      </w:pPr>
      <w:r>
        <w:t>Notes</w:t>
      </w:r>
    </w:p>
    <w:p w:rsidR="002E3381" w:rsidRDefault="002E3381" w:rsidP="00EC45E1">
      <w:pPr>
        <w:pStyle w:val="ListParagraph"/>
        <w:numPr>
          <w:ilvl w:val="1"/>
          <w:numId w:val="11"/>
        </w:numPr>
      </w:pPr>
      <w:r>
        <w:t>Warnings</w:t>
      </w:r>
    </w:p>
    <w:p w:rsidR="002E3381" w:rsidRDefault="002E3381" w:rsidP="00EC45E1">
      <w:pPr>
        <w:pStyle w:val="ListParagraph"/>
        <w:numPr>
          <w:ilvl w:val="1"/>
          <w:numId w:val="11"/>
        </w:numPr>
      </w:pPr>
      <w:r>
        <w:t>Cautions</w:t>
      </w:r>
    </w:p>
    <w:p w:rsidR="002E3381" w:rsidRDefault="002E3381" w:rsidP="00EC45E1">
      <w:pPr>
        <w:pStyle w:val="ListParagraph"/>
        <w:numPr>
          <w:ilvl w:val="1"/>
          <w:numId w:val="11"/>
        </w:numPr>
      </w:pPr>
      <w:r>
        <w:t>Steps</w:t>
      </w:r>
    </w:p>
    <w:p w:rsidR="002E3381" w:rsidRDefault="002E3381" w:rsidP="00EC45E1">
      <w:pPr>
        <w:pStyle w:val="ListParagraph"/>
        <w:numPr>
          <w:ilvl w:val="1"/>
          <w:numId w:val="11"/>
        </w:numPr>
      </w:pPr>
      <w:r>
        <w:t>Prerequisites</w:t>
      </w:r>
    </w:p>
    <w:p w:rsidR="002E3381" w:rsidRDefault="002E3381" w:rsidP="00EC45E1">
      <w:pPr>
        <w:pStyle w:val="ListParagraph"/>
        <w:numPr>
          <w:ilvl w:val="1"/>
          <w:numId w:val="11"/>
        </w:numPr>
      </w:pPr>
      <w:r>
        <w:t>Postrequisites</w:t>
      </w:r>
    </w:p>
    <w:p w:rsidR="002E3381" w:rsidRDefault="002E3381" w:rsidP="00EC45E1">
      <w:pPr>
        <w:pStyle w:val="ListParagraph"/>
        <w:numPr>
          <w:ilvl w:val="1"/>
          <w:numId w:val="11"/>
        </w:numPr>
      </w:pPr>
      <w:r>
        <w:t>Descriptive paragraphs</w:t>
      </w:r>
    </w:p>
    <w:p w:rsidR="002E3381" w:rsidRDefault="002E3381" w:rsidP="002E3381"/>
    <w:p w:rsidR="002E3381" w:rsidRDefault="002E3381" w:rsidP="002E3381">
      <w:pPr>
        <w:ind w:left="1440"/>
      </w:pPr>
      <w:r>
        <w:t>By storing reusable information by element type, authors can more easily locate information when it is needed.</w:t>
      </w:r>
    </w:p>
    <w:p w:rsidR="002E3381" w:rsidRDefault="002E3381" w:rsidP="002E3381"/>
    <w:p w:rsidR="002E3381" w:rsidRDefault="002E3381" w:rsidP="002E3381">
      <w:pPr>
        <w:ind w:left="1440"/>
      </w:pPr>
      <w:r w:rsidRPr="002E3381">
        <w:rPr>
          <w:b/>
        </w:rPr>
        <w:t>Note:</w:t>
      </w:r>
      <w:r w:rsidRPr="002E3381">
        <w:t xml:space="preserve"> Do not create collection files for </w:t>
      </w:r>
      <w:r w:rsidRPr="009A6E45">
        <w:rPr>
          <w:rStyle w:val="MonospaceChar"/>
        </w:rPr>
        <w:t>&lt;title&gt;</w:t>
      </w:r>
      <w:r w:rsidRPr="002E3381">
        <w:t xml:space="preserve"> or </w:t>
      </w:r>
      <w:r w:rsidRPr="009A6E45">
        <w:rPr>
          <w:rStyle w:val="MonospaceChar"/>
        </w:rPr>
        <w:t>&lt;shortdesc&gt;</w:t>
      </w:r>
      <w:r w:rsidRPr="002E3381">
        <w:t xml:space="preserve"> elements. These elements should be unique</w:t>
      </w:r>
      <w:r>
        <w:t xml:space="preserve"> </w:t>
      </w:r>
      <w:r w:rsidRPr="002E3381">
        <w:t>for each topic to help distinguish it from other topics.</w:t>
      </w:r>
    </w:p>
    <w:p w:rsidR="002E3381" w:rsidRDefault="002E3381" w:rsidP="002E3381"/>
    <w:p w:rsidR="002E3381" w:rsidRDefault="002E3381" w:rsidP="00EC45E1">
      <w:pPr>
        <w:pStyle w:val="ListParagraph"/>
        <w:numPr>
          <w:ilvl w:val="0"/>
          <w:numId w:val="12"/>
        </w:numPr>
      </w:pPr>
      <w:r>
        <w:t>To control the size of collection files, limit their content to a specific scope. If content applies across all RSSB standards, put that content together; however, if content is shared only within a specific subset of content, create a collection file for that more limited scope, rather than including all content within the same file.</w:t>
      </w:r>
    </w:p>
    <w:p w:rsidR="002E3381" w:rsidRDefault="002E3381" w:rsidP="00EC45E1">
      <w:pPr>
        <w:pStyle w:val="ListParagraph"/>
        <w:numPr>
          <w:ilvl w:val="0"/>
          <w:numId w:val="12"/>
        </w:numPr>
      </w:pPr>
      <w:r>
        <w:t xml:space="preserve">Store collection files in the Common Content folder at the appropriate level of reuse. See </w:t>
      </w:r>
      <w:hyperlink w:anchor="_Folder_structure" w:history="1">
        <w:r w:rsidR="009A6E45" w:rsidRPr="009A6E45">
          <w:rPr>
            <w:rStyle w:val="Hyperlink"/>
          </w:rPr>
          <w:t>Folder structure</w:t>
        </w:r>
      </w:hyperlink>
      <w:r w:rsidR="009A6E45">
        <w:t xml:space="preserve"> on page </w:t>
      </w:r>
      <w:r w:rsidR="009A6E45">
        <w:fldChar w:fldCharType="begin"/>
      </w:r>
      <w:r w:rsidR="009A6E45">
        <w:instrText xml:space="preserve"> PAGEREF _Ref465088453 \h </w:instrText>
      </w:r>
      <w:r w:rsidR="009A6E45">
        <w:fldChar w:fldCharType="separate"/>
      </w:r>
      <w:r w:rsidR="00D0331A">
        <w:rPr>
          <w:noProof/>
        </w:rPr>
        <w:t>125</w:t>
      </w:r>
      <w:r w:rsidR="009A6E45">
        <w:fldChar w:fldCharType="end"/>
      </w:r>
      <w:r w:rsidR="009A6E45">
        <w:t xml:space="preserve"> </w:t>
      </w:r>
      <w:r>
        <w:t>for more information about the folder structure within RSSB.</w:t>
      </w:r>
    </w:p>
    <w:p w:rsidR="002E3381" w:rsidRDefault="002E3381" w:rsidP="00EC45E1">
      <w:pPr>
        <w:pStyle w:val="ListParagraph"/>
        <w:numPr>
          <w:ilvl w:val="0"/>
          <w:numId w:val="12"/>
        </w:numPr>
      </w:pPr>
      <w:r>
        <w:t>Ensure each element in the file has a unique ID. Use EasyDITA to generate an ID if it does not automatically assign it when you add the element.</w:t>
      </w:r>
    </w:p>
    <w:p w:rsidR="002E3381" w:rsidRDefault="002E3381" w:rsidP="00EC45E1">
      <w:pPr>
        <w:pStyle w:val="ListParagraph"/>
        <w:numPr>
          <w:ilvl w:val="0"/>
          <w:numId w:val="12"/>
        </w:numPr>
      </w:pPr>
      <w:r>
        <w:t>Keep in mind that any nested elements are included when you reference an element. Be sure to nest all content that will be used together in a single element; however, if nested content might also be reused alone, ensure that you have provided IDs on those nested elements as well. If an element might be reused without its nested content, do not nest the content in the collection file; in situations where all content is needed, you will have to include multiple references.</w:t>
      </w:r>
    </w:p>
    <w:p w:rsidR="002E3381" w:rsidRDefault="002E3381" w:rsidP="00EC45E1">
      <w:pPr>
        <w:pStyle w:val="ListParagraph"/>
        <w:numPr>
          <w:ilvl w:val="0"/>
          <w:numId w:val="12"/>
        </w:numPr>
      </w:pPr>
      <w:r>
        <w:t xml:space="preserve">Use </w:t>
      </w:r>
      <w:r w:rsidR="00F45B0E">
        <w:t xml:space="preserve">XML </w:t>
      </w:r>
      <w:r>
        <w:t>comments to document your collection files. Include information that helps identify when each element in the file is referenced as well as metadata keywords that might help authors find the specific content they need.</w:t>
      </w:r>
    </w:p>
    <w:p w:rsidR="00293DEE" w:rsidRDefault="00293DEE" w:rsidP="00293DEE"/>
    <w:p w:rsidR="00293DEE" w:rsidRDefault="00293DEE" w:rsidP="00293DEE">
      <w:pPr>
        <w:pStyle w:val="Heading3"/>
      </w:pPr>
      <w:bookmarkStart w:id="150" w:name="_Referencing_individual_elements"/>
      <w:bookmarkStart w:id="151" w:name="_Ref465156495"/>
      <w:bookmarkStart w:id="152" w:name="_Toc469647132"/>
      <w:bookmarkEnd w:id="150"/>
      <w:r>
        <w:t>Referencing individual elements from collection files</w:t>
      </w:r>
      <w:bookmarkEnd w:id="151"/>
      <w:bookmarkEnd w:id="152"/>
    </w:p>
    <w:p w:rsidR="00293DEE" w:rsidRPr="00293DEE" w:rsidRDefault="00293DEE" w:rsidP="00293DEE">
      <w:pPr>
        <w:rPr>
          <w:b/>
        </w:rPr>
      </w:pPr>
      <w:r w:rsidRPr="00293DEE">
        <w:rPr>
          <w:b/>
        </w:rPr>
        <w:t>Note:</w:t>
      </w:r>
    </w:p>
    <w:p w:rsidR="00293DEE" w:rsidRPr="00293DEE" w:rsidRDefault="00293DEE" w:rsidP="00293DEE">
      <w:r w:rsidRPr="00293DEE">
        <w:t>Use EasyDITA</w:t>
      </w:r>
      <w:r w:rsidR="00804736">
        <w:t>’</w:t>
      </w:r>
      <w:r w:rsidRPr="00293DEE">
        <w:t>s conref functionality to reference content from a collection file. EasyDITA will</w:t>
      </w:r>
    </w:p>
    <w:p w:rsidR="00293DEE" w:rsidRDefault="00293DEE" w:rsidP="00293DEE">
      <w:r w:rsidRPr="00293DEE">
        <w:t>automatically ensure the reference is allowed in that location and insert the proper code and syntax. The</w:t>
      </w:r>
      <w:r>
        <w:t xml:space="preserve"> </w:t>
      </w:r>
      <w:r w:rsidRPr="00293DEE">
        <w:t>following information is provided for troubleshooting purposes and illustrates how a conref might be coded</w:t>
      </w:r>
      <w:r>
        <w:t xml:space="preserve"> </w:t>
      </w:r>
      <w:r w:rsidRPr="00293DEE">
        <w:t>by hand.</w:t>
      </w:r>
    </w:p>
    <w:p w:rsidR="00293DEE" w:rsidRDefault="00293DEE" w:rsidP="00293DEE"/>
    <w:p w:rsidR="00804736" w:rsidRDefault="000C475B" w:rsidP="000C475B">
      <w:r>
        <w:t xml:space="preserve">In order to reference information from a collection file, the referenced information must be valid at the location you are referencing it in the new topic. To ensure that the element is valid, insert an empty element of the same type you are referencing at the location where you want the information to occur. Then assign a </w:t>
      </w:r>
      <w:r w:rsidRPr="000C475B">
        <w:rPr>
          <w:rStyle w:val="AttributeChar"/>
        </w:rPr>
        <w:t>@conref</w:t>
      </w:r>
      <w:r>
        <w:rPr>
          <w:rFonts w:ascii="Times-Italic" w:hAnsi="Times-Italic" w:cs="Times-Italic"/>
          <w:i/>
          <w:iCs/>
        </w:rPr>
        <w:t xml:space="preserve"> </w:t>
      </w:r>
      <w:r>
        <w:t xml:space="preserve">attribute to the element that points to the appropriate element in the collection file. </w:t>
      </w:r>
    </w:p>
    <w:p w:rsidR="00804736" w:rsidRDefault="00804736" w:rsidP="000C475B"/>
    <w:p w:rsidR="00804736" w:rsidRDefault="000C475B" w:rsidP="000C475B">
      <w:r>
        <w:t xml:space="preserve">The reference must be in the following syntax: </w:t>
      </w:r>
      <w:r w:rsidRPr="00804736">
        <w:rPr>
          <w:rStyle w:val="MonospaceChar"/>
        </w:rPr>
        <w:t>FilePathAndName#topicID/elementID</w:t>
      </w:r>
      <w:r>
        <w:t xml:space="preserve">. </w:t>
      </w:r>
    </w:p>
    <w:p w:rsidR="000C475B" w:rsidRDefault="000C475B" w:rsidP="000C475B">
      <w:r>
        <w:t xml:space="preserve">For example, suppose you want to reference the following hazard statement which is found in the file </w:t>
      </w:r>
      <w:r w:rsidRPr="00804736">
        <w:rPr>
          <w:rStyle w:val="MonospaceChar"/>
        </w:rPr>
        <w:t>CollectionFiles/coll_Caution.dita</w:t>
      </w:r>
      <w:r>
        <w:t>, which has a topic id of "Caution".</w:t>
      </w:r>
    </w:p>
    <w:p w:rsidR="000C475B" w:rsidRDefault="000C475B" w:rsidP="000C475B"/>
    <w:p w:rsidR="000C475B" w:rsidRPr="00804736" w:rsidRDefault="000C475B" w:rsidP="006E6847">
      <w:pPr>
        <w:pStyle w:val="Monospace"/>
      </w:pPr>
      <w:r w:rsidRPr="00804736">
        <w:t>&lt;hazardstatement type="caution" id="chemicals"&gt;...&lt;/hazardstatement&gt;</w:t>
      </w:r>
    </w:p>
    <w:p w:rsidR="000C475B" w:rsidRDefault="000C475B" w:rsidP="000C475B"/>
    <w:p w:rsidR="000C475B" w:rsidRDefault="000C475B" w:rsidP="000C475B">
      <w:r>
        <w:t>You would include the following element in your topic:</w:t>
      </w:r>
    </w:p>
    <w:p w:rsidR="000C475B" w:rsidRPr="00804736" w:rsidRDefault="000C475B" w:rsidP="006E6847">
      <w:pPr>
        <w:pStyle w:val="Monospace"/>
      </w:pPr>
      <w:r w:rsidRPr="00804736">
        <w:t>&lt;hazardstatement conref="CollectionFiles/coll_Caution.dita#Caution/chemicals"/&gt;</w:t>
      </w:r>
    </w:p>
    <w:p w:rsidR="000C475B" w:rsidRDefault="000C475B" w:rsidP="000C475B"/>
    <w:p w:rsidR="00293DEE" w:rsidRDefault="000C475B" w:rsidP="000C475B">
      <w:r>
        <w:t xml:space="preserve">The </w:t>
      </w:r>
      <w:r w:rsidRPr="000C475B">
        <w:rPr>
          <w:rStyle w:val="AttributeChar"/>
        </w:rPr>
        <w:t>@conref</w:t>
      </w:r>
      <w:r>
        <w:rPr>
          <w:rFonts w:ascii="Times-Italic" w:hAnsi="Times-Italic" w:cs="Times-Italic"/>
          <w:i/>
          <w:iCs/>
        </w:rPr>
        <w:t xml:space="preserve"> </w:t>
      </w:r>
      <w:r>
        <w:t>attribute can reference only one element at a time. However, all nested elements within that element are also included in the reference. Before referencing an element, make sure that all nested content applies in your specific situation.</w:t>
      </w:r>
    </w:p>
    <w:p w:rsidR="001108A2" w:rsidRDefault="001108A2" w:rsidP="000C475B"/>
    <w:p w:rsidR="001108A2" w:rsidRDefault="001108A2" w:rsidP="001108A2">
      <w:pPr>
        <w:pStyle w:val="Heading2"/>
      </w:pPr>
      <w:bookmarkStart w:id="153" w:name="_Conditional_processing"/>
      <w:bookmarkStart w:id="154" w:name="_Ref464666405"/>
      <w:bookmarkStart w:id="155" w:name="_Ref464666417"/>
      <w:bookmarkStart w:id="156" w:name="_Toc469647133"/>
      <w:bookmarkEnd w:id="153"/>
      <w:r>
        <w:t>Conditional processing</w:t>
      </w:r>
      <w:bookmarkEnd w:id="154"/>
      <w:bookmarkEnd w:id="155"/>
      <w:bookmarkEnd w:id="156"/>
    </w:p>
    <w:p w:rsidR="001108A2" w:rsidRDefault="00452352" w:rsidP="00452352">
      <w:r>
        <w:t>Conditional processing allows authors to label content according to the situations to which it applies. When you later process the content, you can use these labels to exclude content that does not apply to the current situation. This enables you to manage content for multiple purposes in a single source. For example, the deviation template has conditional attributes predefined that allow you to generate both deviation requests and deviation certificates from the same file, even though these two documents contain different information.</w:t>
      </w:r>
    </w:p>
    <w:p w:rsidR="00452352" w:rsidRDefault="00452352" w:rsidP="00452352"/>
    <w:p w:rsidR="00452352" w:rsidRDefault="00452352" w:rsidP="00452352">
      <w:pPr>
        <w:pStyle w:val="Heading3"/>
      </w:pPr>
      <w:bookmarkStart w:id="157" w:name="_Toc469647134"/>
      <w:r>
        <w:t>When to use</w:t>
      </w:r>
      <w:bookmarkEnd w:id="157"/>
    </w:p>
    <w:p w:rsidR="00452352" w:rsidRDefault="00452352" w:rsidP="00452352">
      <w:r>
        <w:t xml:space="preserve">In addition to the pre-defined conditions present in the deviation template, you might manually add conditional attributes to any content that applies only to a specific audience using the </w:t>
      </w:r>
      <w:r w:rsidRPr="00452352">
        <w:rPr>
          <w:rStyle w:val="AttributeChar"/>
        </w:rPr>
        <w:t>@audience</w:t>
      </w:r>
      <w:r>
        <w:rPr>
          <w:rFonts w:ascii="Times-Italic" w:hAnsi="Times-Italic" w:cs="Times-Italic"/>
          <w:i/>
          <w:iCs/>
        </w:rPr>
        <w:t xml:space="preserve"> </w:t>
      </w:r>
      <w:r>
        <w:t xml:space="preserve">attribute. This content will not be excluded from the output, but will be flagged according to the audience to whom it is directed. </w:t>
      </w:r>
    </w:p>
    <w:p w:rsidR="00804736" w:rsidRPr="00452352" w:rsidRDefault="00804736" w:rsidP="00452352"/>
    <w:p w:rsidR="00452352" w:rsidRPr="00804736" w:rsidRDefault="00452352" w:rsidP="006E6847">
      <w:pPr>
        <w:pStyle w:val="Monospace"/>
      </w:pPr>
      <w:r w:rsidRPr="00804736">
        <w:t>&lt;li audience="xxx"&gt;This content applies only to the xxx audience.&lt;/li&gt;</w:t>
      </w:r>
    </w:p>
    <w:p w:rsidR="00452352" w:rsidRDefault="00452352" w:rsidP="00452352"/>
    <w:p w:rsidR="00452352" w:rsidRDefault="00A52A5D" w:rsidP="00A52A5D">
      <w:r>
        <w:t>Because content in this situation is not excluded from the output, b</w:t>
      </w:r>
      <w:r w:rsidR="00804736">
        <w:t>ut flagged, do not conditionalis</w:t>
      </w:r>
      <w:r>
        <w:t>e content at less than a paragraph level; for example, a sentence within the paragraph. Inline flags could make the final output very confusing and difficult to interpret. If portions of a paragraph apply to multiple audiences, either find a way to separate that content from the content that differs or does not apply, or repeat it for each applicable audience.</w:t>
      </w:r>
    </w:p>
    <w:p w:rsidR="00A52A5D" w:rsidRDefault="00A52A5D" w:rsidP="00A52A5D"/>
    <w:p w:rsidR="00A52A5D" w:rsidRDefault="00DF52A2" w:rsidP="00DF52A2">
      <w:pPr>
        <w:pStyle w:val="Heading3"/>
      </w:pPr>
      <w:bookmarkStart w:id="158" w:name="_Toc469647135"/>
      <w:r>
        <w:t>Setting a condition</w:t>
      </w:r>
      <w:bookmarkEnd w:id="158"/>
    </w:p>
    <w:p w:rsidR="00DF52A2" w:rsidRDefault="00DF52A2" w:rsidP="00DF52A2">
      <w:r>
        <w:t xml:space="preserve">To add a condition to any element, add an </w:t>
      </w:r>
      <w:r w:rsidRPr="00DF52A2">
        <w:rPr>
          <w:rStyle w:val="AttributeChar"/>
        </w:rPr>
        <w:t>@audience</w:t>
      </w:r>
      <w:r>
        <w:rPr>
          <w:rFonts w:ascii="Times-Italic" w:hAnsi="Times-Italic" w:cs="Times-Italic"/>
          <w:i/>
          <w:iCs/>
        </w:rPr>
        <w:t xml:space="preserve"> </w:t>
      </w:r>
      <w:r>
        <w:t>attribute on the element, using one or more of the predefined values in the drop down list. On output, this attribute will be processed as follows:</w:t>
      </w:r>
    </w:p>
    <w:p w:rsidR="00B9795D" w:rsidRDefault="00B9795D" w:rsidP="00DF52A2"/>
    <w:p w:rsidR="00DF52A2" w:rsidRDefault="00DF52A2" w:rsidP="00EC45E1">
      <w:pPr>
        <w:pStyle w:val="ListParagraph"/>
        <w:numPr>
          <w:ilvl w:val="0"/>
          <w:numId w:val="12"/>
        </w:numPr>
      </w:pPr>
      <w:r>
        <w:t xml:space="preserve">Content that does not include an </w:t>
      </w:r>
      <w:r w:rsidRPr="00804736">
        <w:rPr>
          <w:rStyle w:val="AttributeChar"/>
        </w:rPr>
        <w:t>@audience</w:t>
      </w:r>
      <w:r>
        <w:t xml:space="preserve"> attribute will render without a flag.</w:t>
      </w:r>
    </w:p>
    <w:p w:rsidR="00DF52A2" w:rsidRDefault="00DF52A2" w:rsidP="00EC45E1">
      <w:pPr>
        <w:pStyle w:val="ListParagraph"/>
        <w:numPr>
          <w:ilvl w:val="0"/>
          <w:numId w:val="12"/>
        </w:numPr>
      </w:pPr>
      <w:r>
        <w:t>Content with conditional values will be prefaced with the corresponding flag defined by the RSSB stylesheet.</w:t>
      </w:r>
    </w:p>
    <w:p w:rsidR="00DF52A2" w:rsidRDefault="00DF52A2" w:rsidP="00EC45E1">
      <w:pPr>
        <w:pStyle w:val="ListParagraph"/>
        <w:numPr>
          <w:ilvl w:val="0"/>
          <w:numId w:val="12"/>
        </w:numPr>
      </w:pPr>
      <w:r>
        <w:t xml:space="preserve">Content with more than one value specified for the </w:t>
      </w:r>
      <w:r w:rsidRPr="00DF52A2">
        <w:rPr>
          <w:rStyle w:val="AttributeChar"/>
        </w:rPr>
        <w:t xml:space="preserve">@audience </w:t>
      </w:r>
      <w:r w:rsidRPr="00804736">
        <w:t>attribute, will be prefaced with all corresponding audience flags. Try to limit the number</w:t>
      </w:r>
      <w:r>
        <w:t xml:space="preserve"> of relevant audiences to no more than three.</w:t>
      </w:r>
    </w:p>
    <w:p w:rsidR="006C7AD6" w:rsidRDefault="006C7AD6" w:rsidP="006C7AD6">
      <w:pPr>
        <w:pStyle w:val="ListParagraph"/>
      </w:pPr>
    </w:p>
    <w:p w:rsidR="006C7AD6" w:rsidRDefault="006C7AD6" w:rsidP="006C7AD6">
      <w:pPr>
        <w:pStyle w:val="Heading2"/>
      </w:pPr>
      <w:bookmarkStart w:id="159" w:name="_Toc469647136"/>
      <w:r>
        <w:t>Tracking changes in reused topics</w:t>
      </w:r>
      <w:bookmarkEnd w:id="159"/>
      <w:r>
        <w:t xml:space="preserve"> </w:t>
      </w:r>
    </w:p>
    <w:p w:rsidR="006C7AD6" w:rsidRDefault="006C7AD6" w:rsidP="006C7AD6">
      <w:r>
        <w:t>As content is modified and reused in a new version of the content, you may want to flag the changes in the final output so that users can easily scan for changes made since the last release of that content; for example, all new and changed content added since the last release might be formatted with change bars. In addition, these changes can not only be tied to a specific version, but a specific regulatory change, allowing you to show all changes in the entire repository that are related to the same source and to provide traceability that a specific change was indeed made as required.</w:t>
      </w:r>
    </w:p>
    <w:p w:rsidR="006C7AD6" w:rsidRDefault="006C7AD6" w:rsidP="006C7AD6"/>
    <w:p w:rsidR="006C7AD6" w:rsidRDefault="006C7AD6" w:rsidP="006C7AD6">
      <w:r>
        <w:t xml:space="preserve">You can track these changes at an element level in your topic by adding a </w:t>
      </w:r>
      <w:r w:rsidRPr="006C7AD6">
        <w:rPr>
          <w:rStyle w:val="AttributeChar"/>
        </w:rPr>
        <w:t>@rev</w:t>
      </w:r>
      <w:r>
        <w:rPr>
          <w:rFonts w:ascii="Times-Italic" w:hAnsi="Times-Italic" w:cs="Times-Italic"/>
          <w:i/>
          <w:iCs/>
        </w:rPr>
        <w:t xml:space="preserve"> </w:t>
      </w:r>
      <w:r>
        <w:t xml:space="preserve">attribute to any element in the topic. Set the value of this attribute to the source of the change; for example, </w:t>
      </w:r>
      <w:r w:rsidRPr="000639A1">
        <w:rPr>
          <w:rStyle w:val="MonospaceChar"/>
        </w:rPr>
        <w:t>&lt;p rev="TSI12345"&gt;</w:t>
      </w:r>
      <w:r>
        <w:t xml:space="preserve"> would indicate that the paragraph was added or changed due to information found in TSI12345.</w:t>
      </w:r>
    </w:p>
    <w:p w:rsidR="006C7AD6" w:rsidRDefault="006C7AD6" w:rsidP="006C7AD6"/>
    <w:p w:rsidR="006C7AD6" w:rsidRPr="006C7AD6" w:rsidRDefault="006C7AD6" w:rsidP="006C7AD6">
      <w:pPr>
        <w:rPr>
          <w:b/>
        </w:rPr>
      </w:pPr>
      <w:r w:rsidRPr="006C7AD6">
        <w:rPr>
          <w:b/>
        </w:rPr>
        <w:t xml:space="preserve">Note: </w:t>
      </w:r>
    </w:p>
    <w:p w:rsidR="006C7AD6" w:rsidRDefault="006C7AD6" w:rsidP="006C7AD6">
      <w:r>
        <w:t xml:space="preserve">Do not use the </w:t>
      </w:r>
      <w:r w:rsidRPr="006C7AD6">
        <w:rPr>
          <w:rStyle w:val="AttributeChar"/>
        </w:rPr>
        <w:t>@rev</w:t>
      </w:r>
      <w:r>
        <w:rPr>
          <w:rFonts w:ascii="Times-Italic" w:hAnsi="Times-Italic" w:cs="Times-Italic"/>
          <w:i/>
          <w:iCs/>
        </w:rPr>
        <w:t xml:space="preserve"> </w:t>
      </w:r>
      <w:r>
        <w:t>attribute for minor changes such as editorial issues that are unrelated to a change in the subject matter.</w:t>
      </w:r>
    </w:p>
    <w:p w:rsidR="006C7AD6" w:rsidRDefault="006C7AD6" w:rsidP="006C7AD6"/>
    <w:p w:rsidR="00DF52A2" w:rsidRDefault="006C7AD6" w:rsidP="006C7AD6">
      <w:r>
        <w:t xml:space="preserve">When generating output for your new deliverable, you can then tell easyDITA to include change bars for specific </w:t>
      </w:r>
      <w:r w:rsidRPr="006C7AD6">
        <w:rPr>
          <w:rStyle w:val="AttributeChar"/>
        </w:rPr>
        <w:t>@rev</w:t>
      </w:r>
      <w:r>
        <w:rPr>
          <w:rFonts w:ascii="Times-Italic" w:hAnsi="Times-Italic" w:cs="Times-Italic"/>
          <w:i/>
          <w:iCs/>
        </w:rPr>
        <w:t xml:space="preserve"> </w:t>
      </w:r>
      <w:r>
        <w:t>values.</w:t>
      </w:r>
    </w:p>
    <w:p w:rsidR="00A725FF" w:rsidRPr="001235B2" w:rsidRDefault="00A725FF" w:rsidP="00A725FF">
      <w:pPr>
        <w:pStyle w:val="Heading1"/>
      </w:pPr>
      <w:bookmarkStart w:id="160" w:name="_Toc469647137"/>
      <w:r w:rsidRPr="001235B2">
        <w:t xml:space="preserve">Chapter 9: Rule Book </w:t>
      </w:r>
      <w:commentRangeStart w:id="161"/>
      <w:r w:rsidRPr="001235B2">
        <w:t>authoring</w:t>
      </w:r>
      <w:bookmarkEnd w:id="160"/>
      <w:commentRangeEnd w:id="161"/>
      <w:r w:rsidR="002412F0">
        <w:rPr>
          <w:rStyle w:val="CommentReference"/>
          <w:rFonts w:eastAsiaTheme="minorHAnsi"/>
          <w:b w:val="0"/>
        </w:rPr>
        <w:commentReference w:id="161"/>
      </w:r>
    </w:p>
    <w:p w:rsidR="00A725FF" w:rsidRPr="001235B2" w:rsidRDefault="002A7FF7" w:rsidP="006C7AD6">
      <w:r w:rsidRPr="001235B2">
        <w:t>Even though the previous chapters of this document apply to Rule Book</w:t>
      </w:r>
      <w:r w:rsidR="00625F8E" w:rsidRPr="001235B2">
        <w:t xml:space="preserve"> authoring</w:t>
      </w:r>
      <w:r w:rsidRPr="001235B2">
        <w:t>, there are certain tasks that are specific to Rule Book authoring</w:t>
      </w:r>
      <w:r w:rsidR="005D67A6" w:rsidRPr="001235B2">
        <w:t xml:space="preserve"> only</w:t>
      </w:r>
      <w:r w:rsidRPr="001235B2">
        <w:t>.</w:t>
      </w:r>
      <w:r w:rsidR="005D67A6" w:rsidRPr="001235B2">
        <w:t xml:space="preserve"> </w:t>
      </w:r>
      <w:r w:rsidR="00AF190D" w:rsidRPr="001235B2">
        <w:t xml:space="preserve">To </w:t>
      </w:r>
      <w:r w:rsidR="00AF794E" w:rsidRPr="001235B2">
        <w:t xml:space="preserve">make it simpler for </w:t>
      </w:r>
      <w:r w:rsidR="00C03B03" w:rsidRPr="001235B2">
        <w:t>all</w:t>
      </w:r>
      <w:r w:rsidR="00AF794E" w:rsidRPr="001235B2">
        <w:t xml:space="preserve"> authors</w:t>
      </w:r>
      <w:r w:rsidR="00C03B03" w:rsidRPr="001235B2">
        <w:t xml:space="preserve"> reading this document</w:t>
      </w:r>
      <w:r w:rsidR="00AF794E" w:rsidRPr="001235B2">
        <w:t>, these tasks are described separately in this chapter.</w:t>
      </w:r>
    </w:p>
    <w:p w:rsidR="007718E5" w:rsidRPr="00C216B9" w:rsidRDefault="007718E5" w:rsidP="006C7AD6">
      <w:pPr>
        <w:rPr>
          <w:highlight w:val="yellow"/>
        </w:rPr>
      </w:pPr>
    </w:p>
    <w:p w:rsidR="007718E5" w:rsidRPr="001235B2" w:rsidRDefault="003E7C52" w:rsidP="003E7C52">
      <w:pPr>
        <w:pStyle w:val="Heading2"/>
      </w:pPr>
      <w:bookmarkStart w:id="162" w:name="_Toc469647138"/>
      <w:r w:rsidRPr="001235B2">
        <w:t>Building a Rule Book</w:t>
      </w:r>
      <w:bookmarkEnd w:id="162"/>
    </w:p>
    <w:p w:rsidR="003E7C52" w:rsidRPr="001235B2" w:rsidRDefault="00314C1F" w:rsidP="006C7AD6">
      <w:r w:rsidRPr="001235B2">
        <w:t xml:space="preserve">A Rule Book module consists of </w:t>
      </w:r>
    </w:p>
    <w:p w:rsidR="00314C1F" w:rsidRPr="001235B2" w:rsidRDefault="00314C1F" w:rsidP="00B1019D">
      <w:pPr>
        <w:pStyle w:val="ListParagraph"/>
        <w:numPr>
          <w:ilvl w:val="0"/>
          <w:numId w:val="40"/>
        </w:numPr>
      </w:pPr>
      <w:r w:rsidRPr="001235B2">
        <w:t>Front cover</w:t>
      </w:r>
      <w:r w:rsidR="005050F6" w:rsidRPr="001235B2">
        <w:t xml:space="preserve"> </w:t>
      </w:r>
    </w:p>
    <w:p w:rsidR="00314C1F" w:rsidRPr="001235B2" w:rsidRDefault="00314C1F" w:rsidP="00B1019D">
      <w:pPr>
        <w:pStyle w:val="ListParagraph"/>
        <w:numPr>
          <w:ilvl w:val="0"/>
          <w:numId w:val="40"/>
        </w:numPr>
      </w:pPr>
      <w:r w:rsidRPr="001235B2">
        <w:t>Copyright page</w:t>
      </w:r>
    </w:p>
    <w:p w:rsidR="00314C1F" w:rsidRPr="001235B2" w:rsidRDefault="00BD3BE7" w:rsidP="00B1019D">
      <w:pPr>
        <w:pStyle w:val="ListParagraph"/>
        <w:numPr>
          <w:ilvl w:val="0"/>
          <w:numId w:val="40"/>
        </w:numPr>
      </w:pPr>
      <w:r w:rsidRPr="001235B2">
        <w:t>Role responsibilities</w:t>
      </w:r>
      <w:r w:rsidR="00314C1F" w:rsidRPr="001235B2">
        <w:t xml:space="preserve"> topic </w:t>
      </w:r>
      <w:r w:rsidR="005050F6" w:rsidRPr="001235B2">
        <w:t>(</w:t>
      </w:r>
      <w:r w:rsidR="00314C1F" w:rsidRPr="001235B2">
        <w:t>for who</w:t>
      </w:r>
      <w:r w:rsidR="005050F6" w:rsidRPr="001235B2">
        <w:t>m</w:t>
      </w:r>
      <w:r w:rsidR="00314C1F" w:rsidRPr="001235B2">
        <w:t xml:space="preserve"> the Rule Book module is meant to</w:t>
      </w:r>
      <w:r w:rsidR="005050F6" w:rsidRPr="001235B2">
        <w:t>)</w:t>
      </w:r>
    </w:p>
    <w:p w:rsidR="00314C1F" w:rsidRPr="001235B2" w:rsidRDefault="00314C1F" w:rsidP="00B1019D">
      <w:pPr>
        <w:pStyle w:val="ListParagraph"/>
        <w:numPr>
          <w:ilvl w:val="0"/>
          <w:numId w:val="40"/>
        </w:numPr>
      </w:pPr>
      <w:r w:rsidRPr="001235B2">
        <w:t>Conventions topic</w:t>
      </w:r>
    </w:p>
    <w:p w:rsidR="00314C1F" w:rsidRPr="001235B2" w:rsidRDefault="005050F6" w:rsidP="00B1019D">
      <w:pPr>
        <w:pStyle w:val="ListParagraph"/>
        <w:numPr>
          <w:ilvl w:val="0"/>
          <w:numId w:val="40"/>
        </w:numPr>
      </w:pPr>
      <w:r w:rsidRPr="001235B2">
        <w:t>Table of Contents</w:t>
      </w:r>
      <w:r w:rsidR="00EE6E3F" w:rsidRPr="001235B2">
        <w:t xml:space="preserve"> (automatically generated)</w:t>
      </w:r>
    </w:p>
    <w:p w:rsidR="005050F6" w:rsidRPr="001235B2" w:rsidRDefault="005050F6" w:rsidP="00B1019D">
      <w:pPr>
        <w:pStyle w:val="ListParagraph"/>
        <w:numPr>
          <w:ilvl w:val="0"/>
          <w:numId w:val="40"/>
        </w:numPr>
      </w:pPr>
      <w:r w:rsidRPr="001235B2">
        <w:t>Content (</w:t>
      </w:r>
      <w:r w:rsidR="009560C7" w:rsidRPr="001235B2">
        <w:t xml:space="preserve">the </w:t>
      </w:r>
      <w:r w:rsidRPr="001235B2">
        <w:t>rules)</w:t>
      </w:r>
    </w:p>
    <w:p w:rsidR="005050F6" w:rsidRPr="001235B2" w:rsidRDefault="005050F6" w:rsidP="00B1019D">
      <w:pPr>
        <w:pStyle w:val="ListParagraph"/>
        <w:numPr>
          <w:ilvl w:val="0"/>
          <w:numId w:val="40"/>
        </w:numPr>
      </w:pPr>
      <w:r w:rsidRPr="001235B2">
        <w:t xml:space="preserve">Back cover </w:t>
      </w:r>
    </w:p>
    <w:p w:rsidR="003E7C52" w:rsidRPr="001235B2" w:rsidRDefault="003E7C52" w:rsidP="006C7AD6"/>
    <w:p w:rsidR="005050F6" w:rsidRPr="001235B2" w:rsidRDefault="005050F6" w:rsidP="006C7AD6">
      <w:r w:rsidRPr="001235B2">
        <w:t xml:space="preserve">The front cover </w:t>
      </w:r>
      <w:r w:rsidR="001235B2" w:rsidRPr="001235B2">
        <w:t>metadata</w:t>
      </w:r>
      <w:r w:rsidRPr="001235B2">
        <w:t xml:space="preserve">, </w:t>
      </w:r>
      <w:r w:rsidR="00BD3BE7" w:rsidRPr="001235B2">
        <w:t>role responsibilities</w:t>
      </w:r>
      <w:r w:rsidRPr="001235B2">
        <w:t xml:space="preserve"> topic, content, and back cover </w:t>
      </w:r>
      <w:r w:rsidR="001235B2" w:rsidRPr="001235B2">
        <w:t>metadata</w:t>
      </w:r>
      <w:r w:rsidRPr="001235B2">
        <w:t xml:space="preserve"> all need to be created</w:t>
      </w:r>
      <w:r w:rsidR="001235B2" w:rsidRPr="001235B2">
        <w:t xml:space="preserve"> or included</w:t>
      </w:r>
      <w:r w:rsidRPr="001235B2">
        <w:t xml:space="preserve"> by Rule Book authors. The conventions topic can be reused as-is in most Rule Book modules.</w:t>
      </w:r>
    </w:p>
    <w:p w:rsidR="005050F6" w:rsidRPr="00C216B9" w:rsidRDefault="005050F6" w:rsidP="006C7AD6">
      <w:pPr>
        <w:rPr>
          <w:highlight w:val="yellow"/>
        </w:rPr>
      </w:pPr>
    </w:p>
    <w:p w:rsidR="005050F6" w:rsidRPr="001235B2" w:rsidRDefault="00AF2E5D" w:rsidP="00B3784D">
      <w:pPr>
        <w:pStyle w:val="Heading3"/>
      </w:pPr>
      <w:bookmarkStart w:id="163" w:name="_Toc469647139"/>
      <w:r w:rsidRPr="001235B2">
        <w:t>Rule Book topic</w:t>
      </w:r>
      <w:r w:rsidR="00445F1C" w:rsidRPr="001235B2">
        <w:t xml:space="preserve"> types</w:t>
      </w:r>
      <w:bookmarkEnd w:id="163"/>
    </w:p>
    <w:p w:rsidR="00F348A4" w:rsidRPr="001235B2" w:rsidRDefault="00F348A4" w:rsidP="009E12DB">
      <w:r w:rsidRPr="001235B2">
        <w:t xml:space="preserve">A topic is a titled </w:t>
      </w:r>
      <w:r w:rsidR="00262D31" w:rsidRPr="001235B2">
        <w:t>piece</w:t>
      </w:r>
      <w:r w:rsidRPr="001235B2">
        <w:t xml:space="preserve"> of information that can be understood alone, without reading any other information before or after it. </w:t>
      </w:r>
      <w:r w:rsidR="00262D31" w:rsidRPr="001235B2">
        <w:t xml:space="preserve">A topic needs to be short enough to address only a single subject, but long enough to make sense on its own. </w:t>
      </w:r>
    </w:p>
    <w:p w:rsidR="00F348A4" w:rsidRPr="001235B2" w:rsidRDefault="00F348A4" w:rsidP="009E12DB"/>
    <w:p w:rsidR="00F348A4" w:rsidRPr="001235B2" w:rsidRDefault="00262D31" w:rsidP="00F348A4">
      <w:r w:rsidRPr="001235B2">
        <w:t>Topics are divided into different</w:t>
      </w:r>
      <w:r w:rsidR="00F348A4" w:rsidRPr="001235B2">
        <w:t xml:space="preserve"> information types</w:t>
      </w:r>
      <w:r w:rsidRPr="001235B2">
        <w:t xml:space="preserve">, and </w:t>
      </w:r>
      <w:r w:rsidR="00020D60" w:rsidRPr="001235B2">
        <w:t>with</w:t>
      </w:r>
      <w:r w:rsidRPr="001235B2">
        <w:t xml:space="preserve"> the </w:t>
      </w:r>
      <w:r w:rsidR="002A3E16" w:rsidRPr="001235B2">
        <w:t>Rule Book, only</w:t>
      </w:r>
      <w:r w:rsidR="00CE092E" w:rsidRPr="001235B2">
        <w:t xml:space="preserve"> the</w:t>
      </w:r>
      <w:r w:rsidR="002A3E16" w:rsidRPr="001235B2">
        <w:t xml:space="preserve"> concept and glossary </w:t>
      </w:r>
      <w:r w:rsidR="00CE092E" w:rsidRPr="001235B2">
        <w:t xml:space="preserve">information types </w:t>
      </w:r>
      <w:r w:rsidR="002A3E16" w:rsidRPr="001235B2">
        <w:t>are used</w:t>
      </w:r>
      <w:r w:rsidR="00F348A4" w:rsidRPr="001235B2">
        <w:t>.</w:t>
      </w:r>
    </w:p>
    <w:p w:rsidR="00F348A4" w:rsidRPr="001235B2" w:rsidRDefault="00F348A4" w:rsidP="00F348A4"/>
    <w:p w:rsidR="00B3784D" w:rsidRPr="001235B2" w:rsidRDefault="00353B07" w:rsidP="009E12DB">
      <w:r w:rsidRPr="001235B2">
        <w:t>R</w:t>
      </w:r>
      <w:r w:rsidR="009E12DB" w:rsidRPr="001235B2">
        <w:t>ule Book content</w:t>
      </w:r>
      <w:r w:rsidR="0078202C" w:rsidRPr="001235B2">
        <w:t xml:space="preserve"> </w:t>
      </w:r>
      <w:r w:rsidR="009E12DB" w:rsidRPr="001235B2">
        <w:t>is written as</w:t>
      </w:r>
      <w:r w:rsidR="0078202C" w:rsidRPr="001235B2">
        <w:t xml:space="preserve"> </w:t>
      </w:r>
      <w:r w:rsidR="002750C0" w:rsidRPr="001235B2">
        <w:t xml:space="preserve">concept </w:t>
      </w:r>
      <w:r w:rsidR="002C6DD7" w:rsidRPr="001235B2">
        <w:t>topics.</w:t>
      </w:r>
      <w:r w:rsidR="009E12DB" w:rsidRPr="001235B2">
        <w:t xml:space="preserve"> </w:t>
      </w:r>
      <w:r w:rsidR="002750C0" w:rsidRPr="001235B2">
        <w:t xml:space="preserve">Concepts </w:t>
      </w:r>
      <w:r w:rsidR="00ED6D41" w:rsidRPr="001235B2">
        <w:t>help</w:t>
      </w:r>
      <w:r w:rsidR="002750C0" w:rsidRPr="001235B2">
        <w:t xml:space="preserve"> readers understand essential information about a </w:t>
      </w:r>
      <w:r w:rsidR="009E12DB" w:rsidRPr="001235B2">
        <w:t>rule, and in the case of Rule Book, also provide information on what to do, what not to do, and when and how to act</w:t>
      </w:r>
      <w:r w:rsidR="002750C0" w:rsidRPr="001235B2">
        <w:t xml:space="preserve">. </w:t>
      </w:r>
    </w:p>
    <w:p w:rsidR="009E12DB" w:rsidRPr="001235B2" w:rsidRDefault="009E12DB" w:rsidP="009E12DB"/>
    <w:p w:rsidR="009E12DB" w:rsidRPr="001235B2" w:rsidRDefault="009E12DB" w:rsidP="009E12DB">
      <w:pPr>
        <w:rPr>
          <w:b/>
        </w:rPr>
      </w:pPr>
      <w:r w:rsidRPr="001235B2">
        <w:rPr>
          <w:b/>
        </w:rPr>
        <w:t>Examples of different concept topics:</w:t>
      </w:r>
    </w:p>
    <w:p w:rsidR="009E12DB" w:rsidRPr="00C216B9" w:rsidRDefault="009E12DB" w:rsidP="009E12DB">
      <w:pPr>
        <w:rPr>
          <w:highlight w:val="yellow"/>
        </w:rPr>
      </w:pPr>
      <w:r>
        <w:rPr>
          <w:noProof/>
          <w:lang w:eastAsia="en-GB"/>
        </w:rPr>
        <w:drawing>
          <wp:inline distT="0" distB="0" distL="0" distR="0" wp14:anchorId="06A9F007" wp14:editId="406A029A">
            <wp:extent cx="2286000" cy="997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4954" cy="1001278"/>
                    </a:xfrm>
                    <a:prstGeom prst="rect">
                      <a:avLst/>
                    </a:prstGeom>
                  </pic:spPr>
                </pic:pic>
              </a:graphicData>
            </a:graphic>
          </wp:inline>
        </w:drawing>
      </w:r>
      <w:r>
        <w:rPr>
          <w:noProof/>
          <w:lang w:eastAsia="en-GB"/>
        </w:rPr>
        <w:t xml:space="preserve">              </w:t>
      </w:r>
      <w:r>
        <w:rPr>
          <w:noProof/>
          <w:lang w:eastAsia="en-GB"/>
        </w:rPr>
        <w:drawing>
          <wp:inline distT="0" distB="0" distL="0" distR="0" wp14:anchorId="095BD319" wp14:editId="22BE14C4">
            <wp:extent cx="2541924" cy="64097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0233" cy="645590"/>
                    </a:xfrm>
                    <a:prstGeom prst="rect">
                      <a:avLst/>
                    </a:prstGeom>
                  </pic:spPr>
                </pic:pic>
              </a:graphicData>
            </a:graphic>
          </wp:inline>
        </w:drawing>
      </w:r>
    </w:p>
    <w:p w:rsidR="002750C0" w:rsidRPr="00C216B9" w:rsidRDefault="002750C0" w:rsidP="006C7AD6">
      <w:pPr>
        <w:rPr>
          <w:highlight w:val="yellow"/>
        </w:rPr>
      </w:pPr>
    </w:p>
    <w:p w:rsidR="002C6DD7" w:rsidRDefault="002C6DD7" w:rsidP="002750C0">
      <w:pPr>
        <w:rPr>
          <w:highlight w:val="yellow"/>
        </w:rPr>
      </w:pPr>
    </w:p>
    <w:p w:rsidR="009E12DB" w:rsidRDefault="009E12DB" w:rsidP="009E12DB">
      <w:pPr>
        <w:jc w:val="center"/>
        <w:rPr>
          <w:highlight w:val="yellow"/>
        </w:rPr>
      </w:pPr>
      <w:r>
        <w:rPr>
          <w:noProof/>
          <w:lang w:eastAsia="en-GB"/>
        </w:rPr>
        <w:drawing>
          <wp:inline distT="0" distB="0" distL="0" distR="0" wp14:anchorId="32FCBDB3" wp14:editId="120D4F48">
            <wp:extent cx="3027411" cy="198596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066" cy="1990329"/>
                    </a:xfrm>
                    <a:prstGeom prst="rect">
                      <a:avLst/>
                    </a:prstGeom>
                  </pic:spPr>
                </pic:pic>
              </a:graphicData>
            </a:graphic>
          </wp:inline>
        </w:drawing>
      </w:r>
    </w:p>
    <w:p w:rsidR="009E12DB" w:rsidRDefault="009E12DB" w:rsidP="002750C0">
      <w:pPr>
        <w:rPr>
          <w:highlight w:val="yellow"/>
        </w:rPr>
      </w:pPr>
    </w:p>
    <w:p w:rsidR="002A3E16" w:rsidRPr="001235B2" w:rsidRDefault="00F348A4" w:rsidP="002750C0">
      <w:r w:rsidRPr="001235B2">
        <w:t>Each numbered heading in the examples above starts a new concept topic.</w:t>
      </w:r>
    </w:p>
    <w:p w:rsidR="002A3E16" w:rsidRPr="001235B2" w:rsidRDefault="002A3E16" w:rsidP="002750C0"/>
    <w:p w:rsidR="00F348A4" w:rsidRPr="001235B2" w:rsidRDefault="002A3E16" w:rsidP="002750C0">
      <w:r w:rsidRPr="001235B2">
        <w:t xml:space="preserve">The Rule Book Glossary is created using glossary topics. These are </w:t>
      </w:r>
      <w:r w:rsidR="00575245" w:rsidRPr="001235B2">
        <w:t>special topics that are meant only for defining glossary terms, their definitions and abbreviations.</w:t>
      </w:r>
      <w:r w:rsidRPr="001235B2">
        <w:t xml:space="preserve">  </w:t>
      </w:r>
      <w:r w:rsidR="00F348A4" w:rsidRPr="001235B2">
        <w:t xml:space="preserve"> </w:t>
      </w:r>
    </w:p>
    <w:p w:rsidR="00F348A4" w:rsidRPr="001235B2" w:rsidRDefault="00F348A4" w:rsidP="002750C0"/>
    <w:p w:rsidR="002A3E16" w:rsidRPr="001235B2" w:rsidRDefault="002A3E16" w:rsidP="002A3E16">
      <w:pPr>
        <w:rPr>
          <w:b/>
        </w:rPr>
      </w:pPr>
      <w:r w:rsidRPr="001235B2">
        <w:rPr>
          <w:b/>
        </w:rPr>
        <w:t>Examples of different glossary topics:</w:t>
      </w:r>
    </w:p>
    <w:p w:rsidR="002A3E16" w:rsidRDefault="00575245" w:rsidP="002750C0">
      <w:pPr>
        <w:rPr>
          <w:highlight w:val="yellow"/>
        </w:rPr>
      </w:pPr>
      <w:r>
        <w:rPr>
          <w:noProof/>
          <w:lang w:eastAsia="en-GB"/>
        </w:rPr>
        <w:drawing>
          <wp:inline distT="0" distB="0" distL="0" distR="0" wp14:anchorId="076B2840" wp14:editId="4354A87A">
            <wp:extent cx="2609850" cy="8015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4629" cy="806057"/>
                    </a:xfrm>
                    <a:prstGeom prst="rect">
                      <a:avLst/>
                    </a:prstGeom>
                  </pic:spPr>
                </pic:pic>
              </a:graphicData>
            </a:graphic>
          </wp:inline>
        </w:drawing>
      </w:r>
      <w:r>
        <w:t xml:space="preserve">     </w:t>
      </w:r>
      <w:r>
        <w:rPr>
          <w:noProof/>
          <w:lang w:eastAsia="en-GB"/>
        </w:rPr>
        <w:drawing>
          <wp:inline distT="0" distB="0" distL="0" distR="0" wp14:anchorId="22E863CC" wp14:editId="4849505E">
            <wp:extent cx="2943225" cy="5377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393" cy="540665"/>
                    </a:xfrm>
                    <a:prstGeom prst="rect">
                      <a:avLst/>
                    </a:prstGeom>
                  </pic:spPr>
                </pic:pic>
              </a:graphicData>
            </a:graphic>
          </wp:inline>
        </w:drawing>
      </w:r>
    </w:p>
    <w:p w:rsidR="002A3E16" w:rsidRDefault="002A3E16" w:rsidP="002750C0">
      <w:pPr>
        <w:rPr>
          <w:highlight w:val="yellow"/>
        </w:rPr>
      </w:pPr>
    </w:p>
    <w:p w:rsidR="00305D5E" w:rsidRPr="001235B2" w:rsidRDefault="00305D5E" w:rsidP="00305D5E">
      <w:r w:rsidRPr="001235B2">
        <w:t>Each bold term and the following definition in the examples above is included in a single glossary topic.</w:t>
      </w:r>
    </w:p>
    <w:p w:rsidR="00305D5E" w:rsidRPr="001235B2" w:rsidRDefault="00305D5E" w:rsidP="002750C0"/>
    <w:p w:rsidR="00AF2E5D" w:rsidRPr="001235B2" w:rsidRDefault="00AF2E5D" w:rsidP="00AF2E5D">
      <w:pPr>
        <w:pStyle w:val="Heading3"/>
      </w:pPr>
      <w:bookmarkStart w:id="164" w:name="_Toc469647140"/>
      <w:r w:rsidRPr="001235B2">
        <w:t xml:space="preserve">What is a </w:t>
      </w:r>
      <w:r w:rsidR="00305D5E" w:rsidRPr="001235B2">
        <w:t>topic</w:t>
      </w:r>
      <w:r w:rsidRPr="001235B2">
        <w:t xml:space="preserve"> and what is a section?</w:t>
      </w:r>
      <w:bookmarkEnd w:id="164"/>
    </w:p>
    <w:p w:rsidR="00305D5E" w:rsidRPr="001235B2" w:rsidRDefault="00AF2E5D" w:rsidP="00AF2E5D">
      <w:r w:rsidRPr="001235B2">
        <w:t>H</w:t>
      </w:r>
      <w:r w:rsidR="000C426E" w:rsidRPr="001235B2">
        <w:t>andle everything with a rule number in the</w:t>
      </w:r>
      <w:r w:rsidRPr="001235B2">
        <w:t xml:space="preserve"> heading as a </w:t>
      </w:r>
      <w:r w:rsidR="00305D5E" w:rsidRPr="001235B2">
        <w:t xml:space="preserve">concept topic. Note that numbered headings are not the same as numbered lists – here, only the title of the topic matters. The example below shows a topic. </w:t>
      </w:r>
    </w:p>
    <w:p w:rsidR="00305D5E" w:rsidRDefault="00305D5E" w:rsidP="00AF2E5D">
      <w:pPr>
        <w:rPr>
          <w:highlight w:val="yellow"/>
        </w:rPr>
      </w:pPr>
    </w:p>
    <w:p w:rsidR="00305D5E" w:rsidRDefault="00305D5E" w:rsidP="00AF2E5D">
      <w:pPr>
        <w:rPr>
          <w:highlight w:val="yellow"/>
        </w:rPr>
      </w:pPr>
      <w:r>
        <w:rPr>
          <w:noProof/>
          <w:lang w:eastAsia="en-GB"/>
        </w:rPr>
        <w:drawing>
          <wp:inline distT="0" distB="0" distL="0" distR="0" wp14:anchorId="2CCA91F2" wp14:editId="724DAC68">
            <wp:extent cx="3324071"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4825" cy="845955"/>
                    </a:xfrm>
                    <a:prstGeom prst="rect">
                      <a:avLst/>
                    </a:prstGeom>
                  </pic:spPr>
                </pic:pic>
              </a:graphicData>
            </a:graphic>
          </wp:inline>
        </w:drawing>
      </w:r>
    </w:p>
    <w:p w:rsidR="00305D5E" w:rsidRDefault="00305D5E" w:rsidP="00AF2E5D">
      <w:pPr>
        <w:rPr>
          <w:highlight w:val="yellow"/>
        </w:rPr>
      </w:pPr>
    </w:p>
    <w:p w:rsidR="00305D5E" w:rsidRPr="001235B2" w:rsidRDefault="00305D5E" w:rsidP="00AF2E5D">
      <w:r w:rsidRPr="001235B2">
        <w:t>The number (in the example above, 3.1) and heading (in the example above, Entering service from a maintenance depot) are both part of the topic title:</w:t>
      </w:r>
    </w:p>
    <w:p w:rsidR="00305D5E" w:rsidRPr="001235B2" w:rsidRDefault="00305D5E" w:rsidP="00AF2E5D">
      <w:r w:rsidRPr="001235B2">
        <w:t>&lt;title&gt;&lt;ph&gt;3.1&lt;/ph&gt; Entering service from a maintenance depot&lt;/title&gt;</w:t>
      </w:r>
    </w:p>
    <w:p w:rsidR="00305D5E" w:rsidRPr="001235B2" w:rsidRDefault="00305D5E" w:rsidP="00AF2E5D"/>
    <w:p w:rsidR="00AF2E5D" w:rsidRPr="001235B2" w:rsidRDefault="005D0E7B" w:rsidP="00AF2E5D">
      <w:r w:rsidRPr="001235B2">
        <w:t xml:space="preserve">Handle </w:t>
      </w:r>
      <w:r w:rsidR="00833613" w:rsidRPr="001235B2">
        <w:t xml:space="preserve">everything with no number in </w:t>
      </w:r>
      <w:r w:rsidR="00F90748" w:rsidRPr="001235B2">
        <w:t xml:space="preserve">the </w:t>
      </w:r>
      <w:r w:rsidR="00833613" w:rsidRPr="001235B2">
        <w:t xml:space="preserve">heading as a &lt;section&gt;. </w:t>
      </w:r>
      <w:r w:rsidR="00AF2E5D" w:rsidRPr="001235B2">
        <w:t xml:space="preserve">Topics can contain one or more &lt;section&gt; elements. </w:t>
      </w:r>
      <w:r w:rsidRPr="001235B2">
        <w:t>The example below shows a topic (1.1 Driver reporting a defect) that includes a section (a) Stopping the train immediately).</w:t>
      </w:r>
    </w:p>
    <w:p w:rsidR="00F90748" w:rsidRDefault="00F90748">
      <w:pPr>
        <w:spacing w:after="160" w:line="259" w:lineRule="auto"/>
        <w:rPr>
          <w:highlight w:val="yellow"/>
        </w:rPr>
      </w:pPr>
      <w:r>
        <w:rPr>
          <w:noProof/>
          <w:lang w:eastAsia="en-GB"/>
        </w:rPr>
        <w:drawing>
          <wp:inline distT="0" distB="0" distL="0" distR="0" wp14:anchorId="76B89F85" wp14:editId="23CC993E">
            <wp:extent cx="2519045" cy="1126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9045" cy="1126490"/>
                    </a:xfrm>
                    <a:prstGeom prst="rect">
                      <a:avLst/>
                    </a:prstGeom>
                  </pic:spPr>
                </pic:pic>
              </a:graphicData>
            </a:graphic>
          </wp:inline>
        </w:drawing>
      </w:r>
    </w:p>
    <w:p w:rsidR="006F29DA" w:rsidRPr="001235B2" w:rsidRDefault="005D0E7B" w:rsidP="006C7AD6">
      <w:r w:rsidRPr="001235B2">
        <w:t>More e</w:t>
      </w:r>
      <w:r w:rsidR="0005748E" w:rsidRPr="001235B2">
        <w:t>xamples</w:t>
      </w:r>
      <w:r w:rsidR="006F29DA" w:rsidRPr="001235B2">
        <w:t xml:space="preserve">: </w:t>
      </w:r>
    </w:p>
    <w:p w:rsidR="005050F6" w:rsidRPr="001235B2" w:rsidRDefault="005050F6" w:rsidP="006C7AD6"/>
    <w:tbl>
      <w:tblPr>
        <w:tblStyle w:val="TableGrid"/>
        <w:tblW w:w="0" w:type="auto"/>
        <w:tblCellMar>
          <w:top w:w="113" w:type="dxa"/>
          <w:bottom w:w="113" w:type="dxa"/>
        </w:tblCellMar>
        <w:tblLook w:val="04A0" w:firstRow="1" w:lastRow="0" w:firstColumn="1" w:lastColumn="0" w:noHBand="0" w:noVBand="1"/>
      </w:tblPr>
      <w:tblGrid>
        <w:gridCol w:w="5586"/>
        <w:gridCol w:w="1715"/>
        <w:gridCol w:w="1715"/>
      </w:tblGrid>
      <w:tr w:rsidR="0005748E" w:rsidRPr="001235B2" w:rsidTr="00EB32B1">
        <w:trPr>
          <w:trHeight w:val="132"/>
        </w:trPr>
        <w:tc>
          <w:tcPr>
            <w:tcW w:w="5586" w:type="dxa"/>
            <w:shd w:val="clear" w:color="auto" w:fill="FBE4D5" w:themeFill="accent2" w:themeFillTint="33"/>
          </w:tcPr>
          <w:p w:rsidR="0005748E" w:rsidRPr="001235B2" w:rsidRDefault="0005748E" w:rsidP="006C7AD6">
            <w:pPr>
              <w:rPr>
                <w:b/>
              </w:rPr>
            </w:pPr>
            <w:r w:rsidRPr="001235B2">
              <w:rPr>
                <w:b/>
              </w:rPr>
              <w:t>Example</w:t>
            </w:r>
          </w:p>
        </w:tc>
        <w:tc>
          <w:tcPr>
            <w:tcW w:w="1715" w:type="dxa"/>
            <w:shd w:val="clear" w:color="auto" w:fill="FBE4D5" w:themeFill="accent2" w:themeFillTint="33"/>
          </w:tcPr>
          <w:p w:rsidR="0005748E" w:rsidRPr="001235B2" w:rsidRDefault="0005748E" w:rsidP="006C7AD6">
            <w:pPr>
              <w:rPr>
                <w:b/>
              </w:rPr>
            </w:pPr>
            <w:r w:rsidRPr="001235B2">
              <w:rPr>
                <w:b/>
              </w:rPr>
              <w:t>Heading</w:t>
            </w:r>
          </w:p>
        </w:tc>
        <w:tc>
          <w:tcPr>
            <w:tcW w:w="1715" w:type="dxa"/>
            <w:shd w:val="clear" w:color="auto" w:fill="FBE4D5" w:themeFill="accent2" w:themeFillTint="33"/>
          </w:tcPr>
          <w:p w:rsidR="0005748E" w:rsidRPr="001235B2" w:rsidRDefault="0005748E" w:rsidP="006C7AD6">
            <w:pPr>
              <w:rPr>
                <w:b/>
              </w:rPr>
            </w:pPr>
            <w:r w:rsidRPr="001235B2">
              <w:rPr>
                <w:b/>
              </w:rPr>
              <w:t>Element</w:t>
            </w:r>
            <w:r w:rsidR="00F90748" w:rsidRPr="001235B2">
              <w:rPr>
                <w:b/>
              </w:rPr>
              <w:t>s</w:t>
            </w:r>
          </w:p>
        </w:tc>
      </w:tr>
      <w:tr w:rsidR="0005748E" w:rsidRPr="001235B2" w:rsidTr="00EB32B1">
        <w:trPr>
          <w:trHeight w:val="132"/>
        </w:trPr>
        <w:tc>
          <w:tcPr>
            <w:tcW w:w="5586" w:type="dxa"/>
            <w:vMerge w:val="restart"/>
          </w:tcPr>
          <w:p w:rsidR="0005748E" w:rsidRPr="001235B2" w:rsidRDefault="0005748E" w:rsidP="006C7AD6">
            <w:r w:rsidRPr="001235B2">
              <w:rPr>
                <w:noProof/>
                <w:lang w:eastAsia="en-GB"/>
              </w:rPr>
              <w:drawing>
                <wp:inline distT="0" distB="0" distL="0" distR="0" wp14:anchorId="064678D5" wp14:editId="58962518">
                  <wp:extent cx="3036378" cy="1804987"/>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4084" cy="1809568"/>
                          </a:xfrm>
                          <a:prstGeom prst="rect">
                            <a:avLst/>
                          </a:prstGeom>
                          <a:ln>
                            <a:solidFill>
                              <a:schemeClr val="accent1"/>
                            </a:solidFill>
                          </a:ln>
                        </pic:spPr>
                      </pic:pic>
                    </a:graphicData>
                  </a:graphic>
                </wp:inline>
              </w:drawing>
            </w:r>
          </w:p>
        </w:tc>
        <w:tc>
          <w:tcPr>
            <w:tcW w:w="1715" w:type="dxa"/>
          </w:tcPr>
          <w:p w:rsidR="0005748E" w:rsidRPr="001235B2" w:rsidRDefault="0005748E" w:rsidP="006C7AD6">
            <w:r w:rsidRPr="001235B2">
              <w:t>1 Reporting defective or isolated on-train equipment</w:t>
            </w:r>
          </w:p>
        </w:tc>
        <w:tc>
          <w:tcPr>
            <w:tcW w:w="1715" w:type="dxa"/>
          </w:tcPr>
          <w:p w:rsidR="0005748E" w:rsidRPr="001235B2" w:rsidRDefault="0005748E" w:rsidP="006C7AD6">
            <w:r w:rsidRPr="001235B2">
              <w:t>&lt;</w:t>
            </w:r>
            <w:r w:rsidR="00F90748" w:rsidRPr="001235B2">
              <w:t>concept</w:t>
            </w:r>
            <w:r w:rsidRPr="001235B2">
              <w:t>&gt;</w:t>
            </w:r>
          </w:p>
        </w:tc>
      </w:tr>
      <w:tr w:rsidR="0005748E" w:rsidRPr="001235B2" w:rsidTr="00EB32B1">
        <w:trPr>
          <w:trHeight w:val="136"/>
        </w:trPr>
        <w:tc>
          <w:tcPr>
            <w:tcW w:w="5586" w:type="dxa"/>
            <w:vMerge/>
          </w:tcPr>
          <w:p w:rsidR="0005748E" w:rsidRPr="001235B2" w:rsidRDefault="0005748E" w:rsidP="006C7AD6"/>
        </w:tc>
        <w:tc>
          <w:tcPr>
            <w:tcW w:w="1715" w:type="dxa"/>
          </w:tcPr>
          <w:p w:rsidR="0005748E" w:rsidRPr="001235B2" w:rsidRDefault="0005748E" w:rsidP="006C7AD6">
            <w:r w:rsidRPr="001235B2">
              <w:t>1.1 Driver reporting a defect</w:t>
            </w:r>
          </w:p>
        </w:tc>
        <w:tc>
          <w:tcPr>
            <w:tcW w:w="1715" w:type="dxa"/>
          </w:tcPr>
          <w:p w:rsidR="0005748E" w:rsidRPr="001235B2" w:rsidRDefault="0005748E" w:rsidP="006C7AD6">
            <w:r w:rsidRPr="001235B2">
              <w:t>&lt;</w:t>
            </w:r>
            <w:r w:rsidR="00F90748" w:rsidRPr="001235B2">
              <w:t>concept</w:t>
            </w:r>
            <w:r w:rsidRPr="001235B2">
              <w:t>&gt;</w:t>
            </w:r>
          </w:p>
        </w:tc>
      </w:tr>
      <w:tr w:rsidR="0005748E" w:rsidRPr="001235B2" w:rsidTr="00EB32B1">
        <w:trPr>
          <w:trHeight w:val="132"/>
        </w:trPr>
        <w:tc>
          <w:tcPr>
            <w:tcW w:w="5586" w:type="dxa"/>
            <w:vMerge/>
          </w:tcPr>
          <w:p w:rsidR="0005748E" w:rsidRPr="001235B2" w:rsidRDefault="0005748E" w:rsidP="006C7AD6"/>
        </w:tc>
        <w:tc>
          <w:tcPr>
            <w:tcW w:w="1715" w:type="dxa"/>
          </w:tcPr>
          <w:p w:rsidR="0005748E" w:rsidRPr="001235B2" w:rsidRDefault="0005748E" w:rsidP="006C7AD6">
            <w:r w:rsidRPr="001235B2">
              <w:t>a) Stopping the train immediately</w:t>
            </w:r>
          </w:p>
        </w:tc>
        <w:tc>
          <w:tcPr>
            <w:tcW w:w="1715" w:type="dxa"/>
          </w:tcPr>
          <w:p w:rsidR="0005748E" w:rsidRPr="001235B2" w:rsidRDefault="0005748E" w:rsidP="006C7AD6">
            <w:r w:rsidRPr="001235B2">
              <w:t>&lt;section&gt;</w:t>
            </w:r>
          </w:p>
          <w:p w:rsidR="00F90748" w:rsidRPr="001235B2" w:rsidRDefault="00F90748" w:rsidP="006C7AD6"/>
          <w:p w:rsidR="00F90748" w:rsidRPr="001235B2" w:rsidRDefault="00F90748" w:rsidP="006C7AD6">
            <w:r w:rsidRPr="001235B2">
              <w:t>Note that the bulleted list is an element (&lt;ul&gt;) that is added inside this &lt;section&gt;.</w:t>
            </w:r>
          </w:p>
        </w:tc>
      </w:tr>
    </w:tbl>
    <w:p w:rsidR="001A1AF4" w:rsidRPr="001235B2" w:rsidRDefault="001A1AF4" w:rsidP="006C7AD6"/>
    <w:tbl>
      <w:tblPr>
        <w:tblStyle w:val="TableGrid"/>
        <w:tblW w:w="0" w:type="auto"/>
        <w:tblCellMar>
          <w:top w:w="113" w:type="dxa"/>
          <w:bottom w:w="113" w:type="dxa"/>
        </w:tblCellMar>
        <w:tblLook w:val="04A0" w:firstRow="1" w:lastRow="0" w:firstColumn="1" w:lastColumn="0" w:noHBand="0" w:noVBand="1"/>
      </w:tblPr>
      <w:tblGrid>
        <w:gridCol w:w="5646"/>
        <w:gridCol w:w="1685"/>
        <w:gridCol w:w="1685"/>
      </w:tblGrid>
      <w:tr w:rsidR="0005748E" w:rsidRPr="001235B2" w:rsidTr="00EB32B1">
        <w:trPr>
          <w:trHeight w:val="132"/>
        </w:trPr>
        <w:tc>
          <w:tcPr>
            <w:tcW w:w="5646" w:type="dxa"/>
            <w:shd w:val="clear" w:color="auto" w:fill="FBE4D5" w:themeFill="accent2" w:themeFillTint="33"/>
          </w:tcPr>
          <w:p w:rsidR="0005748E" w:rsidRPr="001235B2" w:rsidRDefault="0005748E" w:rsidP="00246EA8">
            <w:pPr>
              <w:rPr>
                <w:b/>
              </w:rPr>
            </w:pPr>
            <w:r w:rsidRPr="001235B2">
              <w:rPr>
                <w:b/>
              </w:rPr>
              <w:t>Example</w:t>
            </w:r>
          </w:p>
        </w:tc>
        <w:tc>
          <w:tcPr>
            <w:tcW w:w="1685" w:type="dxa"/>
            <w:shd w:val="clear" w:color="auto" w:fill="FBE4D5" w:themeFill="accent2" w:themeFillTint="33"/>
          </w:tcPr>
          <w:p w:rsidR="0005748E" w:rsidRPr="001235B2" w:rsidRDefault="0005748E" w:rsidP="00246EA8">
            <w:pPr>
              <w:rPr>
                <w:b/>
              </w:rPr>
            </w:pPr>
            <w:r w:rsidRPr="001235B2">
              <w:rPr>
                <w:b/>
              </w:rPr>
              <w:t>Heading</w:t>
            </w:r>
          </w:p>
        </w:tc>
        <w:tc>
          <w:tcPr>
            <w:tcW w:w="1685" w:type="dxa"/>
            <w:shd w:val="clear" w:color="auto" w:fill="FBE4D5" w:themeFill="accent2" w:themeFillTint="33"/>
          </w:tcPr>
          <w:p w:rsidR="0005748E" w:rsidRPr="001235B2" w:rsidRDefault="0005748E" w:rsidP="00246EA8">
            <w:pPr>
              <w:rPr>
                <w:b/>
              </w:rPr>
            </w:pPr>
            <w:r w:rsidRPr="001235B2">
              <w:rPr>
                <w:b/>
              </w:rPr>
              <w:t>Element</w:t>
            </w:r>
          </w:p>
        </w:tc>
      </w:tr>
      <w:tr w:rsidR="0005748E" w:rsidRPr="001235B2" w:rsidTr="00EB32B1">
        <w:trPr>
          <w:trHeight w:val="132"/>
        </w:trPr>
        <w:tc>
          <w:tcPr>
            <w:tcW w:w="5646" w:type="dxa"/>
            <w:vMerge w:val="restart"/>
          </w:tcPr>
          <w:p w:rsidR="0005748E" w:rsidRPr="001235B2" w:rsidRDefault="00415B73" w:rsidP="00246EA8">
            <w:r w:rsidRPr="001235B2">
              <w:rPr>
                <w:noProof/>
                <w:lang w:eastAsia="en-GB"/>
              </w:rPr>
              <w:drawing>
                <wp:inline distT="0" distB="0" distL="0" distR="0" wp14:anchorId="1319FFE2" wp14:editId="677A45BC">
                  <wp:extent cx="2100262" cy="2705546"/>
                  <wp:effectExtent l="19050" t="19050" r="146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0608" cy="2705992"/>
                          </a:xfrm>
                          <a:prstGeom prst="rect">
                            <a:avLst/>
                          </a:prstGeom>
                          <a:ln>
                            <a:solidFill>
                              <a:schemeClr val="accent1"/>
                            </a:solidFill>
                          </a:ln>
                        </pic:spPr>
                      </pic:pic>
                    </a:graphicData>
                  </a:graphic>
                </wp:inline>
              </w:drawing>
            </w:r>
          </w:p>
        </w:tc>
        <w:tc>
          <w:tcPr>
            <w:tcW w:w="1685" w:type="dxa"/>
          </w:tcPr>
          <w:p w:rsidR="0005748E" w:rsidRPr="001235B2" w:rsidRDefault="0005748E" w:rsidP="00246EA8">
            <w:r w:rsidRPr="001235B2">
              <w:t xml:space="preserve">1 </w:t>
            </w:r>
            <w:r w:rsidR="00415B73" w:rsidRPr="001235B2">
              <w:t>General instructions</w:t>
            </w:r>
          </w:p>
        </w:tc>
        <w:tc>
          <w:tcPr>
            <w:tcW w:w="1685" w:type="dxa"/>
          </w:tcPr>
          <w:p w:rsidR="0005748E" w:rsidRPr="001235B2" w:rsidRDefault="0005748E" w:rsidP="00246EA8">
            <w:r w:rsidRPr="001235B2">
              <w:t>&lt;</w:t>
            </w:r>
            <w:r w:rsidR="00F90748" w:rsidRPr="001235B2">
              <w:t>concept</w:t>
            </w:r>
            <w:r w:rsidRPr="001235B2">
              <w:t>&gt;</w:t>
            </w:r>
          </w:p>
        </w:tc>
      </w:tr>
      <w:tr w:rsidR="0005748E" w:rsidRPr="001235B2" w:rsidTr="00EB32B1">
        <w:trPr>
          <w:trHeight w:val="136"/>
        </w:trPr>
        <w:tc>
          <w:tcPr>
            <w:tcW w:w="5646" w:type="dxa"/>
            <w:vMerge/>
          </w:tcPr>
          <w:p w:rsidR="0005748E" w:rsidRPr="001235B2" w:rsidRDefault="0005748E" w:rsidP="00246EA8"/>
        </w:tc>
        <w:tc>
          <w:tcPr>
            <w:tcW w:w="1685" w:type="dxa"/>
          </w:tcPr>
          <w:p w:rsidR="0005748E" w:rsidRPr="001235B2" w:rsidRDefault="00415B73" w:rsidP="00246EA8">
            <w:r w:rsidRPr="001235B2">
              <w:t>1.1 Rules, regulations and instructions</w:t>
            </w:r>
          </w:p>
        </w:tc>
        <w:tc>
          <w:tcPr>
            <w:tcW w:w="1685" w:type="dxa"/>
          </w:tcPr>
          <w:p w:rsidR="0005748E" w:rsidRPr="001235B2" w:rsidRDefault="0005748E" w:rsidP="00246EA8">
            <w:r w:rsidRPr="001235B2">
              <w:t>&lt;</w:t>
            </w:r>
            <w:r w:rsidR="00F90748" w:rsidRPr="001235B2">
              <w:t>concept</w:t>
            </w:r>
            <w:r w:rsidRPr="001235B2">
              <w:t>&gt;</w:t>
            </w:r>
          </w:p>
        </w:tc>
      </w:tr>
      <w:tr w:rsidR="0005748E" w:rsidRPr="001235B2" w:rsidTr="00EB32B1">
        <w:trPr>
          <w:trHeight w:val="2610"/>
        </w:trPr>
        <w:tc>
          <w:tcPr>
            <w:tcW w:w="5646" w:type="dxa"/>
            <w:vMerge/>
          </w:tcPr>
          <w:p w:rsidR="0005748E" w:rsidRPr="001235B2" w:rsidRDefault="0005748E" w:rsidP="00246EA8"/>
        </w:tc>
        <w:tc>
          <w:tcPr>
            <w:tcW w:w="1685" w:type="dxa"/>
          </w:tcPr>
          <w:p w:rsidR="0005748E" w:rsidRPr="001235B2" w:rsidRDefault="00415B73" w:rsidP="00246EA8">
            <w:r w:rsidRPr="001235B2">
              <w:t>1.2 Getting on and off rail vehicles</w:t>
            </w:r>
          </w:p>
        </w:tc>
        <w:tc>
          <w:tcPr>
            <w:tcW w:w="1685" w:type="dxa"/>
          </w:tcPr>
          <w:p w:rsidR="0005748E" w:rsidRPr="001235B2" w:rsidRDefault="0005748E" w:rsidP="00246EA8">
            <w:r w:rsidRPr="001235B2">
              <w:t>&lt;</w:t>
            </w:r>
            <w:r w:rsidR="00F90748" w:rsidRPr="001235B2">
              <w:t>concept&gt;</w:t>
            </w:r>
          </w:p>
          <w:p w:rsidR="00F90748" w:rsidRPr="001235B2" w:rsidRDefault="00F90748" w:rsidP="00246EA8"/>
          <w:p w:rsidR="00F90748" w:rsidRPr="001235B2" w:rsidRDefault="00F90748" w:rsidP="00246EA8">
            <w:r w:rsidRPr="001235B2">
              <w:t>Note that the bulleted list is an element (&lt;ul&gt;) that is added inside this &lt;concept&gt;.</w:t>
            </w:r>
          </w:p>
        </w:tc>
      </w:tr>
      <w:tr w:rsidR="0005748E" w:rsidRPr="001235B2" w:rsidTr="00EB32B1">
        <w:trPr>
          <w:trHeight w:val="2610"/>
        </w:trPr>
        <w:tc>
          <w:tcPr>
            <w:tcW w:w="5646" w:type="dxa"/>
            <w:vMerge/>
          </w:tcPr>
          <w:p w:rsidR="0005748E" w:rsidRPr="001235B2" w:rsidRDefault="0005748E" w:rsidP="00246EA8"/>
        </w:tc>
        <w:tc>
          <w:tcPr>
            <w:tcW w:w="1685" w:type="dxa"/>
          </w:tcPr>
          <w:p w:rsidR="0005748E" w:rsidRPr="001235B2" w:rsidRDefault="00415B73" w:rsidP="00246EA8">
            <w:r w:rsidRPr="001235B2">
              <w:t>1.3 Mechanical and electrical plant or other equipment</w:t>
            </w:r>
          </w:p>
        </w:tc>
        <w:tc>
          <w:tcPr>
            <w:tcW w:w="1685" w:type="dxa"/>
          </w:tcPr>
          <w:p w:rsidR="0005748E" w:rsidRPr="001235B2" w:rsidRDefault="0005748E" w:rsidP="00246EA8">
            <w:r w:rsidRPr="001235B2">
              <w:t>&lt;</w:t>
            </w:r>
            <w:r w:rsidR="00F90748" w:rsidRPr="001235B2">
              <w:t>concept</w:t>
            </w:r>
            <w:r w:rsidRPr="001235B2">
              <w:t>&gt;</w:t>
            </w:r>
          </w:p>
        </w:tc>
      </w:tr>
    </w:tbl>
    <w:p w:rsidR="001A1AF4" w:rsidRPr="001235B2" w:rsidRDefault="001A1AF4" w:rsidP="006C7AD6"/>
    <w:p w:rsidR="0005748E" w:rsidRPr="001235B2" w:rsidRDefault="0005748E" w:rsidP="006C7AD6"/>
    <w:tbl>
      <w:tblPr>
        <w:tblStyle w:val="TableGrid"/>
        <w:tblW w:w="0" w:type="auto"/>
        <w:tblCellMar>
          <w:top w:w="113" w:type="dxa"/>
          <w:bottom w:w="113" w:type="dxa"/>
        </w:tblCellMar>
        <w:tblLook w:val="04A0" w:firstRow="1" w:lastRow="0" w:firstColumn="1" w:lastColumn="0" w:noHBand="0" w:noVBand="1"/>
      </w:tblPr>
      <w:tblGrid>
        <w:gridCol w:w="5240"/>
        <w:gridCol w:w="1888"/>
        <w:gridCol w:w="1888"/>
      </w:tblGrid>
      <w:tr w:rsidR="00415B73" w:rsidRPr="001235B2" w:rsidTr="00EB32B1">
        <w:trPr>
          <w:trHeight w:val="132"/>
        </w:trPr>
        <w:tc>
          <w:tcPr>
            <w:tcW w:w="5240" w:type="dxa"/>
            <w:shd w:val="clear" w:color="auto" w:fill="FBE4D5" w:themeFill="accent2" w:themeFillTint="33"/>
          </w:tcPr>
          <w:p w:rsidR="00415B73" w:rsidRPr="001235B2" w:rsidRDefault="00415B73" w:rsidP="00246EA8">
            <w:pPr>
              <w:rPr>
                <w:b/>
              </w:rPr>
            </w:pPr>
            <w:r w:rsidRPr="001235B2">
              <w:rPr>
                <w:b/>
              </w:rPr>
              <w:t>Example</w:t>
            </w:r>
          </w:p>
        </w:tc>
        <w:tc>
          <w:tcPr>
            <w:tcW w:w="1888" w:type="dxa"/>
            <w:shd w:val="clear" w:color="auto" w:fill="FBE4D5" w:themeFill="accent2" w:themeFillTint="33"/>
          </w:tcPr>
          <w:p w:rsidR="00415B73" w:rsidRPr="001235B2" w:rsidRDefault="00415B73" w:rsidP="00246EA8">
            <w:pPr>
              <w:rPr>
                <w:b/>
              </w:rPr>
            </w:pPr>
            <w:r w:rsidRPr="001235B2">
              <w:rPr>
                <w:b/>
              </w:rPr>
              <w:t>Heading</w:t>
            </w:r>
          </w:p>
        </w:tc>
        <w:tc>
          <w:tcPr>
            <w:tcW w:w="1888" w:type="dxa"/>
            <w:shd w:val="clear" w:color="auto" w:fill="FBE4D5" w:themeFill="accent2" w:themeFillTint="33"/>
          </w:tcPr>
          <w:p w:rsidR="00415B73" w:rsidRPr="001235B2" w:rsidRDefault="00415B73" w:rsidP="00246EA8">
            <w:pPr>
              <w:rPr>
                <w:b/>
              </w:rPr>
            </w:pPr>
            <w:r w:rsidRPr="001235B2">
              <w:rPr>
                <w:b/>
              </w:rPr>
              <w:t>Element</w:t>
            </w:r>
          </w:p>
        </w:tc>
      </w:tr>
      <w:tr w:rsidR="00415B73" w:rsidRPr="001235B2" w:rsidTr="00EB32B1">
        <w:trPr>
          <w:trHeight w:val="132"/>
        </w:trPr>
        <w:tc>
          <w:tcPr>
            <w:tcW w:w="5240" w:type="dxa"/>
            <w:vMerge w:val="restart"/>
          </w:tcPr>
          <w:p w:rsidR="00415B73" w:rsidRPr="001235B2" w:rsidRDefault="00415B73" w:rsidP="00246EA8">
            <w:r w:rsidRPr="001235B2">
              <w:rPr>
                <w:noProof/>
                <w:lang w:eastAsia="en-GB"/>
              </w:rPr>
              <w:drawing>
                <wp:inline distT="0" distB="0" distL="0" distR="0" wp14:anchorId="58D225D2" wp14:editId="1101D20B">
                  <wp:extent cx="3037203" cy="3614737"/>
                  <wp:effectExtent l="19050" t="19050" r="1143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4908" cy="3623907"/>
                          </a:xfrm>
                          <a:prstGeom prst="rect">
                            <a:avLst/>
                          </a:prstGeom>
                          <a:ln>
                            <a:solidFill>
                              <a:schemeClr val="accent1"/>
                            </a:solidFill>
                          </a:ln>
                        </pic:spPr>
                      </pic:pic>
                    </a:graphicData>
                  </a:graphic>
                </wp:inline>
              </w:drawing>
            </w:r>
          </w:p>
        </w:tc>
        <w:tc>
          <w:tcPr>
            <w:tcW w:w="1888" w:type="dxa"/>
          </w:tcPr>
          <w:p w:rsidR="00415B73" w:rsidRPr="001235B2" w:rsidRDefault="00415B73" w:rsidP="00246EA8">
            <w:r w:rsidRPr="001235B2">
              <w:t>1 Definitions</w:t>
            </w:r>
          </w:p>
        </w:tc>
        <w:tc>
          <w:tcPr>
            <w:tcW w:w="1888" w:type="dxa"/>
          </w:tcPr>
          <w:p w:rsidR="00415B73" w:rsidRPr="001235B2" w:rsidRDefault="00415B73" w:rsidP="00246EA8">
            <w:r w:rsidRPr="001235B2">
              <w:t>&lt;</w:t>
            </w:r>
            <w:r w:rsidR="00F90748" w:rsidRPr="001235B2">
              <w:t>concept</w:t>
            </w:r>
            <w:r w:rsidRPr="001235B2">
              <w:t>&gt;</w:t>
            </w:r>
          </w:p>
        </w:tc>
      </w:tr>
      <w:tr w:rsidR="00415B73" w:rsidRPr="001235B2" w:rsidTr="00EB32B1">
        <w:trPr>
          <w:trHeight w:val="136"/>
        </w:trPr>
        <w:tc>
          <w:tcPr>
            <w:tcW w:w="5240" w:type="dxa"/>
            <w:vMerge/>
          </w:tcPr>
          <w:p w:rsidR="00415B73" w:rsidRPr="001235B2" w:rsidRDefault="00415B73" w:rsidP="00246EA8"/>
        </w:tc>
        <w:tc>
          <w:tcPr>
            <w:tcW w:w="1888" w:type="dxa"/>
          </w:tcPr>
          <w:p w:rsidR="00415B73" w:rsidRPr="001235B2" w:rsidRDefault="00415B73" w:rsidP="00246EA8">
            <w:r w:rsidRPr="001235B2">
              <w:t>Absolute block section</w:t>
            </w:r>
          </w:p>
        </w:tc>
        <w:tc>
          <w:tcPr>
            <w:tcW w:w="1888" w:type="dxa"/>
          </w:tcPr>
          <w:p w:rsidR="00415B73" w:rsidRPr="001235B2" w:rsidRDefault="00415B73" w:rsidP="00246EA8">
            <w:r w:rsidRPr="001235B2">
              <w:t>&lt;section&gt;</w:t>
            </w:r>
          </w:p>
        </w:tc>
      </w:tr>
      <w:tr w:rsidR="00415B73" w:rsidRPr="001235B2" w:rsidTr="00EB32B1">
        <w:trPr>
          <w:trHeight w:val="2610"/>
        </w:trPr>
        <w:tc>
          <w:tcPr>
            <w:tcW w:w="5240" w:type="dxa"/>
            <w:vMerge/>
          </w:tcPr>
          <w:p w:rsidR="00415B73" w:rsidRPr="001235B2" w:rsidRDefault="00415B73" w:rsidP="00246EA8"/>
        </w:tc>
        <w:tc>
          <w:tcPr>
            <w:tcW w:w="1888" w:type="dxa"/>
          </w:tcPr>
          <w:p w:rsidR="00415B73" w:rsidRPr="001235B2" w:rsidRDefault="00415B73" w:rsidP="00246EA8">
            <w:r w:rsidRPr="001235B2">
              <w:t>Block signals</w:t>
            </w:r>
          </w:p>
        </w:tc>
        <w:tc>
          <w:tcPr>
            <w:tcW w:w="1888" w:type="dxa"/>
          </w:tcPr>
          <w:p w:rsidR="00415B73" w:rsidRPr="001235B2" w:rsidRDefault="00415B73" w:rsidP="00246EA8">
            <w:r w:rsidRPr="001235B2">
              <w:t>&lt;section&gt;</w:t>
            </w:r>
          </w:p>
          <w:p w:rsidR="00F90748" w:rsidRPr="001235B2" w:rsidRDefault="00F90748" w:rsidP="00246EA8"/>
          <w:p w:rsidR="00F90748" w:rsidRPr="001235B2" w:rsidRDefault="00F90748" w:rsidP="00246EA8">
            <w:r w:rsidRPr="001235B2">
              <w:t xml:space="preserve">Note that the bold text, for example </w:t>
            </w:r>
            <w:r w:rsidRPr="001235B2">
              <w:rPr>
                <w:b/>
              </w:rPr>
              <w:t>Home signal</w:t>
            </w:r>
            <w:r w:rsidRPr="001235B2">
              <w:t xml:space="preserve">, is just bold text (&lt;b&gt;) inside a paragraph (&lt;p&gt;). </w:t>
            </w:r>
          </w:p>
        </w:tc>
      </w:tr>
      <w:tr w:rsidR="00415B73" w:rsidRPr="001235B2" w:rsidTr="00EB32B1">
        <w:trPr>
          <w:trHeight w:val="1346"/>
        </w:trPr>
        <w:tc>
          <w:tcPr>
            <w:tcW w:w="5240" w:type="dxa"/>
            <w:vMerge/>
          </w:tcPr>
          <w:p w:rsidR="00415B73" w:rsidRPr="001235B2" w:rsidRDefault="00415B73" w:rsidP="00246EA8"/>
        </w:tc>
        <w:tc>
          <w:tcPr>
            <w:tcW w:w="1888" w:type="dxa"/>
          </w:tcPr>
          <w:p w:rsidR="00415B73" w:rsidRPr="001235B2" w:rsidRDefault="00415B73" w:rsidP="00246EA8">
            <w:r w:rsidRPr="001235B2">
              <w:t>Clearing point</w:t>
            </w:r>
          </w:p>
        </w:tc>
        <w:tc>
          <w:tcPr>
            <w:tcW w:w="1888" w:type="dxa"/>
          </w:tcPr>
          <w:p w:rsidR="00415B73" w:rsidRPr="001235B2" w:rsidRDefault="00415B73" w:rsidP="00246EA8">
            <w:r w:rsidRPr="001235B2">
              <w:t>&lt;section&gt;</w:t>
            </w:r>
          </w:p>
        </w:tc>
      </w:tr>
    </w:tbl>
    <w:p w:rsidR="0005748E" w:rsidRPr="001235B2" w:rsidRDefault="0005748E" w:rsidP="006C7AD6"/>
    <w:tbl>
      <w:tblPr>
        <w:tblStyle w:val="TableGrid"/>
        <w:tblW w:w="0" w:type="auto"/>
        <w:tblCellMar>
          <w:top w:w="113" w:type="dxa"/>
          <w:bottom w:w="113" w:type="dxa"/>
        </w:tblCellMar>
        <w:tblLook w:val="04A0" w:firstRow="1" w:lastRow="0" w:firstColumn="1" w:lastColumn="0" w:noHBand="0" w:noVBand="1"/>
      </w:tblPr>
      <w:tblGrid>
        <w:gridCol w:w="5286"/>
        <w:gridCol w:w="1865"/>
        <w:gridCol w:w="1865"/>
      </w:tblGrid>
      <w:tr w:rsidR="00F055B5" w:rsidRPr="001235B2" w:rsidTr="00EB32B1">
        <w:trPr>
          <w:trHeight w:val="132"/>
        </w:trPr>
        <w:tc>
          <w:tcPr>
            <w:tcW w:w="5286" w:type="dxa"/>
            <w:shd w:val="clear" w:color="auto" w:fill="FBE4D5" w:themeFill="accent2" w:themeFillTint="33"/>
          </w:tcPr>
          <w:p w:rsidR="00F055B5" w:rsidRPr="001235B2" w:rsidRDefault="00F055B5" w:rsidP="00246EA8">
            <w:pPr>
              <w:rPr>
                <w:b/>
              </w:rPr>
            </w:pPr>
            <w:r w:rsidRPr="001235B2">
              <w:rPr>
                <w:b/>
              </w:rPr>
              <w:t>Example</w:t>
            </w:r>
          </w:p>
        </w:tc>
        <w:tc>
          <w:tcPr>
            <w:tcW w:w="1865" w:type="dxa"/>
            <w:shd w:val="clear" w:color="auto" w:fill="FBE4D5" w:themeFill="accent2" w:themeFillTint="33"/>
          </w:tcPr>
          <w:p w:rsidR="00F055B5" w:rsidRPr="001235B2" w:rsidRDefault="00F055B5" w:rsidP="00246EA8">
            <w:pPr>
              <w:rPr>
                <w:b/>
              </w:rPr>
            </w:pPr>
            <w:r w:rsidRPr="001235B2">
              <w:rPr>
                <w:b/>
              </w:rPr>
              <w:t>Heading</w:t>
            </w:r>
          </w:p>
        </w:tc>
        <w:tc>
          <w:tcPr>
            <w:tcW w:w="1865" w:type="dxa"/>
            <w:shd w:val="clear" w:color="auto" w:fill="FBE4D5" w:themeFill="accent2" w:themeFillTint="33"/>
          </w:tcPr>
          <w:p w:rsidR="00F055B5" w:rsidRPr="001235B2" w:rsidRDefault="00F055B5" w:rsidP="00246EA8">
            <w:pPr>
              <w:rPr>
                <w:b/>
              </w:rPr>
            </w:pPr>
            <w:r w:rsidRPr="001235B2">
              <w:rPr>
                <w:b/>
              </w:rPr>
              <w:t>Element</w:t>
            </w:r>
          </w:p>
        </w:tc>
      </w:tr>
      <w:tr w:rsidR="009A6367" w:rsidRPr="001235B2" w:rsidTr="00EB32B1">
        <w:trPr>
          <w:trHeight w:val="132"/>
        </w:trPr>
        <w:tc>
          <w:tcPr>
            <w:tcW w:w="5286" w:type="dxa"/>
            <w:vMerge w:val="restart"/>
          </w:tcPr>
          <w:p w:rsidR="009A6367" w:rsidRPr="001235B2" w:rsidRDefault="009A6367" w:rsidP="00246EA8">
            <w:r w:rsidRPr="001235B2">
              <w:rPr>
                <w:noProof/>
                <w:lang w:eastAsia="en-GB"/>
              </w:rPr>
              <w:drawing>
                <wp:inline distT="0" distB="0" distL="0" distR="0" wp14:anchorId="0DE3A0ED" wp14:editId="70A16F06">
                  <wp:extent cx="3176587" cy="3725259"/>
                  <wp:effectExtent l="19050" t="19050" r="2413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8476" cy="3739202"/>
                          </a:xfrm>
                          <a:prstGeom prst="rect">
                            <a:avLst/>
                          </a:prstGeom>
                          <a:ln>
                            <a:solidFill>
                              <a:schemeClr val="accent1"/>
                            </a:solidFill>
                          </a:ln>
                        </pic:spPr>
                      </pic:pic>
                    </a:graphicData>
                  </a:graphic>
                </wp:inline>
              </w:drawing>
            </w:r>
          </w:p>
        </w:tc>
        <w:tc>
          <w:tcPr>
            <w:tcW w:w="1865" w:type="dxa"/>
          </w:tcPr>
          <w:p w:rsidR="009A6367" w:rsidRPr="001235B2" w:rsidRDefault="009A6367" w:rsidP="00246EA8">
            <w:r w:rsidRPr="001235B2">
              <w:t>3.6 Blocking the section</w:t>
            </w:r>
          </w:p>
        </w:tc>
        <w:tc>
          <w:tcPr>
            <w:tcW w:w="1865" w:type="dxa"/>
          </w:tcPr>
          <w:p w:rsidR="009A6367" w:rsidRPr="001235B2" w:rsidRDefault="009A6367" w:rsidP="00246EA8">
            <w:r w:rsidRPr="001235B2">
              <w:t>&lt;</w:t>
            </w:r>
            <w:r w:rsidR="00F40DBE" w:rsidRPr="001235B2">
              <w:t>concept</w:t>
            </w:r>
            <w:r w:rsidRPr="001235B2">
              <w:t>&gt;</w:t>
            </w:r>
          </w:p>
        </w:tc>
      </w:tr>
      <w:tr w:rsidR="009A6367" w:rsidRPr="001235B2" w:rsidTr="00EB32B1">
        <w:trPr>
          <w:trHeight w:val="136"/>
        </w:trPr>
        <w:tc>
          <w:tcPr>
            <w:tcW w:w="5286" w:type="dxa"/>
            <w:vMerge/>
          </w:tcPr>
          <w:p w:rsidR="009A6367" w:rsidRPr="001235B2" w:rsidRDefault="009A6367" w:rsidP="00246EA8"/>
        </w:tc>
        <w:tc>
          <w:tcPr>
            <w:tcW w:w="1865" w:type="dxa"/>
          </w:tcPr>
          <w:p w:rsidR="009A6367" w:rsidRPr="001235B2" w:rsidRDefault="009A6367" w:rsidP="00246EA8">
            <w:r w:rsidRPr="001235B2">
              <w:t>Part A: Blocking back inside home signal</w:t>
            </w:r>
          </w:p>
        </w:tc>
        <w:tc>
          <w:tcPr>
            <w:tcW w:w="1865" w:type="dxa"/>
          </w:tcPr>
          <w:p w:rsidR="009A6367" w:rsidRPr="001235B2" w:rsidRDefault="009A6367" w:rsidP="00246EA8">
            <w:r w:rsidRPr="001235B2">
              <w:t xml:space="preserve">&lt;section&gt; in </w:t>
            </w:r>
            <w:r w:rsidR="00F40DBE" w:rsidRPr="001235B2">
              <w:t>concept</w:t>
            </w:r>
            <w:r w:rsidRPr="001235B2">
              <w:t xml:space="preserve"> 3.6 Blocking the section</w:t>
            </w:r>
          </w:p>
        </w:tc>
      </w:tr>
      <w:tr w:rsidR="009A6367" w:rsidRPr="001235B2" w:rsidTr="00EB32B1">
        <w:trPr>
          <w:trHeight w:val="1305"/>
        </w:trPr>
        <w:tc>
          <w:tcPr>
            <w:tcW w:w="5286" w:type="dxa"/>
            <w:vMerge/>
          </w:tcPr>
          <w:p w:rsidR="009A6367" w:rsidRPr="001235B2" w:rsidRDefault="009A6367" w:rsidP="00246EA8"/>
        </w:tc>
        <w:tc>
          <w:tcPr>
            <w:tcW w:w="1865" w:type="dxa"/>
          </w:tcPr>
          <w:p w:rsidR="009A6367" w:rsidRPr="001235B2" w:rsidRDefault="009A6367" w:rsidP="00246EA8">
            <w:r w:rsidRPr="001235B2">
              <w:t>3.6.1 When this regulation must be used</w:t>
            </w:r>
          </w:p>
        </w:tc>
        <w:tc>
          <w:tcPr>
            <w:tcW w:w="1865" w:type="dxa"/>
          </w:tcPr>
          <w:p w:rsidR="009A6367" w:rsidRPr="001235B2" w:rsidRDefault="009A6367" w:rsidP="00246EA8">
            <w:r w:rsidRPr="001235B2">
              <w:t>&lt;</w:t>
            </w:r>
            <w:r w:rsidR="00F40DBE" w:rsidRPr="001235B2">
              <w:t>concept</w:t>
            </w:r>
            <w:r w:rsidRPr="001235B2">
              <w:t>&gt;</w:t>
            </w:r>
          </w:p>
          <w:p w:rsidR="00BF522A" w:rsidRPr="001235B2" w:rsidRDefault="00BF522A" w:rsidP="00246EA8"/>
          <w:p w:rsidR="00C52702" w:rsidRPr="001235B2" w:rsidRDefault="00C52702" w:rsidP="00246EA8">
            <w:r w:rsidRPr="001235B2">
              <w:t xml:space="preserve">Note that the bold text, for example </w:t>
            </w:r>
            <w:r w:rsidRPr="001235B2">
              <w:rPr>
                <w:b/>
              </w:rPr>
              <w:t>train out of section</w:t>
            </w:r>
            <w:r w:rsidRPr="001235B2">
              <w:t>, is just bold text (&lt;b&gt;) inside a paragraph (&lt;p&gt;).</w:t>
            </w:r>
          </w:p>
          <w:p w:rsidR="00C52702" w:rsidRPr="001235B2" w:rsidRDefault="00C52702" w:rsidP="00246EA8"/>
          <w:p w:rsidR="00BF522A" w:rsidRPr="001235B2" w:rsidRDefault="00BF522A" w:rsidP="00246EA8">
            <w:r w:rsidRPr="001235B2">
              <w:t>Note that the bulleted list is an element (&lt;ul&gt;) that is added inside this &lt;concept&gt;.</w:t>
            </w:r>
          </w:p>
        </w:tc>
      </w:tr>
      <w:tr w:rsidR="009A6367" w:rsidRPr="00C216B9" w:rsidTr="00EB32B1">
        <w:trPr>
          <w:trHeight w:val="1305"/>
        </w:trPr>
        <w:tc>
          <w:tcPr>
            <w:tcW w:w="5286" w:type="dxa"/>
            <w:vMerge/>
          </w:tcPr>
          <w:p w:rsidR="009A6367" w:rsidRPr="001235B2" w:rsidRDefault="009A6367" w:rsidP="00246EA8"/>
        </w:tc>
        <w:tc>
          <w:tcPr>
            <w:tcW w:w="1865" w:type="dxa"/>
          </w:tcPr>
          <w:p w:rsidR="009A6367" w:rsidRPr="001235B2" w:rsidRDefault="009A6367" w:rsidP="00246EA8">
            <w:r w:rsidRPr="001235B2">
              <w:t>3.6.2 Obstructing the line</w:t>
            </w:r>
          </w:p>
        </w:tc>
        <w:tc>
          <w:tcPr>
            <w:tcW w:w="1865" w:type="dxa"/>
          </w:tcPr>
          <w:p w:rsidR="009A6367" w:rsidRPr="001235B2" w:rsidRDefault="009A6367" w:rsidP="00246EA8">
            <w:r w:rsidRPr="001235B2">
              <w:t>&lt;</w:t>
            </w:r>
            <w:r w:rsidR="00F40DBE" w:rsidRPr="001235B2">
              <w:t>concept</w:t>
            </w:r>
            <w:r w:rsidRPr="001235B2">
              <w:t>&gt;</w:t>
            </w:r>
          </w:p>
          <w:p w:rsidR="00C52702" w:rsidRPr="001235B2" w:rsidRDefault="00C52702" w:rsidP="00246EA8"/>
          <w:p w:rsidR="00C52702" w:rsidRPr="001235B2" w:rsidRDefault="00C52702" w:rsidP="00C52702">
            <w:r w:rsidRPr="001235B2">
              <w:t xml:space="preserve">Note that the bold text, for example </w:t>
            </w:r>
            <w:r w:rsidRPr="001235B2">
              <w:rPr>
                <w:b/>
              </w:rPr>
              <w:t>train on line</w:t>
            </w:r>
            <w:r w:rsidRPr="001235B2">
              <w:t>, is just bold text (&lt;b&gt;) inside a paragraph (&lt;p&gt;) or a bulleted list item (&lt;li&gt;).</w:t>
            </w:r>
          </w:p>
          <w:p w:rsidR="00C52702" w:rsidRPr="001235B2" w:rsidRDefault="00C52702" w:rsidP="00C52702"/>
          <w:p w:rsidR="00C52702" w:rsidRPr="001235B2" w:rsidRDefault="00C52702" w:rsidP="00C52702">
            <w:r w:rsidRPr="001235B2">
              <w:t>Note that the bulleted list is an element (&lt;ul&gt;) that is added inside this &lt;concept&gt;.</w:t>
            </w:r>
          </w:p>
        </w:tc>
      </w:tr>
    </w:tbl>
    <w:p w:rsidR="002448C2" w:rsidRPr="00C216B9" w:rsidRDefault="002448C2" w:rsidP="006C7AD6">
      <w:pPr>
        <w:rPr>
          <w:highlight w:val="yellow"/>
        </w:rPr>
      </w:pPr>
    </w:p>
    <w:p w:rsidR="00081451" w:rsidRPr="00C216B9" w:rsidRDefault="00081451" w:rsidP="006C7AD6">
      <w:pPr>
        <w:rPr>
          <w:highlight w:val="yellow"/>
        </w:rPr>
      </w:pPr>
      <w:bookmarkStart w:id="165" w:name="_Building_hierarchy_using"/>
      <w:bookmarkEnd w:id="165"/>
    </w:p>
    <w:p w:rsidR="007718E5" w:rsidRPr="001235B2" w:rsidRDefault="00183278" w:rsidP="00183278">
      <w:pPr>
        <w:pStyle w:val="Heading2"/>
      </w:pPr>
      <w:bookmarkStart w:id="166" w:name="_Toc469647141"/>
      <w:r w:rsidRPr="001235B2">
        <w:t>Rule Book bookmap</w:t>
      </w:r>
      <w:bookmarkEnd w:id="166"/>
    </w:p>
    <w:p w:rsidR="00183278" w:rsidRPr="001235B2" w:rsidRDefault="00183278" w:rsidP="006C7AD6">
      <w:r w:rsidRPr="001235B2">
        <w:t>The main map for a Rule Book is a bookmap. Bookmaps contain references to maps and topics within elements that semantically match the traditional structure of a book, such as parts and appendices. Bookmaps also include metadata that defines information about the book and that may be used to generate content on the cover and title pages of the book.</w:t>
      </w:r>
    </w:p>
    <w:p w:rsidR="00B23223" w:rsidRPr="001235B2" w:rsidRDefault="00B23223" w:rsidP="006C7AD6"/>
    <w:p w:rsidR="00B23223" w:rsidRPr="001235B2" w:rsidRDefault="00B23223" w:rsidP="006C7AD6">
      <w:r w:rsidRPr="001235B2">
        <w:t>The Rule Book bookmap is similar to the bookmap used for the A</w:t>
      </w:r>
      <w:r w:rsidR="009579C9" w:rsidRPr="001235B2">
        <w:t>4 documents, with the following differences</w:t>
      </w:r>
      <w:r w:rsidRPr="001235B2">
        <w:t>:</w:t>
      </w:r>
    </w:p>
    <w:p w:rsidR="00B23223" w:rsidRPr="001235B2" w:rsidRDefault="009579C9" w:rsidP="00EE78B8">
      <w:pPr>
        <w:pStyle w:val="ListParagraph"/>
        <w:numPr>
          <w:ilvl w:val="0"/>
          <w:numId w:val="47"/>
        </w:numPr>
      </w:pPr>
      <w:r w:rsidRPr="001235B2">
        <w:t>There are two new topics: the r</w:t>
      </w:r>
      <w:r w:rsidR="00B23223" w:rsidRPr="001235B2">
        <w:t>ole responsibilities topic</w:t>
      </w:r>
      <w:r w:rsidRPr="001235B2">
        <w:t xml:space="preserve"> and the conventions topic</w:t>
      </w:r>
    </w:p>
    <w:p w:rsidR="009579C9" w:rsidRPr="001235B2" w:rsidRDefault="009579C9" w:rsidP="00EE78B8">
      <w:pPr>
        <w:pStyle w:val="ListParagraph"/>
        <w:numPr>
          <w:ilvl w:val="0"/>
          <w:numId w:val="47"/>
        </w:numPr>
      </w:pPr>
      <w:r w:rsidRPr="001235B2">
        <w:t>Graphics must be attached to the bookmap to create the front and back covers</w:t>
      </w:r>
    </w:p>
    <w:p w:rsidR="009579C9" w:rsidRPr="001235B2" w:rsidRDefault="009579C9" w:rsidP="00EE78B8">
      <w:pPr>
        <w:pStyle w:val="ListParagraph"/>
        <w:numPr>
          <w:ilvl w:val="0"/>
          <w:numId w:val="47"/>
        </w:numPr>
      </w:pPr>
      <w:r w:rsidRPr="001235B2">
        <w:t>Metadata for creating the front and back cover must be added</w:t>
      </w:r>
    </w:p>
    <w:p w:rsidR="009579C9" w:rsidRPr="001235B2" w:rsidRDefault="009579C9" w:rsidP="00EE78B8">
      <w:pPr>
        <w:pStyle w:val="ListParagraph"/>
        <w:numPr>
          <w:ilvl w:val="0"/>
          <w:numId w:val="47"/>
        </w:numPr>
      </w:pPr>
      <w:r w:rsidRPr="001235B2">
        <w:t>Certain metadata has changed from optional to mandatory so that the digital Rule Book can be published from this same material</w:t>
      </w:r>
    </w:p>
    <w:p w:rsidR="00BF522A" w:rsidRPr="001235B2" w:rsidRDefault="00BF522A" w:rsidP="00BF522A"/>
    <w:p w:rsidR="00BF522A" w:rsidRPr="001235B2" w:rsidRDefault="00BF522A" w:rsidP="00BF522A">
      <w:pPr>
        <w:pStyle w:val="Heading3"/>
      </w:pPr>
      <w:bookmarkStart w:id="167" w:name="_Toc469647142"/>
      <w:bookmarkStart w:id="168" w:name="_Ref465184567"/>
      <w:r w:rsidRPr="001235B2">
        <w:t>Building hierarchy to Rule Book</w:t>
      </w:r>
      <w:bookmarkEnd w:id="167"/>
    </w:p>
    <w:p w:rsidR="00BF522A" w:rsidRPr="001235B2" w:rsidRDefault="009579C9" w:rsidP="00BF522A">
      <w:r w:rsidRPr="001235B2">
        <w:t xml:space="preserve">To create a structure </w:t>
      </w:r>
      <w:r w:rsidR="000C426E" w:rsidRPr="001235B2">
        <w:t>for</w:t>
      </w:r>
      <w:r w:rsidRPr="001235B2">
        <w:t xml:space="preserve"> a Rule Book, you must build the structure of the book (a hierarchy of topics)</w:t>
      </w:r>
      <w:r w:rsidR="00607B6F" w:rsidRPr="001235B2">
        <w:t xml:space="preserve"> to the bookmap. </w:t>
      </w:r>
      <w:r w:rsidR="00A37DCD" w:rsidRPr="001235B2">
        <w:t>The examples below i</w:t>
      </w:r>
      <w:r w:rsidR="000B7937" w:rsidRPr="001235B2">
        <w:t>llustrate the concept of hierarchy</w:t>
      </w:r>
      <w:r w:rsidR="00607B6F" w:rsidRPr="001235B2">
        <w:t>.</w:t>
      </w:r>
    </w:p>
    <w:p w:rsidR="00607B6F" w:rsidRPr="001235B2" w:rsidRDefault="00607B6F" w:rsidP="00BF522A"/>
    <w:p w:rsidR="00607B6F" w:rsidRPr="001235B2" w:rsidRDefault="00607B6F" w:rsidP="00BF522A">
      <w:r w:rsidRPr="001235B2">
        <w:t>In</w:t>
      </w:r>
      <w:r w:rsidR="005D11FF" w:rsidRPr="001235B2">
        <w:t xml:space="preserve"> this example from the table of contents, chapter 1 is on the</w:t>
      </w:r>
      <w:r w:rsidRPr="001235B2">
        <w:t xml:space="preserve"> </w:t>
      </w:r>
      <w:r w:rsidR="005D11FF" w:rsidRPr="001235B2">
        <w:t>highest</w:t>
      </w:r>
      <w:r w:rsidRPr="001235B2">
        <w:t xml:space="preserve"> level</w:t>
      </w:r>
      <w:r w:rsidR="005D11FF" w:rsidRPr="001235B2">
        <w:t>, and topics 1.1 – 1.5. are on the second level.</w:t>
      </w:r>
    </w:p>
    <w:p w:rsidR="009579C9" w:rsidRDefault="009579C9" w:rsidP="00BF522A">
      <w:pPr>
        <w:rPr>
          <w:highlight w:val="yellow"/>
        </w:rPr>
      </w:pPr>
      <w:r>
        <w:rPr>
          <w:noProof/>
          <w:lang w:eastAsia="en-GB"/>
        </w:rPr>
        <w:drawing>
          <wp:inline distT="0" distB="0" distL="0" distR="0" wp14:anchorId="29C5D13F" wp14:editId="45DB15D1">
            <wp:extent cx="3390900" cy="142834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9491" cy="1431960"/>
                    </a:xfrm>
                    <a:prstGeom prst="rect">
                      <a:avLst/>
                    </a:prstGeom>
                  </pic:spPr>
                </pic:pic>
              </a:graphicData>
            </a:graphic>
          </wp:inline>
        </w:drawing>
      </w:r>
    </w:p>
    <w:p w:rsidR="00607B6F" w:rsidRPr="001235B2" w:rsidRDefault="00607B6F" w:rsidP="00607B6F">
      <w:r w:rsidRPr="003D2C8C">
        <w:t>In this example</w:t>
      </w:r>
      <w:r w:rsidR="005D11FF" w:rsidRPr="003D2C8C">
        <w:t xml:space="preserve"> from </w:t>
      </w:r>
      <w:r w:rsidR="00194AF6">
        <w:t>part</w:t>
      </w:r>
      <w:r w:rsidR="005D11FF" w:rsidRPr="003D2C8C">
        <w:t xml:space="preserve"> content</w:t>
      </w:r>
      <w:r w:rsidRPr="003D2C8C">
        <w:t xml:space="preserve">, </w:t>
      </w:r>
      <w:r w:rsidR="00194AF6">
        <w:t>number</w:t>
      </w:r>
      <w:r w:rsidRPr="003D2C8C">
        <w:t xml:space="preserve"> 3 is on the highest level, </w:t>
      </w:r>
      <w:r w:rsidR="00E965FC" w:rsidRPr="003D2C8C">
        <w:t xml:space="preserve">topic </w:t>
      </w:r>
      <w:r w:rsidR="00194AF6">
        <w:t xml:space="preserve">number </w:t>
      </w:r>
      <w:r w:rsidRPr="003D2C8C">
        <w:t xml:space="preserve">3.5 is on the second level, </w:t>
      </w:r>
      <w:r w:rsidRPr="001235B2">
        <w:t xml:space="preserve">and </w:t>
      </w:r>
      <w:r w:rsidR="00E965FC" w:rsidRPr="001235B2">
        <w:t xml:space="preserve">topic </w:t>
      </w:r>
      <w:r w:rsidRPr="001235B2">
        <w:t>3.5.1 is on the third level.</w:t>
      </w:r>
    </w:p>
    <w:p w:rsidR="000B7937" w:rsidRDefault="00607B6F" w:rsidP="00BF522A">
      <w:pPr>
        <w:rPr>
          <w:highlight w:val="yellow"/>
        </w:rPr>
      </w:pPr>
      <w:r>
        <w:rPr>
          <w:noProof/>
          <w:lang w:eastAsia="en-GB"/>
        </w:rPr>
        <w:drawing>
          <wp:inline distT="0" distB="0" distL="0" distR="0" wp14:anchorId="5B807E22" wp14:editId="166C8D85">
            <wp:extent cx="3681413" cy="124848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5157" cy="1249753"/>
                    </a:xfrm>
                    <a:prstGeom prst="rect">
                      <a:avLst/>
                    </a:prstGeom>
                  </pic:spPr>
                </pic:pic>
              </a:graphicData>
            </a:graphic>
          </wp:inline>
        </w:drawing>
      </w:r>
    </w:p>
    <w:p w:rsidR="009579C9" w:rsidRDefault="00607B6F" w:rsidP="00BF522A">
      <w:pPr>
        <w:rPr>
          <w:highlight w:val="yellow"/>
        </w:rPr>
      </w:pPr>
      <w:r>
        <w:t xml:space="preserve">              </w:t>
      </w:r>
      <w:r>
        <w:rPr>
          <w:noProof/>
          <w:lang w:eastAsia="en-GB"/>
        </w:rPr>
        <w:drawing>
          <wp:inline distT="0" distB="0" distL="0" distR="0" wp14:anchorId="38D37FA6" wp14:editId="101E08C1">
            <wp:extent cx="3429000" cy="16396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1102" cy="1640664"/>
                    </a:xfrm>
                    <a:prstGeom prst="rect">
                      <a:avLst/>
                    </a:prstGeom>
                  </pic:spPr>
                </pic:pic>
              </a:graphicData>
            </a:graphic>
          </wp:inline>
        </w:drawing>
      </w:r>
    </w:p>
    <w:p w:rsidR="009579C9" w:rsidRDefault="009579C9" w:rsidP="00BF522A">
      <w:pPr>
        <w:rPr>
          <w:highlight w:val="yellow"/>
        </w:rPr>
      </w:pPr>
    </w:p>
    <w:p w:rsidR="00EF1BA0" w:rsidRPr="001235B2" w:rsidRDefault="00EF1BA0" w:rsidP="00BF522A">
      <w:r w:rsidRPr="001235B2">
        <w:t>DITA has two ways of building hierarchy: either by using topics nested in other topics, or using maps that include the topics. Both ways can be used by RSSB</w:t>
      </w:r>
      <w:r w:rsidR="007B31BA" w:rsidRPr="001235B2">
        <w:t>, but</w:t>
      </w:r>
      <w:r w:rsidR="004D2BA9" w:rsidRPr="001235B2">
        <w:t xml:space="preserve"> the one which is easier to authors should be used</w:t>
      </w:r>
      <w:r w:rsidRPr="001235B2">
        <w:t>.</w:t>
      </w:r>
    </w:p>
    <w:p w:rsidR="00BF522A" w:rsidRPr="001235B2" w:rsidRDefault="00BF522A" w:rsidP="00BF522A"/>
    <w:p w:rsidR="00BF522A" w:rsidRPr="001235B2" w:rsidRDefault="00C63FFA" w:rsidP="00C63FFA">
      <w:pPr>
        <w:pStyle w:val="Heading4"/>
      </w:pPr>
      <w:r w:rsidRPr="001235B2">
        <w:t xml:space="preserve">Building hierarchy </w:t>
      </w:r>
      <w:r w:rsidR="00BF522A" w:rsidRPr="001235B2">
        <w:t xml:space="preserve">using nested topics </w:t>
      </w:r>
      <w:bookmarkEnd w:id="168"/>
    </w:p>
    <w:p w:rsidR="00BF522A" w:rsidRPr="001235B2" w:rsidRDefault="00BF522A" w:rsidP="00BF522A">
      <w:r w:rsidRPr="001235B2">
        <w:t xml:space="preserve">Nesting means that elements are placed inside other elements. For example: </w:t>
      </w:r>
    </w:p>
    <w:p w:rsidR="00BF522A" w:rsidRPr="001235B2" w:rsidRDefault="00BF522A" w:rsidP="00BF522A"/>
    <w:p w:rsidR="00BF522A" w:rsidRPr="001235B2" w:rsidRDefault="00BF522A" w:rsidP="00BF522A">
      <w:r w:rsidRPr="001235B2">
        <w:t>&lt;topic&gt;</w:t>
      </w:r>
      <w:r w:rsidRPr="001235B2">
        <w:rPr>
          <w:i/>
        </w:rPr>
        <w:t>Level 1</w:t>
      </w:r>
    </w:p>
    <w:p w:rsidR="00BF522A" w:rsidRPr="001235B2" w:rsidRDefault="00BF522A" w:rsidP="00BF522A">
      <w:r w:rsidRPr="001235B2">
        <w:tab/>
        <w:t>&lt;topic&gt;</w:t>
      </w:r>
      <w:r w:rsidRPr="001235B2">
        <w:rPr>
          <w:i/>
        </w:rPr>
        <w:t>Level 2</w:t>
      </w:r>
      <w:r w:rsidRPr="001235B2">
        <w:t>&lt;/topic&gt;</w:t>
      </w:r>
    </w:p>
    <w:p w:rsidR="00BF522A" w:rsidRPr="001235B2" w:rsidRDefault="00BF522A" w:rsidP="00BF522A">
      <w:r w:rsidRPr="001235B2">
        <w:tab/>
        <w:t>&lt;topic&gt;</w:t>
      </w:r>
      <w:r w:rsidRPr="001235B2">
        <w:rPr>
          <w:i/>
        </w:rPr>
        <w:t>Level 2</w:t>
      </w:r>
    </w:p>
    <w:p w:rsidR="00BF522A" w:rsidRPr="001235B2" w:rsidRDefault="00BF522A" w:rsidP="00BF522A">
      <w:r w:rsidRPr="001235B2">
        <w:tab/>
      </w:r>
      <w:r w:rsidRPr="001235B2">
        <w:tab/>
        <w:t>&lt;topic&gt;</w:t>
      </w:r>
      <w:r w:rsidRPr="001235B2">
        <w:rPr>
          <w:i/>
        </w:rPr>
        <w:t>Level 3</w:t>
      </w:r>
      <w:r w:rsidRPr="001235B2">
        <w:t>&lt;/topic&gt;</w:t>
      </w:r>
    </w:p>
    <w:p w:rsidR="00BF522A" w:rsidRPr="001235B2" w:rsidRDefault="00BF522A" w:rsidP="00BF522A">
      <w:pPr>
        <w:ind w:firstLine="720"/>
      </w:pPr>
      <w:r w:rsidRPr="001235B2">
        <w:t>&lt;/topic&gt;</w:t>
      </w:r>
    </w:p>
    <w:p w:rsidR="00BF522A" w:rsidRPr="001235B2" w:rsidRDefault="00BF522A" w:rsidP="00BF522A">
      <w:r w:rsidRPr="001235B2">
        <w:t>&lt;/topic&gt;</w:t>
      </w:r>
    </w:p>
    <w:p w:rsidR="00BF522A" w:rsidRDefault="00BF522A" w:rsidP="00BF522A">
      <w:pPr>
        <w:rPr>
          <w:highlight w:val="yellow"/>
        </w:rPr>
      </w:pPr>
    </w:p>
    <w:p w:rsidR="00A54D7B" w:rsidRDefault="00A54D7B" w:rsidP="00BF522A">
      <w:pPr>
        <w:rPr>
          <w:highlight w:val="yellow"/>
        </w:rPr>
      </w:pPr>
    </w:p>
    <w:p w:rsidR="00A54D7B" w:rsidRDefault="00A54D7B" w:rsidP="00BF522A">
      <w:pPr>
        <w:rPr>
          <w:highlight w:val="yellow"/>
        </w:rPr>
      </w:pPr>
    </w:p>
    <w:p w:rsidR="00A54D7B" w:rsidRPr="00C216B9" w:rsidRDefault="00A54D7B" w:rsidP="00BF522A">
      <w:pPr>
        <w:rPr>
          <w:highlight w:val="yellow"/>
        </w:rPr>
      </w:pPr>
    </w:p>
    <w:p w:rsidR="00BF522A" w:rsidRPr="001235B2" w:rsidRDefault="00BF522A" w:rsidP="00BF522A">
      <w:pPr>
        <w:pStyle w:val="Heading4"/>
        <w:rPr>
          <w:sz w:val="24"/>
        </w:rPr>
      </w:pPr>
      <w:r w:rsidRPr="001235B2">
        <w:rPr>
          <w:sz w:val="24"/>
        </w:rPr>
        <w:t>Creating heading topics</w:t>
      </w:r>
    </w:p>
    <w:p w:rsidR="00BF522A" w:rsidRPr="001235B2" w:rsidRDefault="004137E5" w:rsidP="00BF522A">
      <w:r w:rsidRPr="001235B2">
        <w:t>If</w:t>
      </w:r>
      <w:r w:rsidR="00BF522A" w:rsidRPr="001235B2">
        <w:t xml:space="preserve"> you build your book structure using nested topics, you may need to create heading topics that only have a &lt;title&gt; in them. In some cases, these topics may also include other elements such as &lt;shortdesc&gt; for the responsibility indicator and &lt;note&gt;.</w:t>
      </w:r>
    </w:p>
    <w:p w:rsidR="00BF522A" w:rsidRPr="001235B2" w:rsidRDefault="00BF522A" w:rsidP="00BF522A"/>
    <w:p w:rsidR="00BF522A" w:rsidRPr="001235B2" w:rsidRDefault="00BF522A" w:rsidP="00BF522A">
      <w:pPr>
        <w:rPr>
          <w:b/>
        </w:rPr>
      </w:pPr>
      <w:r w:rsidRPr="001235B2">
        <w:rPr>
          <w:b/>
        </w:rPr>
        <w:t>Example</w:t>
      </w:r>
      <w:r w:rsidR="00FA4A5B" w:rsidRPr="001235B2">
        <w:rPr>
          <w:b/>
        </w:rPr>
        <w:t xml:space="preserve"> – the heading topic is highlighted with a red box</w:t>
      </w:r>
      <w:r w:rsidR="00057171" w:rsidRPr="001235B2">
        <w:rPr>
          <w:b/>
        </w:rPr>
        <w:t xml:space="preserve">, and nested topics </w:t>
      </w:r>
      <w:r w:rsidR="009D4A6A" w:rsidRPr="001235B2">
        <w:rPr>
          <w:b/>
        </w:rPr>
        <w:t>with blue boxes</w:t>
      </w:r>
      <w:r w:rsidRPr="001235B2">
        <w:rPr>
          <w:b/>
        </w:rPr>
        <w:t>:</w:t>
      </w:r>
    </w:p>
    <w:p w:rsidR="00BF522A" w:rsidRPr="00C216B9" w:rsidRDefault="00BF522A" w:rsidP="00BF522A">
      <w:pPr>
        <w:rPr>
          <w:highlight w:val="yellow"/>
        </w:rPr>
      </w:pPr>
    </w:p>
    <w:p w:rsidR="00BF522A" w:rsidRPr="003D2C8C" w:rsidRDefault="00057171" w:rsidP="00BF522A">
      <w:r w:rsidRPr="003D2C8C">
        <w:rPr>
          <w:noProof/>
          <w:lang w:eastAsia="en-GB"/>
        </w:rPr>
        <mc:AlternateContent>
          <mc:Choice Requires="wps">
            <w:drawing>
              <wp:anchor distT="0" distB="0" distL="114300" distR="114300" simplePos="0" relativeHeight="251653120" behindDoc="0" locked="0" layoutInCell="1" allowOverlap="1" wp14:anchorId="357C8B9E" wp14:editId="34FFB38E">
                <wp:simplePos x="0" y="0"/>
                <wp:positionH relativeFrom="column">
                  <wp:posOffset>666750</wp:posOffset>
                </wp:positionH>
                <wp:positionV relativeFrom="paragraph">
                  <wp:posOffset>1279843</wp:posOffset>
                </wp:positionV>
                <wp:extent cx="1514475" cy="161925"/>
                <wp:effectExtent l="19050" t="19050" r="28575" b="28575"/>
                <wp:wrapNone/>
                <wp:docPr id="38" name="Rectangle 38"/>
                <wp:cNvGraphicFramePr/>
                <a:graphic xmlns:a="http://schemas.openxmlformats.org/drawingml/2006/main">
                  <a:graphicData uri="http://schemas.microsoft.com/office/word/2010/wordprocessingShape">
                    <wps:wsp>
                      <wps:cNvSpPr/>
                      <wps:spPr>
                        <a:xfrm>
                          <a:off x="0" y="0"/>
                          <a:ext cx="151447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4608" w:rsidRDefault="00614608" w:rsidP="00614608">
                            <w:pPr>
                              <w:jc w:val="center"/>
                              <w:pPrChange w:id="169" w:author="Violeta Holmes" w:date="2019-02-04T16:03: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C8B9E" id="Rectangle 38" o:spid="_x0000_s1026" style="position:absolute;margin-left:52.5pt;margin-top:100.8pt;width:119.2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" filled="f" strokecolor="red" strokeweight="2.25pt">
                <v:textbox>
                  <w:txbxContent>
                    <w:p w:rsidR="00614608" w:rsidRDefault="00614608" w:rsidP="00614608">
                      <w:pPr>
                        <w:jc w:val="center"/>
                        <w:pPrChange w:id="170" w:author="Violeta Holmes" w:date="2019-02-04T16:03:00Z">
                          <w:pPr/>
                        </w:pPrChange>
                      </w:pPr>
                    </w:p>
                  </w:txbxContent>
                </v:textbox>
              </v:rect>
            </w:pict>
          </mc:Fallback>
        </mc:AlternateContent>
      </w:r>
      <w:r w:rsidRPr="003D2C8C">
        <w:rPr>
          <w:noProof/>
          <w:lang w:eastAsia="en-GB"/>
        </w:rPr>
        <mc:AlternateContent>
          <mc:Choice Requires="wps">
            <w:drawing>
              <wp:anchor distT="0" distB="0" distL="114300" distR="114300" simplePos="0" relativeHeight="251657216" behindDoc="0" locked="0" layoutInCell="1" allowOverlap="1" wp14:anchorId="75775A73" wp14:editId="44AE018C">
                <wp:simplePos x="0" y="0"/>
                <wp:positionH relativeFrom="column">
                  <wp:posOffset>589598</wp:posOffset>
                </wp:positionH>
                <wp:positionV relativeFrom="paragraph">
                  <wp:posOffset>1485900</wp:posOffset>
                </wp:positionV>
                <wp:extent cx="2799715" cy="1652588"/>
                <wp:effectExtent l="19050" t="19050" r="19685" b="24130"/>
                <wp:wrapNone/>
                <wp:docPr id="40" name="Rectangle 40"/>
                <wp:cNvGraphicFramePr/>
                <a:graphic xmlns:a="http://schemas.openxmlformats.org/drawingml/2006/main">
                  <a:graphicData uri="http://schemas.microsoft.com/office/word/2010/wordprocessingShape">
                    <wps:wsp>
                      <wps:cNvSpPr/>
                      <wps:spPr>
                        <a:xfrm>
                          <a:off x="0" y="0"/>
                          <a:ext cx="2799715" cy="1652588"/>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4608" w:rsidRDefault="00614608" w:rsidP="00614608">
                            <w:pPr>
                              <w:jc w:val="center"/>
                              <w:pPrChange w:id="171" w:author="Violeta Holmes" w:date="2019-02-04T16:03: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75A73" id="Rectangle 40" o:spid="_x0000_s1027" style="position:absolute;margin-left:46.45pt;margin-top:117pt;width:220.45pt;height:13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" filled="f" strokecolor="#0070c0" strokeweight="2.25pt">
                <v:textbox>
                  <w:txbxContent>
                    <w:p w:rsidR="00614608" w:rsidRDefault="00614608" w:rsidP="00614608">
                      <w:pPr>
                        <w:jc w:val="center"/>
                        <w:pPrChange w:id="172" w:author="Violeta Holmes" w:date="2019-02-04T16:03:00Z">
                          <w:pPr/>
                        </w:pPrChange>
                      </w:pPr>
                    </w:p>
                  </w:txbxContent>
                </v:textbox>
              </v:rect>
            </w:pict>
          </mc:Fallback>
        </mc:AlternateContent>
      </w:r>
      <w:r w:rsidRPr="003D2C8C">
        <w:rPr>
          <w:noProof/>
          <w:lang w:eastAsia="en-GB"/>
        </w:rPr>
        <mc:AlternateContent>
          <mc:Choice Requires="wps">
            <w:drawing>
              <wp:anchor distT="0" distB="0" distL="114300" distR="114300" simplePos="0" relativeHeight="251655168" behindDoc="0" locked="0" layoutInCell="1" allowOverlap="1" wp14:anchorId="459EEA27" wp14:editId="3065C139">
                <wp:simplePos x="0" y="0"/>
                <wp:positionH relativeFrom="column">
                  <wp:posOffset>590550</wp:posOffset>
                </wp:positionH>
                <wp:positionV relativeFrom="paragraph">
                  <wp:posOffset>1146492</wp:posOffset>
                </wp:positionV>
                <wp:extent cx="2799715" cy="337820"/>
                <wp:effectExtent l="19050" t="19050" r="19685" b="24130"/>
                <wp:wrapNone/>
                <wp:docPr id="39" name="Rectangle 39"/>
                <wp:cNvGraphicFramePr/>
                <a:graphic xmlns:a="http://schemas.openxmlformats.org/drawingml/2006/main">
                  <a:graphicData uri="http://schemas.microsoft.com/office/word/2010/wordprocessingShape">
                    <wps:wsp>
                      <wps:cNvSpPr/>
                      <wps:spPr>
                        <a:xfrm>
                          <a:off x="0" y="0"/>
                          <a:ext cx="2799715" cy="337820"/>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4608" w:rsidRDefault="00614608" w:rsidP="00614608">
                            <w:pPr>
                              <w:jc w:val="center"/>
                              <w:pPrChange w:id="173" w:author="Violeta Holmes" w:date="2019-02-04T16:03: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EEA27" id="Rectangle 39" o:spid="_x0000_s1028" style="position:absolute;margin-left:46.5pt;margin-top:90.25pt;width:220.45pt;height:26.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" filled="f" strokecolor="#0070c0" strokeweight="2.25pt">
                <v:textbox>
                  <w:txbxContent>
                    <w:p w:rsidR="00614608" w:rsidRDefault="00614608" w:rsidP="00614608">
                      <w:pPr>
                        <w:jc w:val="center"/>
                        <w:pPrChange w:id="174" w:author="Violeta Holmes" w:date="2019-02-04T16:03:00Z">
                          <w:pPr/>
                        </w:pPrChange>
                      </w:pPr>
                    </w:p>
                  </w:txbxContent>
                </v:textbox>
              </v:rect>
            </w:pict>
          </mc:Fallback>
        </mc:AlternateContent>
      </w:r>
      <w:r w:rsidR="00BF522A" w:rsidRPr="003D2C8C">
        <w:rPr>
          <w:noProof/>
          <w:lang w:eastAsia="en-GB"/>
        </w:rPr>
        <w:drawing>
          <wp:inline distT="0" distB="0" distL="0" distR="0" wp14:anchorId="54968A8F" wp14:editId="2E4E6F42">
            <wp:extent cx="3462123" cy="3238500"/>
            <wp:effectExtent l="19050" t="19050" r="241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3574" cy="3239857"/>
                    </a:xfrm>
                    <a:prstGeom prst="rect">
                      <a:avLst/>
                    </a:prstGeom>
                    <a:ln>
                      <a:solidFill>
                        <a:schemeClr val="accent1"/>
                      </a:solidFill>
                    </a:ln>
                  </pic:spPr>
                </pic:pic>
              </a:graphicData>
            </a:graphic>
          </wp:inline>
        </w:drawing>
      </w:r>
    </w:p>
    <w:p w:rsidR="00BF522A" w:rsidRPr="00C216B9" w:rsidRDefault="00BF522A" w:rsidP="00BF522A">
      <w:pPr>
        <w:rPr>
          <w:highlight w:val="yellow"/>
        </w:rPr>
      </w:pPr>
    </w:p>
    <w:p w:rsidR="001235B2" w:rsidRPr="00AC3D13" w:rsidRDefault="001235B2" w:rsidP="001235B2">
      <w:pPr>
        <w:pStyle w:val="Heading4"/>
      </w:pPr>
      <w:r w:rsidRPr="00AC3D13">
        <w:t xml:space="preserve">Nesting topics </w:t>
      </w:r>
    </w:p>
    <w:p w:rsidR="001235B2" w:rsidRDefault="001235B2" w:rsidP="00BF522A">
      <w:r w:rsidRPr="00AC3D13">
        <w:t>To nest topics in a bookmap, add a &lt;part&gt; element and create the nested structure inside that &lt;part&gt;. Only one &lt;part&gt; is required, as it is used only for identifying which section is the actual content and not, for example, creating levels in a table of contents.</w:t>
      </w:r>
    </w:p>
    <w:p w:rsidR="001235B2" w:rsidRDefault="001235B2" w:rsidP="00BF522A">
      <w:pPr>
        <w:pStyle w:val="Monospace"/>
      </w:pPr>
    </w:p>
    <w:p w:rsidR="00BF522A" w:rsidRPr="001235B2" w:rsidRDefault="00A54D7B" w:rsidP="00BF522A">
      <w:pPr>
        <w:pStyle w:val="Monospace"/>
        <w:rPr>
          <w:color w:val="000000"/>
        </w:rPr>
      </w:pPr>
      <w:r w:rsidRPr="001235B2">
        <w:t>&lt;part</w:t>
      </w:r>
      <w:r w:rsidR="00BF522A" w:rsidRPr="001235B2">
        <w:t>&gt;</w:t>
      </w:r>
    </w:p>
    <w:p w:rsidR="00BF522A" w:rsidRPr="001235B2" w:rsidRDefault="00BF522A" w:rsidP="00BF522A">
      <w:pPr>
        <w:pStyle w:val="Monospace"/>
        <w:ind w:firstLine="720"/>
        <w:rPr>
          <w:color w:val="000000"/>
        </w:rPr>
      </w:pPr>
      <w:r w:rsidRPr="001235B2">
        <w:t>&lt;topicref</w:t>
      </w:r>
      <w:r w:rsidRPr="001235B2">
        <w:rPr>
          <w:color w:val="F5844C"/>
        </w:rPr>
        <w:t xml:space="preserve"> href</w:t>
      </w:r>
      <w:r w:rsidRPr="001235B2">
        <w:rPr>
          <w:color w:val="FF8040"/>
        </w:rPr>
        <w:t>=</w:t>
      </w:r>
      <w:r w:rsidRPr="001235B2">
        <w:t>"AC_6.1.dita"&gt;</w:t>
      </w:r>
    </w:p>
    <w:p w:rsidR="001235B2" w:rsidRDefault="00BF522A" w:rsidP="00BF522A">
      <w:pPr>
        <w:pStyle w:val="Monospace"/>
        <w:ind w:left="720" w:firstLine="720"/>
      </w:pPr>
      <w:r w:rsidRPr="001235B2">
        <w:t>&lt;topicref</w:t>
      </w:r>
      <w:r w:rsidRPr="001235B2">
        <w:rPr>
          <w:color w:val="F5844C"/>
        </w:rPr>
        <w:t xml:space="preserve"> href</w:t>
      </w:r>
      <w:r w:rsidRPr="001235B2">
        <w:rPr>
          <w:color w:val="FF8040"/>
        </w:rPr>
        <w:t>=</w:t>
      </w:r>
      <w:r w:rsidRPr="001235B2">
        <w:rPr>
          <w:color w:val="993300"/>
        </w:rPr>
        <w:t>"AC_6.1.1.dita"</w:t>
      </w:r>
      <w:r w:rsidRPr="001235B2">
        <w:t>/&gt;</w:t>
      </w:r>
    </w:p>
    <w:p w:rsidR="001235B2" w:rsidRDefault="001235B2" w:rsidP="001235B2">
      <w:pPr>
        <w:pStyle w:val="Monospace"/>
        <w:ind w:left="720" w:firstLine="720"/>
      </w:pPr>
      <w:r w:rsidRPr="001235B2">
        <w:t>&lt;topicref</w:t>
      </w:r>
      <w:r w:rsidRPr="001235B2">
        <w:rPr>
          <w:color w:val="F5844C"/>
        </w:rPr>
        <w:t xml:space="preserve"> href</w:t>
      </w:r>
      <w:r w:rsidRPr="001235B2">
        <w:rPr>
          <w:color w:val="FF8040"/>
        </w:rPr>
        <w:t>=</w:t>
      </w:r>
      <w:r>
        <w:rPr>
          <w:color w:val="993300"/>
        </w:rPr>
        <w:t>"AC_6.1.2</w:t>
      </w:r>
      <w:r w:rsidRPr="001235B2">
        <w:rPr>
          <w:color w:val="993300"/>
        </w:rPr>
        <w:t>.dita"</w:t>
      </w:r>
      <w:r w:rsidRPr="001235B2">
        <w:t>/&gt;</w:t>
      </w:r>
    </w:p>
    <w:p w:rsidR="001235B2" w:rsidRDefault="001235B2" w:rsidP="001235B2">
      <w:pPr>
        <w:pStyle w:val="Monospace"/>
        <w:ind w:left="720" w:firstLine="720"/>
      </w:pPr>
      <w:r w:rsidRPr="001235B2">
        <w:t>&lt;topicref</w:t>
      </w:r>
      <w:r w:rsidRPr="001235B2">
        <w:rPr>
          <w:color w:val="F5844C"/>
        </w:rPr>
        <w:t xml:space="preserve"> href</w:t>
      </w:r>
      <w:r w:rsidRPr="001235B2">
        <w:rPr>
          <w:color w:val="FF8040"/>
        </w:rPr>
        <w:t>=</w:t>
      </w:r>
      <w:r>
        <w:rPr>
          <w:color w:val="993300"/>
        </w:rPr>
        <w:t>"AC_6.1.3</w:t>
      </w:r>
      <w:r w:rsidRPr="001235B2">
        <w:rPr>
          <w:color w:val="993300"/>
        </w:rPr>
        <w:t>.dita"</w:t>
      </w:r>
      <w:r w:rsidRPr="001235B2">
        <w:t>/&gt;</w:t>
      </w:r>
    </w:p>
    <w:p w:rsidR="00BF522A" w:rsidRDefault="00BF522A" w:rsidP="001235B2">
      <w:pPr>
        <w:pStyle w:val="Monospace"/>
        <w:ind w:firstLine="720"/>
      </w:pPr>
      <w:r w:rsidRPr="001235B2">
        <w:t>&lt;/topicref&gt;</w:t>
      </w:r>
    </w:p>
    <w:p w:rsidR="001235B2" w:rsidRPr="001235B2" w:rsidRDefault="001235B2" w:rsidP="001235B2">
      <w:pPr>
        <w:pStyle w:val="Monospace"/>
        <w:ind w:firstLine="720"/>
        <w:rPr>
          <w:color w:val="000000"/>
        </w:rPr>
      </w:pPr>
      <w:r w:rsidRPr="001235B2">
        <w:t>&lt;topicref</w:t>
      </w:r>
      <w:r w:rsidRPr="001235B2">
        <w:rPr>
          <w:color w:val="F5844C"/>
        </w:rPr>
        <w:t xml:space="preserve"> href</w:t>
      </w:r>
      <w:r w:rsidRPr="001235B2">
        <w:rPr>
          <w:color w:val="FF8040"/>
        </w:rPr>
        <w:t>=</w:t>
      </w:r>
      <w:r>
        <w:t>"AC_6.2</w:t>
      </w:r>
      <w:r w:rsidRPr="001235B2">
        <w:t>.dita"&gt;</w:t>
      </w:r>
    </w:p>
    <w:p w:rsidR="001235B2" w:rsidRDefault="001235B2" w:rsidP="001235B2">
      <w:pPr>
        <w:pStyle w:val="Monospace"/>
        <w:ind w:left="720" w:firstLine="720"/>
      </w:pPr>
      <w:r w:rsidRPr="001235B2">
        <w:t>&lt;topicref</w:t>
      </w:r>
      <w:r w:rsidRPr="001235B2">
        <w:rPr>
          <w:color w:val="F5844C"/>
        </w:rPr>
        <w:t xml:space="preserve"> href</w:t>
      </w:r>
      <w:r w:rsidRPr="001235B2">
        <w:rPr>
          <w:color w:val="FF8040"/>
        </w:rPr>
        <w:t>=</w:t>
      </w:r>
      <w:r w:rsidRPr="001235B2">
        <w:rPr>
          <w:color w:val="993300"/>
        </w:rPr>
        <w:t>"AC_6.</w:t>
      </w:r>
      <w:r>
        <w:rPr>
          <w:color w:val="993300"/>
        </w:rPr>
        <w:t>2</w:t>
      </w:r>
      <w:r w:rsidRPr="001235B2">
        <w:rPr>
          <w:color w:val="993300"/>
        </w:rPr>
        <w:t>.1.dita"</w:t>
      </w:r>
      <w:r w:rsidRPr="001235B2">
        <w:t>/&gt;</w:t>
      </w:r>
    </w:p>
    <w:p w:rsidR="001235B2" w:rsidRDefault="001235B2" w:rsidP="001235B2">
      <w:pPr>
        <w:pStyle w:val="Monospace"/>
        <w:ind w:left="720" w:firstLine="720"/>
      </w:pPr>
      <w:r w:rsidRPr="001235B2">
        <w:t>&lt;topicref</w:t>
      </w:r>
      <w:r w:rsidRPr="001235B2">
        <w:rPr>
          <w:color w:val="F5844C"/>
        </w:rPr>
        <w:t xml:space="preserve"> href</w:t>
      </w:r>
      <w:r w:rsidRPr="001235B2">
        <w:rPr>
          <w:color w:val="FF8040"/>
        </w:rPr>
        <w:t>=</w:t>
      </w:r>
      <w:r>
        <w:rPr>
          <w:color w:val="993300"/>
        </w:rPr>
        <w:t>"AC_6.2.2</w:t>
      </w:r>
      <w:r w:rsidRPr="001235B2">
        <w:rPr>
          <w:color w:val="993300"/>
        </w:rPr>
        <w:t>.dita"</w:t>
      </w:r>
      <w:r w:rsidRPr="001235B2">
        <w:t>/&gt;</w:t>
      </w:r>
    </w:p>
    <w:p w:rsidR="001235B2" w:rsidRPr="001235B2" w:rsidRDefault="001235B2" w:rsidP="001235B2">
      <w:pPr>
        <w:pStyle w:val="Monospace"/>
        <w:ind w:firstLine="720"/>
        <w:rPr>
          <w:color w:val="000000"/>
        </w:rPr>
      </w:pPr>
      <w:r w:rsidRPr="001235B2">
        <w:t>&lt;/topicref&gt;</w:t>
      </w:r>
    </w:p>
    <w:p w:rsidR="00BF522A" w:rsidRPr="001235B2" w:rsidRDefault="00BF522A" w:rsidP="00BF522A">
      <w:pPr>
        <w:pStyle w:val="Monospace"/>
      </w:pPr>
      <w:r w:rsidRPr="001235B2">
        <w:t>&lt;/</w:t>
      </w:r>
      <w:r w:rsidR="00A54D7B" w:rsidRPr="001235B2">
        <w:t>part</w:t>
      </w:r>
      <w:r w:rsidRPr="001235B2">
        <w:t>&gt;</w:t>
      </w:r>
    </w:p>
    <w:p w:rsidR="00BF522A" w:rsidRPr="001235B2" w:rsidRDefault="00BF522A" w:rsidP="00BF522A"/>
    <w:p w:rsidR="00BF522A" w:rsidRPr="001235B2" w:rsidRDefault="00BF522A" w:rsidP="00BF522A">
      <w:r w:rsidRPr="001235B2">
        <w:t>Contents of AC_6.dita:</w:t>
      </w:r>
    </w:p>
    <w:p w:rsidR="00BF522A" w:rsidRPr="001235B2" w:rsidRDefault="00BF522A" w:rsidP="00BF522A">
      <w:pPr>
        <w:pStyle w:val="Monospace"/>
      </w:pPr>
      <w:r w:rsidRPr="001235B2">
        <w:t>&lt;concept&gt;</w:t>
      </w:r>
    </w:p>
    <w:p w:rsidR="00BF522A" w:rsidRPr="001235B2" w:rsidRDefault="00BF522A" w:rsidP="00BF522A">
      <w:pPr>
        <w:pStyle w:val="Monospace"/>
      </w:pPr>
      <w:r w:rsidRPr="001235B2">
        <w:t>&lt;title&gt;&lt;ph&gt;6&lt;/ph&gt; Emergency switch-off&lt;/title&gt;</w:t>
      </w:r>
    </w:p>
    <w:p w:rsidR="00BF522A" w:rsidRPr="001235B2" w:rsidRDefault="00BF522A" w:rsidP="00BF522A">
      <w:pPr>
        <w:pStyle w:val="Monospace"/>
      </w:pPr>
      <w:r w:rsidRPr="001235B2">
        <w:rPr>
          <w:color w:val="000096"/>
        </w:rPr>
        <w:t>&lt;shortdesc&gt;</w:t>
      </w:r>
      <w:r w:rsidRPr="001235B2">
        <w:t xml:space="preserve">The people responsible: </w:t>
      </w:r>
      <w:r w:rsidRPr="001235B2">
        <w:rPr>
          <w:color w:val="000096"/>
        </w:rPr>
        <w:t>&lt;ph</w:t>
      </w:r>
      <w:r w:rsidRPr="001235B2">
        <w:rPr>
          <w:color w:val="F5844C"/>
        </w:rPr>
        <w:t xml:space="preserve"> outputclass</w:t>
      </w:r>
      <w:r w:rsidRPr="001235B2">
        <w:rPr>
          <w:color w:val="FF8040"/>
        </w:rPr>
        <w:t>=</w:t>
      </w:r>
      <w:r w:rsidRPr="001235B2">
        <w:rPr>
          <w:color w:val="993300"/>
        </w:rPr>
        <w:t>"responsibility-roles"</w:t>
      </w:r>
      <w:r w:rsidRPr="001235B2">
        <w:rPr>
          <w:color w:val="000096"/>
        </w:rPr>
        <w:t>&gt;</w:t>
      </w:r>
      <w:r w:rsidRPr="001235B2">
        <w:t>all concerned, driver, guard, PICEE, signaller</w:t>
      </w:r>
      <w:r w:rsidRPr="001235B2">
        <w:rPr>
          <w:color w:val="000096"/>
        </w:rPr>
        <w:t>&lt;/ph&gt;&lt;/shortdesc&gt;</w:t>
      </w:r>
    </w:p>
    <w:p w:rsidR="00BF522A" w:rsidRPr="001235B2" w:rsidRDefault="00BF522A" w:rsidP="00BF522A">
      <w:pPr>
        <w:pStyle w:val="Monospace"/>
      </w:pPr>
      <w:r w:rsidRPr="001235B2">
        <w:t>&lt;prolog&gt;</w:t>
      </w:r>
    </w:p>
    <w:p w:rsidR="00BF522A" w:rsidRPr="001235B2" w:rsidRDefault="00BF522A" w:rsidP="00BF522A">
      <w:pPr>
        <w:pStyle w:val="Monospace"/>
      </w:pPr>
      <w:r w:rsidRPr="001235B2">
        <w:t>...</w:t>
      </w:r>
    </w:p>
    <w:p w:rsidR="00BF522A" w:rsidRPr="001235B2" w:rsidRDefault="00BF522A" w:rsidP="00BF522A">
      <w:pPr>
        <w:pStyle w:val="Monospace"/>
      </w:pPr>
      <w:r w:rsidRPr="001235B2">
        <w:t>&lt;/prolog&gt;</w:t>
      </w:r>
    </w:p>
    <w:p w:rsidR="00BF522A" w:rsidRPr="001235B2" w:rsidRDefault="00BF522A" w:rsidP="00BF522A">
      <w:pPr>
        <w:pStyle w:val="Monospace"/>
      </w:pPr>
      <w:r w:rsidRPr="001235B2">
        <w:t>&lt;conbody&gt;</w:t>
      </w:r>
    </w:p>
    <w:p w:rsidR="00BF522A" w:rsidRPr="001235B2" w:rsidRDefault="00BF522A" w:rsidP="00BF522A">
      <w:pPr>
        <w:pStyle w:val="Monospace"/>
        <w:ind w:firstLine="720"/>
      </w:pPr>
      <w:r w:rsidRPr="001235B2">
        <w:rPr>
          <w:color w:val="000096"/>
        </w:rPr>
        <w:t>&lt;note&gt;</w:t>
      </w:r>
      <w:r w:rsidRPr="001235B2">
        <w:br/>
        <w:t xml:space="preserve">   </w:t>
      </w:r>
      <w:r w:rsidRPr="001235B2">
        <w:tab/>
      </w:r>
      <w:r w:rsidRPr="001235B2">
        <w:tab/>
      </w:r>
      <w:r w:rsidRPr="001235B2">
        <w:rPr>
          <w:color w:val="000096"/>
        </w:rPr>
        <w:t>&lt;p&gt;</w:t>
      </w:r>
      <w:r w:rsidRPr="001235B2">
        <w:t xml:space="preserve">An emergency switch-off of the OLE does not mean that </w:t>
      </w:r>
    </w:p>
    <w:p w:rsidR="00BF522A" w:rsidRPr="001235B2" w:rsidRDefault="00BF522A" w:rsidP="00BF522A">
      <w:pPr>
        <w:pStyle w:val="Monospace"/>
        <w:ind w:left="720" w:firstLine="720"/>
        <w:rPr>
          <w:color w:val="000096"/>
        </w:rPr>
      </w:pPr>
      <w:r w:rsidRPr="001235B2">
        <w:t>train running has been stopped.</w:t>
      </w:r>
      <w:r w:rsidRPr="001235B2">
        <w:rPr>
          <w:color w:val="000096"/>
        </w:rPr>
        <w:t>&lt;/p&gt;</w:t>
      </w:r>
    </w:p>
    <w:p w:rsidR="00BF522A" w:rsidRPr="001235B2" w:rsidRDefault="00BF522A" w:rsidP="00BF522A">
      <w:pPr>
        <w:pStyle w:val="Monospace"/>
        <w:ind w:left="720"/>
      </w:pPr>
      <w:r w:rsidRPr="001235B2">
        <w:t>&lt;/note&gt;</w:t>
      </w:r>
    </w:p>
    <w:p w:rsidR="00BF522A" w:rsidRPr="001235B2" w:rsidRDefault="00BF522A" w:rsidP="00BF522A">
      <w:pPr>
        <w:pStyle w:val="Monospace"/>
      </w:pPr>
      <w:r w:rsidRPr="001235B2">
        <w:t>&lt;/conbody&gt;</w:t>
      </w:r>
    </w:p>
    <w:p w:rsidR="00BF522A" w:rsidRPr="001235B2" w:rsidRDefault="00BF522A" w:rsidP="00BF522A">
      <w:pPr>
        <w:pStyle w:val="Monospace"/>
      </w:pPr>
      <w:r w:rsidRPr="001235B2">
        <w:t>&lt;/concept&gt;</w:t>
      </w:r>
    </w:p>
    <w:p w:rsidR="00BF522A" w:rsidRDefault="00BF522A" w:rsidP="00BF522A">
      <w:pPr>
        <w:rPr>
          <w:highlight w:val="yellow"/>
        </w:rPr>
      </w:pPr>
    </w:p>
    <w:p w:rsidR="00BF522A" w:rsidRPr="005642D3" w:rsidRDefault="00BF522A" w:rsidP="00BF522A">
      <w:r w:rsidRPr="005642D3">
        <w:t>Contents of AC_6.1.dita:</w:t>
      </w:r>
    </w:p>
    <w:p w:rsidR="00BF522A" w:rsidRPr="005642D3" w:rsidRDefault="00BF522A" w:rsidP="00BF522A">
      <w:pPr>
        <w:pStyle w:val="Monospace"/>
      </w:pPr>
      <w:r w:rsidRPr="005642D3">
        <w:t>&lt;concept&gt;</w:t>
      </w:r>
    </w:p>
    <w:p w:rsidR="00BF522A" w:rsidRPr="005642D3" w:rsidRDefault="00BF522A" w:rsidP="00BF522A">
      <w:pPr>
        <w:pStyle w:val="Monospace"/>
      </w:pPr>
      <w:r w:rsidRPr="005642D3">
        <w:t>&lt;title&gt;&lt;ph&gt;</w:t>
      </w:r>
      <w:r w:rsidRPr="005642D3">
        <w:rPr>
          <w:color w:val="000000"/>
        </w:rPr>
        <w:t>6.1</w:t>
      </w:r>
      <w:r w:rsidRPr="005642D3">
        <w:t>&lt;/ph&gt;</w:t>
      </w:r>
      <w:r w:rsidRPr="005642D3">
        <w:rPr>
          <w:color w:val="000000"/>
        </w:rPr>
        <w:t xml:space="preserve"> Immediate actions</w:t>
      </w:r>
      <w:r w:rsidRPr="005642D3">
        <w:t>&lt;/title&gt;</w:t>
      </w:r>
      <w:r w:rsidRPr="005642D3">
        <w:br/>
        <w:t>&lt;/concept&gt;</w:t>
      </w:r>
    </w:p>
    <w:p w:rsidR="00BF522A" w:rsidRPr="005642D3" w:rsidRDefault="00BF522A" w:rsidP="00BF522A"/>
    <w:p w:rsidR="00BF522A" w:rsidRPr="005642D3" w:rsidRDefault="00BF522A" w:rsidP="00BF522A">
      <w:r w:rsidRPr="005642D3">
        <w:t>Contents of AC_6.1.1.dita:</w:t>
      </w:r>
    </w:p>
    <w:p w:rsidR="00BF522A" w:rsidRPr="005642D3" w:rsidRDefault="00BF522A" w:rsidP="00BF522A">
      <w:pPr>
        <w:pStyle w:val="Monospace"/>
      </w:pPr>
      <w:r w:rsidRPr="005642D3">
        <w:t>&lt;concept&gt;</w:t>
      </w:r>
    </w:p>
    <w:p w:rsidR="00BF522A" w:rsidRPr="005642D3" w:rsidRDefault="00BF522A" w:rsidP="00BF522A">
      <w:pPr>
        <w:pStyle w:val="Monospace"/>
      </w:pPr>
      <w:r w:rsidRPr="005642D3">
        <w:t>&lt;title&gt;&lt;ph</w:t>
      </w:r>
      <w:r w:rsidRPr="005642D3">
        <w:rPr>
          <w:color w:val="F5844C"/>
        </w:rPr>
        <w:t xml:space="preserve"> </w:t>
      </w:r>
      <w:commentRangeStart w:id="175"/>
      <w:r w:rsidRPr="005642D3">
        <w:rPr>
          <w:color w:val="F5844C"/>
        </w:rPr>
        <w:t>outputclass</w:t>
      </w:r>
      <w:r w:rsidRPr="005642D3">
        <w:rPr>
          <w:color w:val="FF8040"/>
        </w:rPr>
        <w:t>=</w:t>
      </w:r>
      <w:r w:rsidRPr="005642D3">
        <w:rPr>
          <w:color w:val="993300"/>
        </w:rPr>
        <w:t>"rule-number</w:t>
      </w:r>
      <w:commentRangeEnd w:id="175"/>
      <w:r w:rsidR="009274D1">
        <w:rPr>
          <w:rStyle w:val="CommentReference"/>
          <w:rFonts w:ascii="Times New Roman" w:hAnsi="Times New Roman" w:cs="Times New Roman"/>
        </w:rPr>
        <w:commentReference w:id="175"/>
      </w:r>
      <w:r w:rsidRPr="005642D3">
        <w:rPr>
          <w:color w:val="993300"/>
        </w:rPr>
        <w:t>"</w:t>
      </w:r>
      <w:r w:rsidRPr="005642D3">
        <w:t>&gt;6.1.1&lt;/ph&gt; Types of incident&lt;/title&gt;</w:t>
      </w:r>
    </w:p>
    <w:p w:rsidR="00BF522A" w:rsidRPr="005642D3" w:rsidRDefault="00BF522A" w:rsidP="00BF522A">
      <w:pPr>
        <w:pStyle w:val="Monospace"/>
      </w:pPr>
      <w:r w:rsidRPr="005642D3">
        <w:t>&lt;conbody&gt;</w:t>
      </w:r>
    </w:p>
    <w:p w:rsidR="00BF522A" w:rsidRPr="005642D3" w:rsidRDefault="00BF522A" w:rsidP="00BF522A">
      <w:pPr>
        <w:pStyle w:val="Monospace"/>
        <w:ind w:left="720"/>
      </w:pPr>
      <w:r w:rsidRPr="005642D3">
        <w:rPr>
          <w:color w:val="000096"/>
        </w:rPr>
        <w:t>&lt;p</w:t>
      </w:r>
      <w:r w:rsidRPr="005642D3">
        <w:rPr>
          <w:color w:val="F5844C"/>
        </w:rPr>
        <w:t xml:space="preserve"> outputclass</w:t>
      </w:r>
      <w:r w:rsidRPr="005642D3">
        <w:rPr>
          <w:color w:val="FF8040"/>
        </w:rPr>
        <w:t>=</w:t>
      </w:r>
      <w:r w:rsidRPr="005642D3">
        <w:t>"responsibility-roles"</w:t>
      </w:r>
      <w:r w:rsidRPr="005642D3">
        <w:rPr>
          <w:color w:val="000096"/>
        </w:rPr>
        <w:t>&gt;</w:t>
      </w:r>
      <w:r w:rsidRPr="005642D3">
        <w:rPr>
          <w:color w:val="000000"/>
        </w:rPr>
        <w:t>all concerned</w:t>
      </w:r>
      <w:r w:rsidRPr="005642D3">
        <w:rPr>
          <w:color w:val="000096"/>
        </w:rPr>
        <w:t>&lt;/p&gt;</w:t>
      </w:r>
    </w:p>
    <w:p w:rsidR="00BF522A" w:rsidRPr="005642D3" w:rsidRDefault="00BF522A" w:rsidP="00BF522A">
      <w:pPr>
        <w:pStyle w:val="Monospace"/>
        <w:ind w:left="720"/>
      </w:pPr>
      <w:r w:rsidRPr="005642D3">
        <w:rPr>
          <w:color w:val="000096"/>
        </w:rPr>
        <w:t>&lt;p&gt;</w:t>
      </w:r>
      <w:r w:rsidRPr="005642D3">
        <w:t xml:space="preserve">You must immediately contact the ECO (or arrange for this to be </w:t>
      </w:r>
    </w:p>
    <w:p w:rsidR="00BF522A" w:rsidRPr="005642D3" w:rsidRDefault="00BF522A" w:rsidP="00BF522A">
      <w:pPr>
        <w:pStyle w:val="Monospace"/>
        <w:ind w:left="720"/>
      </w:pPr>
      <w:r w:rsidRPr="005642D3">
        <w:t>done) if you become aware of:</w:t>
      </w:r>
    </w:p>
    <w:p w:rsidR="00BF522A" w:rsidRPr="005642D3" w:rsidRDefault="00BF522A" w:rsidP="00BF522A">
      <w:pPr>
        <w:pStyle w:val="Monospace"/>
        <w:ind w:left="1440"/>
        <w:rPr>
          <w:color w:val="000096"/>
        </w:rPr>
      </w:pPr>
      <w:r w:rsidRPr="005642D3">
        <w:rPr>
          <w:color w:val="000096"/>
        </w:rPr>
        <w:t>&lt;ul&gt;</w:t>
      </w:r>
    </w:p>
    <w:p w:rsidR="00BF522A" w:rsidRPr="005642D3" w:rsidRDefault="00BF522A" w:rsidP="00BF522A">
      <w:pPr>
        <w:pStyle w:val="Monospace"/>
        <w:ind w:left="1440"/>
      </w:pPr>
      <w:r w:rsidRPr="005642D3">
        <w:rPr>
          <w:color w:val="000096"/>
        </w:rPr>
        <w:t>&lt;li&gt;</w:t>
      </w:r>
      <w:r w:rsidRPr="005642D3">
        <w:t>a derailment</w:t>
      </w:r>
      <w:r w:rsidRPr="005642D3">
        <w:rPr>
          <w:color w:val="000096"/>
        </w:rPr>
        <w:t>&lt;/li&gt;</w:t>
      </w:r>
    </w:p>
    <w:p w:rsidR="00BF522A" w:rsidRPr="005642D3" w:rsidRDefault="00BF522A" w:rsidP="00BF522A">
      <w:pPr>
        <w:pStyle w:val="Monospace"/>
        <w:ind w:left="1440"/>
      </w:pPr>
      <w:r w:rsidRPr="005642D3">
        <w:rPr>
          <w:color w:val="000096"/>
        </w:rPr>
        <w:t>&lt;li&gt;</w:t>
      </w:r>
      <w:r w:rsidRPr="005642D3">
        <w:t>a lineside fire</w:t>
      </w:r>
      <w:r w:rsidRPr="005642D3">
        <w:rPr>
          <w:color w:val="000096"/>
        </w:rPr>
        <w:t>&lt;/li&gt;</w:t>
      </w:r>
    </w:p>
    <w:p w:rsidR="00BF522A" w:rsidRPr="005642D3" w:rsidRDefault="00BF522A" w:rsidP="00BF522A">
      <w:pPr>
        <w:pStyle w:val="Monospace"/>
        <w:ind w:left="1440"/>
      </w:pPr>
      <w:r w:rsidRPr="005642D3">
        <w:rPr>
          <w:color w:val="000096"/>
        </w:rPr>
        <w:t>&lt;li&gt;</w:t>
      </w:r>
      <w:r w:rsidRPr="005642D3">
        <w:t>a fire in a vehicle or train</w:t>
      </w:r>
      <w:r w:rsidRPr="005642D3">
        <w:rPr>
          <w:color w:val="000096"/>
        </w:rPr>
        <w:t>&lt;/li&gt;</w:t>
      </w:r>
    </w:p>
    <w:p w:rsidR="00BF522A" w:rsidRPr="005642D3" w:rsidRDefault="00BF522A" w:rsidP="00BF522A">
      <w:pPr>
        <w:pStyle w:val="Monospace"/>
        <w:ind w:left="1440"/>
      </w:pPr>
      <w:r w:rsidRPr="005642D3">
        <w:rPr>
          <w:color w:val="000096"/>
        </w:rPr>
        <w:t>&lt;li&gt;</w:t>
      </w:r>
      <w:r w:rsidRPr="005642D3">
        <w:t xml:space="preserve">a person in contact with or in danger of coming into </w:t>
      </w:r>
    </w:p>
    <w:p w:rsidR="00BF522A" w:rsidRPr="005642D3" w:rsidRDefault="00BF522A" w:rsidP="00BF522A">
      <w:pPr>
        <w:pStyle w:val="Monospace"/>
        <w:ind w:left="1440"/>
      </w:pPr>
      <w:r w:rsidRPr="005642D3">
        <w:t>contact with the OLE</w:t>
      </w:r>
      <w:r w:rsidRPr="005642D3">
        <w:rPr>
          <w:color w:val="000096"/>
        </w:rPr>
        <w:t>&lt;/li&gt;</w:t>
      </w:r>
    </w:p>
    <w:p w:rsidR="00BF522A" w:rsidRPr="005642D3" w:rsidRDefault="00BF522A" w:rsidP="00BF522A">
      <w:pPr>
        <w:pStyle w:val="Monospace"/>
        <w:ind w:left="1440"/>
      </w:pPr>
      <w:r w:rsidRPr="005642D3">
        <w:rPr>
          <w:color w:val="000096"/>
        </w:rPr>
        <w:t>&lt;li&gt;</w:t>
      </w:r>
      <w:r w:rsidRPr="005642D3">
        <w:t>an incident or other emergency requiring, or likely to require, the electricity supply to be switched off.&lt;</w:t>
      </w:r>
      <w:r w:rsidRPr="005642D3">
        <w:rPr>
          <w:color w:val="000096"/>
        </w:rPr>
        <w:t>/li&gt;</w:t>
      </w:r>
    </w:p>
    <w:p w:rsidR="00BF522A" w:rsidRPr="005642D3" w:rsidRDefault="00BF522A" w:rsidP="00BF522A">
      <w:pPr>
        <w:pStyle w:val="Monospace"/>
        <w:ind w:left="720" w:firstLine="720"/>
      </w:pPr>
      <w:r w:rsidRPr="005642D3">
        <w:rPr>
          <w:color w:val="000096"/>
        </w:rPr>
        <w:t>&lt;/ul&gt;</w:t>
      </w:r>
    </w:p>
    <w:p w:rsidR="00BF522A" w:rsidRPr="005642D3" w:rsidRDefault="00BF522A" w:rsidP="00BF522A">
      <w:pPr>
        <w:pStyle w:val="Monospace"/>
        <w:ind w:left="720"/>
      </w:pPr>
      <w:r w:rsidRPr="005642D3">
        <w:rPr>
          <w:color w:val="000096"/>
        </w:rPr>
        <w:t>&lt;/p&gt;</w:t>
      </w:r>
    </w:p>
    <w:p w:rsidR="00BF522A" w:rsidRPr="005642D3" w:rsidRDefault="00BF522A" w:rsidP="00BF522A">
      <w:pPr>
        <w:pStyle w:val="Monospace"/>
        <w:ind w:left="720"/>
      </w:pPr>
      <w:r w:rsidRPr="005642D3">
        <w:rPr>
          <w:color w:val="000096"/>
        </w:rPr>
        <w:t>&lt;p&gt;</w:t>
      </w:r>
      <w:r w:rsidRPr="005642D3">
        <w:t>If you receive a message from another person about an emergency, you must pass on all this information to the ECO.</w:t>
      </w:r>
      <w:r w:rsidRPr="005642D3">
        <w:rPr>
          <w:color w:val="000096"/>
        </w:rPr>
        <w:t>&lt;/p&gt;</w:t>
      </w:r>
    </w:p>
    <w:p w:rsidR="00BF522A" w:rsidRPr="00C216B9" w:rsidRDefault="00BF522A" w:rsidP="00BF522A">
      <w:pPr>
        <w:pStyle w:val="Monospace"/>
        <w:rPr>
          <w:highlight w:val="yellow"/>
        </w:rPr>
      </w:pPr>
      <w:r w:rsidRPr="005642D3">
        <w:t>&lt;/conbody&gt;</w:t>
      </w:r>
      <w:r w:rsidRPr="005642D3">
        <w:br/>
        <w:t>&lt;/concept&gt;</w:t>
      </w:r>
    </w:p>
    <w:p w:rsidR="00BF522A" w:rsidRDefault="00BF522A" w:rsidP="00BF522A">
      <w:pPr>
        <w:rPr>
          <w:highlight w:val="yellow"/>
        </w:rPr>
      </w:pPr>
    </w:p>
    <w:p w:rsidR="00E04FC3" w:rsidRPr="005642D3" w:rsidRDefault="00E04FC3" w:rsidP="00E04FC3">
      <w:pPr>
        <w:pStyle w:val="Heading4"/>
      </w:pPr>
      <w:r w:rsidRPr="005642D3">
        <w:t xml:space="preserve">Building hierarchy using maps </w:t>
      </w:r>
    </w:p>
    <w:p w:rsidR="00E04FC3" w:rsidRPr="005642D3" w:rsidRDefault="00106F04" w:rsidP="00BF522A">
      <w:r w:rsidRPr="005642D3">
        <w:t xml:space="preserve">To keep your bookmap cleaner and easier to read, you can also create maps and include your topics in that map. </w:t>
      </w:r>
      <w:r w:rsidR="00E04FC3" w:rsidRPr="005642D3">
        <w:t>Note that even with maps, you will need heading topics and nested topics like described above.</w:t>
      </w:r>
    </w:p>
    <w:p w:rsidR="00E04FC3" w:rsidRPr="005642D3" w:rsidRDefault="00E04FC3" w:rsidP="00BF522A"/>
    <w:p w:rsidR="00106F04" w:rsidRPr="005642D3" w:rsidRDefault="00106F04" w:rsidP="00106F04">
      <w:r w:rsidRPr="005642D3">
        <w:t xml:space="preserve">The map is included inside </w:t>
      </w:r>
      <w:r w:rsidRPr="005642D3">
        <w:rPr>
          <w:rStyle w:val="MonospaceChar"/>
        </w:rPr>
        <w:t>&lt;part&gt;</w:t>
      </w:r>
      <w:r w:rsidRPr="005642D3">
        <w:t xml:space="preserve"> in bookmap:</w:t>
      </w:r>
    </w:p>
    <w:p w:rsidR="00106F04" w:rsidRPr="005642D3" w:rsidRDefault="00106F04" w:rsidP="00106F04">
      <w:pPr>
        <w:pStyle w:val="Monospace"/>
        <w:rPr>
          <w:color w:val="000000"/>
        </w:rPr>
      </w:pPr>
      <w:r w:rsidRPr="005642D3">
        <w:t>&lt;part&gt;</w:t>
      </w:r>
    </w:p>
    <w:p w:rsidR="00106F04" w:rsidRPr="005642D3" w:rsidRDefault="00106F04" w:rsidP="00106F04">
      <w:pPr>
        <w:pStyle w:val="Monospace"/>
        <w:ind w:firstLine="720"/>
        <w:rPr>
          <w:color w:val="000000"/>
        </w:rPr>
      </w:pPr>
      <w:r w:rsidRPr="005642D3">
        <w:t>&lt;topicref</w:t>
      </w:r>
      <w:r w:rsidRPr="005642D3">
        <w:rPr>
          <w:color w:val="F5844C"/>
        </w:rPr>
        <w:t xml:space="preserve"> href</w:t>
      </w:r>
      <w:r w:rsidRPr="005642D3">
        <w:rPr>
          <w:color w:val="FF8040"/>
        </w:rPr>
        <w:t>=</w:t>
      </w:r>
      <w:r w:rsidRPr="005642D3">
        <w:t>"</w:t>
      </w:r>
      <w:r w:rsidR="00B720C1" w:rsidRPr="005642D3">
        <w:t>chapter2</w:t>
      </w:r>
      <w:r w:rsidRPr="005642D3">
        <w:t>.dita</w:t>
      </w:r>
      <w:r w:rsidR="00B720C1" w:rsidRPr="005642D3">
        <w:t>map</w:t>
      </w:r>
      <w:r w:rsidRPr="005642D3">
        <w:t>"&gt;</w:t>
      </w:r>
    </w:p>
    <w:p w:rsidR="00106F04" w:rsidRPr="005642D3" w:rsidRDefault="00106F04" w:rsidP="00106F04">
      <w:pPr>
        <w:pStyle w:val="Monospace"/>
      </w:pPr>
      <w:r w:rsidRPr="005642D3">
        <w:t>&lt;/part&gt;</w:t>
      </w:r>
    </w:p>
    <w:p w:rsidR="00106F04" w:rsidRPr="005642D3" w:rsidRDefault="00106F04" w:rsidP="00BF522A"/>
    <w:p w:rsidR="00B720C1" w:rsidRPr="005642D3" w:rsidRDefault="00B720C1" w:rsidP="00BF522A">
      <w:r w:rsidRPr="005642D3">
        <w:t>The map “chapter2.ditamap” has the following structure:</w:t>
      </w:r>
    </w:p>
    <w:p w:rsidR="00B720C1" w:rsidRDefault="00B720C1" w:rsidP="00B720C1">
      <w:pPr>
        <w:pStyle w:val="Monospace"/>
        <w:rPr>
          <w:color w:val="000000"/>
          <w:highlight w:val="white"/>
        </w:rPr>
      </w:pPr>
      <w:r>
        <w:rPr>
          <w:color w:val="000096"/>
          <w:highlight w:val="white"/>
        </w:rPr>
        <w:t>&lt;map&gt;</w:t>
      </w:r>
    </w:p>
    <w:p w:rsidR="00B720C1" w:rsidRDefault="00B720C1" w:rsidP="00B720C1">
      <w:pPr>
        <w:pStyle w:val="Monospace"/>
        <w:rPr>
          <w:color w:val="000000"/>
          <w:highlight w:val="white"/>
        </w:rPr>
      </w:pPr>
      <w:r>
        <w:rPr>
          <w:color w:val="000096"/>
          <w:highlight w:val="white"/>
        </w:rPr>
        <w:t>&lt;title&gt;</w:t>
      </w:r>
      <w:r>
        <w:rPr>
          <w:color w:val="000000"/>
          <w:highlight w:val="white"/>
        </w:rPr>
        <w:t>Chapter 2</w:t>
      </w:r>
      <w:r>
        <w:rPr>
          <w:color w:val="000096"/>
          <w:highlight w:val="white"/>
        </w:rPr>
        <w:t>&lt;/title&gt;</w:t>
      </w:r>
    </w:p>
    <w:p w:rsidR="00B720C1" w:rsidRDefault="00B720C1" w:rsidP="00B720C1">
      <w:pPr>
        <w:pStyle w:val="Monospace"/>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"TW5_2.dita"</w:t>
      </w:r>
      <w:r>
        <w:rPr>
          <w:color w:val="000096"/>
          <w:highlight w:val="white"/>
        </w:rPr>
        <w:t>&gt;</w:t>
      </w:r>
    </w:p>
    <w:p w:rsidR="00B720C1" w:rsidRDefault="00B720C1" w:rsidP="00B720C1">
      <w:pPr>
        <w:pStyle w:val="Monospace"/>
        <w:ind w:firstLine="720"/>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"TW5_2.1.dita"</w:t>
      </w:r>
      <w:r>
        <w:rPr>
          <w:color w:val="000096"/>
          <w:highlight w:val="white"/>
        </w:rPr>
        <w:t>/&gt;</w:t>
      </w:r>
    </w:p>
    <w:p w:rsidR="00B720C1" w:rsidRDefault="00B720C1" w:rsidP="00B720C1">
      <w:pPr>
        <w:pStyle w:val="Monospace"/>
        <w:ind w:firstLine="720"/>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"TW5_2.2.dita"</w:t>
      </w:r>
      <w:r>
        <w:rPr>
          <w:color w:val="000096"/>
          <w:highlight w:val="white"/>
        </w:rPr>
        <w:t>/&gt;</w:t>
      </w:r>
    </w:p>
    <w:p w:rsidR="00B720C1" w:rsidRDefault="00B720C1" w:rsidP="00B720C1">
      <w:pPr>
        <w:pStyle w:val="Monospace"/>
        <w:ind w:firstLine="720"/>
        <w:rPr>
          <w:color w:val="000000"/>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"TW5_2.3.dita"</w:t>
      </w:r>
      <w:r>
        <w:rPr>
          <w:color w:val="000096"/>
          <w:highlight w:val="white"/>
        </w:rPr>
        <w:t>/&gt;</w:t>
      </w:r>
    </w:p>
    <w:p w:rsidR="00B720C1" w:rsidRDefault="00B720C1" w:rsidP="00B720C1">
      <w:pPr>
        <w:pStyle w:val="Monospace"/>
        <w:ind w:firstLine="720"/>
        <w:rPr>
          <w:highlight w:val="white"/>
        </w:rPr>
      </w:pPr>
      <w:r>
        <w:rPr>
          <w:color w:val="000096"/>
          <w:highlight w:val="white"/>
        </w:rPr>
        <w:t>&lt;topicref</w:t>
      </w:r>
      <w:r>
        <w:rPr>
          <w:color w:val="F5844C"/>
          <w:highlight w:val="white"/>
        </w:rPr>
        <w:t xml:space="preserve"> href</w:t>
      </w:r>
      <w:r>
        <w:rPr>
          <w:color w:val="FF8040"/>
          <w:highlight w:val="white"/>
        </w:rPr>
        <w:t>=</w:t>
      </w:r>
      <w:r>
        <w:rPr>
          <w:highlight w:val="white"/>
        </w:rPr>
        <w:t>"TW5_2.4.dita"</w:t>
      </w:r>
      <w:r>
        <w:rPr>
          <w:color w:val="000096"/>
          <w:highlight w:val="white"/>
        </w:rPr>
        <w:t>/&gt;</w:t>
      </w:r>
      <w:r>
        <w:rPr>
          <w:color w:val="000000"/>
          <w:highlight w:val="white"/>
        </w:rPr>
        <w:br/>
      </w:r>
      <w:r>
        <w:rPr>
          <w:color w:val="000096"/>
          <w:highlight w:val="white"/>
        </w:rPr>
        <w:t>&lt;/topicref&gt;</w:t>
      </w:r>
      <w:r>
        <w:rPr>
          <w:color w:val="000000"/>
          <w:highlight w:val="white"/>
        </w:rPr>
        <w:br/>
      </w:r>
      <w:r>
        <w:rPr>
          <w:color w:val="000096"/>
          <w:highlight w:val="white"/>
        </w:rPr>
        <w:t>&lt;/map&gt;</w:t>
      </w:r>
    </w:p>
    <w:p w:rsidR="00106F04" w:rsidRPr="00BF522A" w:rsidRDefault="00106F04" w:rsidP="00BF522A">
      <w:pPr>
        <w:rPr>
          <w:highlight w:val="yellow"/>
        </w:rPr>
      </w:pPr>
    </w:p>
    <w:p w:rsidR="00183278" w:rsidRPr="005642D3" w:rsidRDefault="00183278" w:rsidP="00183278">
      <w:pPr>
        <w:pStyle w:val="Heading3"/>
      </w:pPr>
      <w:bookmarkStart w:id="176" w:name="_Toc469647143"/>
      <w:r w:rsidRPr="005642D3">
        <w:t>Bookmap structure</w:t>
      </w:r>
      <w:bookmarkEnd w:id="176"/>
    </w:p>
    <w:p w:rsidR="00183278" w:rsidRPr="005642D3" w:rsidRDefault="00183278" w:rsidP="00183278">
      <w:r w:rsidRPr="005642D3">
        <w:t>Structure your bookmaps as follows, keeping each element in the order shown.</w:t>
      </w:r>
    </w:p>
    <w:p w:rsidR="00183278" w:rsidRPr="005642D3" w:rsidRDefault="00183278" w:rsidP="00183278"/>
    <w:p w:rsidR="00183278" w:rsidRPr="005642D3" w:rsidRDefault="00183278" w:rsidP="00183278">
      <w:pPr>
        <w:pStyle w:val="ListParagraph"/>
        <w:numPr>
          <w:ilvl w:val="0"/>
          <w:numId w:val="5"/>
        </w:numPr>
      </w:pPr>
      <w:r w:rsidRPr="005642D3">
        <w:t>&lt;bookmap&gt; (mandatory)</w:t>
      </w:r>
    </w:p>
    <w:p w:rsidR="00183278" w:rsidRPr="005642D3" w:rsidRDefault="00183278" w:rsidP="00183278">
      <w:pPr>
        <w:pStyle w:val="ListParagraph"/>
        <w:numPr>
          <w:ilvl w:val="1"/>
          <w:numId w:val="5"/>
        </w:numPr>
      </w:pPr>
      <w:r w:rsidRPr="005642D3">
        <w:t>&lt;booktitle&gt; (mandatory)</w:t>
      </w:r>
    </w:p>
    <w:p w:rsidR="00183278" w:rsidRPr="005642D3" w:rsidRDefault="00183278" w:rsidP="00183278">
      <w:pPr>
        <w:pStyle w:val="ListParagraph"/>
        <w:numPr>
          <w:ilvl w:val="2"/>
          <w:numId w:val="5"/>
        </w:numPr>
      </w:pPr>
      <w:r w:rsidRPr="005642D3">
        <w:t>&lt;booklibrary&gt; (mandatory)</w:t>
      </w:r>
    </w:p>
    <w:p w:rsidR="00183278" w:rsidRPr="005642D3" w:rsidRDefault="00183278" w:rsidP="00183278">
      <w:pPr>
        <w:pStyle w:val="ListParagraph"/>
        <w:numPr>
          <w:ilvl w:val="2"/>
          <w:numId w:val="5"/>
        </w:numPr>
      </w:pPr>
      <w:r w:rsidRPr="005642D3">
        <w:t>&lt;mainbooktitle&gt; (mandatory)</w:t>
      </w:r>
    </w:p>
    <w:p w:rsidR="00070B21" w:rsidRPr="005642D3" w:rsidRDefault="00070B21" w:rsidP="00183278">
      <w:pPr>
        <w:pStyle w:val="ListParagraph"/>
        <w:numPr>
          <w:ilvl w:val="2"/>
          <w:numId w:val="5"/>
        </w:numPr>
      </w:pPr>
      <w:r w:rsidRPr="005642D3">
        <w:t>&lt;booktitlealt&gt; (optional)</w:t>
      </w:r>
    </w:p>
    <w:p w:rsidR="00183278" w:rsidRPr="005642D3" w:rsidRDefault="00183278" w:rsidP="00183278">
      <w:pPr>
        <w:pStyle w:val="ListParagraph"/>
        <w:numPr>
          <w:ilvl w:val="1"/>
          <w:numId w:val="5"/>
        </w:numPr>
      </w:pPr>
      <w:r w:rsidRPr="005642D3">
        <w:t>&lt;bookmeta&gt; (mandatory)</w:t>
      </w:r>
    </w:p>
    <w:p w:rsidR="00183278" w:rsidRPr="005642D3" w:rsidRDefault="00183278" w:rsidP="00183278">
      <w:pPr>
        <w:pStyle w:val="ListParagraph"/>
        <w:numPr>
          <w:ilvl w:val="1"/>
          <w:numId w:val="5"/>
        </w:numPr>
      </w:pPr>
      <w:r w:rsidRPr="005642D3">
        <w:t>&lt;frontmatter&gt; (mandatory)</w:t>
      </w:r>
    </w:p>
    <w:p w:rsidR="00183278" w:rsidRPr="005642D3" w:rsidRDefault="00183278" w:rsidP="00183278">
      <w:pPr>
        <w:pStyle w:val="ListParagraph"/>
        <w:numPr>
          <w:ilvl w:val="2"/>
          <w:numId w:val="5"/>
        </w:numPr>
      </w:pPr>
      <w:r w:rsidRPr="005642D3">
        <w:t>&lt;</w:t>
      </w:r>
      <w:r w:rsidR="00070B21" w:rsidRPr="005642D3">
        <w:t>notices&gt; (mandatory)</w:t>
      </w:r>
    </w:p>
    <w:p w:rsidR="00183278" w:rsidRPr="005642D3" w:rsidRDefault="00183278" w:rsidP="00183278">
      <w:pPr>
        <w:pStyle w:val="ListParagraph"/>
        <w:numPr>
          <w:ilvl w:val="2"/>
          <w:numId w:val="5"/>
        </w:numPr>
      </w:pPr>
      <w:r w:rsidRPr="005642D3">
        <w:t>&lt;booklists&gt; (mandatory)</w:t>
      </w:r>
    </w:p>
    <w:p w:rsidR="00183278" w:rsidRPr="005642D3" w:rsidRDefault="00183278" w:rsidP="00183278">
      <w:pPr>
        <w:pStyle w:val="ListParagraph"/>
        <w:numPr>
          <w:ilvl w:val="3"/>
          <w:numId w:val="5"/>
        </w:numPr>
      </w:pPr>
      <w:r w:rsidRPr="005642D3">
        <w:t>&lt;toc&gt; (mandatory)</w:t>
      </w:r>
    </w:p>
    <w:p w:rsidR="00183278" w:rsidRPr="00AC3D13" w:rsidRDefault="00183278" w:rsidP="00183278">
      <w:pPr>
        <w:pStyle w:val="ListParagraph"/>
        <w:numPr>
          <w:ilvl w:val="3"/>
          <w:numId w:val="5"/>
        </w:numPr>
      </w:pPr>
      <w:r w:rsidRPr="00AC3D13">
        <w:t>&lt;figurelist&gt; (optional)</w:t>
      </w:r>
    </w:p>
    <w:p w:rsidR="00183278" w:rsidRPr="00AC3D13" w:rsidRDefault="00183278" w:rsidP="00183278">
      <w:pPr>
        <w:pStyle w:val="ListParagraph"/>
        <w:numPr>
          <w:ilvl w:val="3"/>
          <w:numId w:val="5"/>
        </w:numPr>
      </w:pPr>
      <w:r w:rsidRPr="00AC3D13">
        <w:t>&lt;tablelist&gt; (optional)</w:t>
      </w:r>
    </w:p>
    <w:p w:rsidR="00183278" w:rsidRPr="00AC3D13" w:rsidRDefault="00183278" w:rsidP="00183278">
      <w:pPr>
        <w:pStyle w:val="ListParagraph"/>
        <w:numPr>
          <w:ilvl w:val="1"/>
          <w:numId w:val="5"/>
        </w:numPr>
      </w:pPr>
      <w:r w:rsidRPr="00AC3D13">
        <w:t>one &lt;part&gt; element (mandatory</w:t>
      </w:r>
      <w:r w:rsidR="00A9767F" w:rsidRPr="00AC3D13">
        <w:t xml:space="preserve"> for nesting Rule Book topics</w:t>
      </w:r>
      <w:r w:rsidRPr="00AC3D13">
        <w:t>)</w:t>
      </w:r>
    </w:p>
    <w:p w:rsidR="00183278" w:rsidRPr="00AC3D13" w:rsidRDefault="00183278" w:rsidP="00183278">
      <w:pPr>
        <w:pStyle w:val="ListParagraph"/>
        <w:numPr>
          <w:ilvl w:val="1"/>
          <w:numId w:val="5"/>
        </w:numPr>
      </w:pPr>
      <w:r w:rsidRPr="00AC3D13">
        <w:t>backmatter&gt; (optional)</w:t>
      </w:r>
    </w:p>
    <w:p w:rsidR="00183278" w:rsidRPr="00AC3D13" w:rsidRDefault="00183278" w:rsidP="00183278">
      <w:pPr>
        <w:pStyle w:val="ListParagraph"/>
        <w:numPr>
          <w:ilvl w:val="2"/>
          <w:numId w:val="5"/>
        </w:numPr>
      </w:pPr>
      <w:r w:rsidRPr="00AC3D13">
        <w:t>&lt;booklists&gt; (optional)</w:t>
      </w:r>
    </w:p>
    <w:p w:rsidR="00183278" w:rsidRPr="005642D3" w:rsidRDefault="00183278" w:rsidP="00183278">
      <w:pPr>
        <w:pStyle w:val="ListParagraph"/>
        <w:numPr>
          <w:ilvl w:val="1"/>
          <w:numId w:val="5"/>
        </w:numPr>
      </w:pPr>
      <w:r w:rsidRPr="005642D3">
        <w:t>&lt;reltable&gt; (optional)</w:t>
      </w:r>
    </w:p>
    <w:p w:rsidR="00183278" w:rsidRPr="00C216B9" w:rsidRDefault="00183278" w:rsidP="006C7AD6">
      <w:pPr>
        <w:rPr>
          <w:highlight w:val="yellow"/>
        </w:rPr>
      </w:pPr>
    </w:p>
    <w:p w:rsidR="00013A41" w:rsidRPr="005642D3" w:rsidRDefault="00013A41" w:rsidP="006C7AD6">
      <w:r w:rsidRPr="005642D3">
        <w:t xml:space="preserve">The bookmap can only been as the order and structure of content in the published output. </w:t>
      </w:r>
    </w:p>
    <w:p w:rsidR="00013A41" w:rsidRPr="005642D3" w:rsidRDefault="00013A41" w:rsidP="006C7AD6"/>
    <w:p w:rsidR="00C216B9" w:rsidRPr="005642D3" w:rsidRDefault="00013A41" w:rsidP="006C7AD6">
      <w:r w:rsidRPr="005642D3">
        <w:t xml:space="preserve">In the example below, the front cover page and the copyrights page are built using metadata in &lt;bookmap&gt; and &lt;bookmeta&gt;. The role responsibilities page (“You will need this module if…”) and the conventions pages are built from &lt;notices&gt; in &lt;frontmatter&gt;. The table of contents is built based on the &lt;toc&gt; element in &lt;frontmatter&gt;. </w:t>
      </w:r>
    </w:p>
    <w:p w:rsidR="00C216B9" w:rsidRDefault="00013A41" w:rsidP="006C7AD6">
      <w:pPr>
        <w:rPr>
          <w:highlight w:val="yellow"/>
        </w:rPr>
      </w:pPr>
      <w:r>
        <w:rPr>
          <w:noProof/>
          <w:lang w:eastAsia="en-GB"/>
        </w:rPr>
        <w:drawing>
          <wp:inline distT="0" distB="0" distL="0" distR="0" wp14:anchorId="025ECD7D" wp14:editId="4DA720D5">
            <wp:extent cx="5731510" cy="20243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24380"/>
                    </a:xfrm>
                    <a:prstGeom prst="rect">
                      <a:avLst/>
                    </a:prstGeom>
                  </pic:spPr>
                </pic:pic>
              </a:graphicData>
            </a:graphic>
          </wp:inline>
        </w:drawing>
      </w:r>
    </w:p>
    <w:p w:rsidR="00013A41" w:rsidRDefault="00013A41" w:rsidP="006C7AD6">
      <w:pPr>
        <w:rPr>
          <w:highlight w:val="yellow"/>
        </w:rPr>
      </w:pPr>
    </w:p>
    <w:p w:rsidR="009D04EE" w:rsidRPr="005642D3" w:rsidRDefault="009D04EE" w:rsidP="006C7AD6">
      <w:r w:rsidRPr="005642D3">
        <w:t xml:space="preserve">In the example below, chapter 1 is built from the topics included in the bookmap with &lt;part&gt;, and the back cover page is again built using metadata in &lt;bookmeta&gt;. </w:t>
      </w:r>
    </w:p>
    <w:p w:rsidR="009D04EE" w:rsidRPr="005642D3" w:rsidRDefault="009D04EE" w:rsidP="006C7AD6"/>
    <w:p w:rsidR="00C216B9" w:rsidRDefault="00013A41" w:rsidP="006C7AD6">
      <w:pPr>
        <w:rPr>
          <w:highlight w:val="yellow"/>
        </w:rPr>
      </w:pPr>
      <w:r>
        <w:rPr>
          <w:noProof/>
          <w:lang w:eastAsia="en-GB"/>
        </w:rPr>
        <w:drawing>
          <wp:inline distT="0" distB="0" distL="0" distR="0" wp14:anchorId="3AF82E6F" wp14:editId="3EA4CC06">
            <wp:extent cx="2922870" cy="20472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0383" cy="2052502"/>
                    </a:xfrm>
                    <a:prstGeom prst="rect">
                      <a:avLst/>
                    </a:prstGeom>
                  </pic:spPr>
                </pic:pic>
              </a:graphicData>
            </a:graphic>
          </wp:inline>
        </w:drawing>
      </w:r>
    </w:p>
    <w:p w:rsidR="00013A41" w:rsidRDefault="00013A41" w:rsidP="006C7AD6">
      <w:pPr>
        <w:rPr>
          <w:highlight w:val="yellow"/>
        </w:rPr>
      </w:pPr>
    </w:p>
    <w:p w:rsidR="00DB481C" w:rsidRPr="005642D3" w:rsidRDefault="00C216B9" w:rsidP="00183278">
      <w:pPr>
        <w:pStyle w:val="Heading3"/>
      </w:pPr>
      <w:bookmarkStart w:id="177" w:name="_Bookmap_elements_for"/>
      <w:bookmarkStart w:id="178" w:name="_Ref464215438"/>
      <w:bookmarkStart w:id="179" w:name="_Toc469647144"/>
      <w:bookmarkEnd w:id="177"/>
      <w:r w:rsidRPr="005642D3">
        <w:t>B</w:t>
      </w:r>
      <w:r w:rsidR="00DB481C" w:rsidRPr="005642D3">
        <w:t>ookmap elements for Rule Book</w:t>
      </w:r>
      <w:bookmarkEnd w:id="178"/>
      <w:bookmarkEnd w:id="179"/>
    </w:p>
    <w:p w:rsidR="004C1259" w:rsidRPr="005642D3" w:rsidRDefault="004C1259" w:rsidP="004C1259">
      <w:r w:rsidRPr="005642D3">
        <w:t>The Rule Book bookmap also includes metadata that is used to generate the front cover of the Rule Book PDFs and control certain functionality in the digital Rule Book. You must pay attention to the correctness of this metadata as it enables showing correct content to the correct readers digitally.</w:t>
      </w:r>
    </w:p>
    <w:p w:rsidR="004C1259" w:rsidRPr="005642D3" w:rsidRDefault="004C1259" w:rsidP="008835E7">
      <w:pPr>
        <w:tabs>
          <w:tab w:val="left" w:pos="5245"/>
        </w:tabs>
      </w:pPr>
    </w:p>
    <w:p w:rsidR="008835E7" w:rsidRPr="005642D3" w:rsidRDefault="008835E7" w:rsidP="008835E7">
      <w:pPr>
        <w:tabs>
          <w:tab w:val="left" w:pos="5245"/>
        </w:tabs>
      </w:pPr>
      <w:r w:rsidRPr="005642D3">
        <w:t>Nest the following in the &lt;bookmap&gt; root element when creating a bookmap. For instructions regarding the elements in the A4 bookmap, see</w:t>
      </w:r>
      <w:r w:rsidR="004C1259" w:rsidRPr="005642D3">
        <w:t xml:space="preserve"> </w:t>
      </w:r>
      <w:hyperlink w:anchor="_Bookmap_elements_for_1" w:history="1">
        <w:r w:rsidR="004C1259" w:rsidRPr="005642D3">
          <w:rPr>
            <w:rStyle w:val="Hyperlink"/>
          </w:rPr>
          <w:t>Bookmap elements for A4 documents</w:t>
        </w:r>
      </w:hyperlink>
      <w:r w:rsidRPr="005642D3">
        <w:t xml:space="preserve"> on page </w:t>
      </w:r>
      <w:r w:rsidRPr="005642D3">
        <w:fldChar w:fldCharType="begin"/>
      </w:r>
      <w:r w:rsidRPr="005642D3">
        <w:instrText xml:space="preserve"> PAGEREF _Ref464563959 \h </w:instrText>
      </w:r>
      <w:r w:rsidRPr="005642D3">
        <w:fldChar w:fldCharType="separate"/>
      </w:r>
      <w:r w:rsidR="00D0331A">
        <w:rPr>
          <w:noProof/>
        </w:rPr>
        <w:t>46</w:t>
      </w:r>
      <w:r w:rsidRPr="005642D3">
        <w:fldChar w:fldCharType="end"/>
      </w:r>
      <w:r w:rsidRPr="005642D3">
        <w:t>.</w:t>
      </w:r>
    </w:p>
    <w:p w:rsidR="008835E7" w:rsidRPr="005642D3" w:rsidRDefault="008835E7" w:rsidP="008835E7">
      <w:r w:rsidRPr="005642D3">
        <w:t xml:space="preserve"> </w:t>
      </w:r>
    </w:p>
    <w:tbl>
      <w:tblPr>
        <w:tblStyle w:val="TableGrid"/>
        <w:tblW w:w="0" w:type="auto"/>
        <w:tblCellMar>
          <w:top w:w="113" w:type="dxa"/>
          <w:bottom w:w="113" w:type="dxa"/>
        </w:tblCellMar>
        <w:tblLook w:val="04A0" w:firstRow="1" w:lastRow="0" w:firstColumn="1" w:lastColumn="0" w:noHBand="0" w:noVBand="1"/>
      </w:tblPr>
      <w:tblGrid>
        <w:gridCol w:w="1696"/>
        <w:gridCol w:w="7320"/>
      </w:tblGrid>
      <w:tr w:rsidR="008835E7" w:rsidRPr="005642D3" w:rsidTr="002B2862">
        <w:tc>
          <w:tcPr>
            <w:tcW w:w="1696" w:type="dxa"/>
            <w:shd w:val="clear" w:color="auto" w:fill="FBE4D5" w:themeFill="accent2" w:themeFillTint="33"/>
          </w:tcPr>
          <w:p w:rsidR="008835E7" w:rsidRPr="005642D3" w:rsidRDefault="008835E7" w:rsidP="00246EA8">
            <w:pPr>
              <w:rPr>
                <w:b/>
              </w:rPr>
            </w:pPr>
            <w:r w:rsidRPr="005642D3">
              <w:rPr>
                <w:b/>
              </w:rPr>
              <w:t>Element</w:t>
            </w:r>
          </w:p>
        </w:tc>
        <w:tc>
          <w:tcPr>
            <w:tcW w:w="7320" w:type="dxa"/>
            <w:shd w:val="clear" w:color="auto" w:fill="FBE4D5" w:themeFill="accent2" w:themeFillTint="33"/>
          </w:tcPr>
          <w:p w:rsidR="008835E7" w:rsidRPr="005642D3" w:rsidRDefault="008835E7" w:rsidP="00246EA8">
            <w:pPr>
              <w:rPr>
                <w:b/>
              </w:rPr>
            </w:pPr>
            <w:r w:rsidRPr="005642D3">
              <w:rPr>
                <w:b/>
              </w:rPr>
              <w:t>Guidance</w:t>
            </w:r>
          </w:p>
        </w:tc>
      </w:tr>
      <w:tr w:rsidR="008835E7" w:rsidRPr="005642D3" w:rsidTr="002B2862">
        <w:tc>
          <w:tcPr>
            <w:tcW w:w="1696" w:type="dxa"/>
          </w:tcPr>
          <w:p w:rsidR="008835E7" w:rsidRPr="005642D3" w:rsidRDefault="008835E7" w:rsidP="00246EA8">
            <w:pPr>
              <w:rPr>
                <w:b/>
              </w:rPr>
            </w:pPr>
            <w:r w:rsidRPr="005642D3">
              <w:rPr>
                <w:b/>
              </w:rPr>
              <w:t xml:space="preserve">&lt;booktitle&gt; </w:t>
            </w:r>
          </w:p>
          <w:p w:rsidR="008835E7" w:rsidRPr="005642D3" w:rsidRDefault="008835E7" w:rsidP="00246EA8">
            <w:pPr>
              <w:rPr>
                <w:b/>
              </w:rPr>
            </w:pPr>
            <w:r w:rsidRPr="005642D3">
              <w:rPr>
                <w:b/>
              </w:rPr>
              <w:t>booktitle</w:t>
            </w:r>
          </w:p>
        </w:tc>
        <w:tc>
          <w:tcPr>
            <w:tcW w:w="7320" w:type="dxa"/>
          </w:tcPr>
          <w:p w:rsidR="008835E7" w:rsidRPr="005642D3" w:rsidRDefault="008835E7" w:rsidP="00246EA8">
            <w:r w:rsidRPr="005642D3">
              <w:t xml:space="preserve">Use the &lt;booktitle&gt; element as a </w:t>
            </w:r>
            <w:r w:rsidR="00BC613F" w:rsidRPr="005642D3">
              <w:t xml:space="preserve">container for the &lt;booklibrary&gt;, </w:t>
            </w:r>
            <w:r w:rsidRPr="005642D3">
              <w:t xml:space="preserve">&lt;mainbooktitle&gt; </w:t>
            </w:r>
            <w:r w:rsidR="00BC613F" w:rsidRPr="005642D3">
              <w:t xml:space="preserve">and &lt;booktitlealt&gt; </w:t>
            </w:r>
            <w:r w:rsidRPr="005642D3">
              <w:t>elements.</w:t>
            </w:r>
          </w:p>
          <w:p w:rsidR="002C50E2" w:rsidRPr="005642D3" w:rsidRDefault="002C50E2" w:rsidP="00246EA8"/>
          <w:p w:rsidR="002C50E2" w:rsidRPr="005642D3" w:rsidRDefault="002C50E2" w:rsidP="002C50E2">
            <w:r w:rsidRPr="005642D3">
              <w:t>Nest the following elements in the &lt;booktitle&gt; element:</w:t>
            </w:r>
          </w:p>
          <w:p w:rsidR="002C50E2" w:rsidRPr="005642D3" w:rsidRDefault="002C50E2" w:rsidP="00246EA8"/>
          <w:tbl>
            <w:tblPr>
              <w:tblStyle w:val="TableGrid"/>
              <w:tblW w:w="0" w:type="auto"/>
              <w:tblCellMar>
                <w:top w:w="113" w:type="dxa"/>
                <w:bottom w:w="113" w:type="dxa"/>
              </w:tblCellMar>
              <w:tblLook w:val="04A0" w:firstRow="1" w:lastRow="0" w:firstColumn="1" w:lastColumn="0" w:noHBand="0" w:noVBand="1"/>
            </w:tblPr>
            <w:tblGrid>
              <w:gridCol w:w="2078"/>
              <w:gridCol w:w="4898"/>
            </w:tblGrid>
            <w:tr w:rsidR="007C0D9A" w:rsidRPr="005642D3" w:rsidTr="00B851C9">
              <w:tc>
                <w:tcPr>
                  <w:tcW w:w="2078" w:type="dxa"/>
                  <w:shd w:val="clear" w:color="auto" w:fill="FBE4D5" w:themeFill="accent2" w:themeFillTint="33"/>
                </w:tcPr>
                <w:p w:rsidR="007C0D9A" w:rsidRPr="005642D3" w:rsidRDefault="007C0D9A" w:rsidP="007C0D9A">
                  <w:pPr>
                    <w:rPr>
                      <w:b/>
                    </w:rPr>
                  </w:pPr>
                  <w:r w:rsidRPr="005642D3">
                    <w:rPr>
                      <w:b/>
                    </w:rPr>
                    <w:t>Element</w:t>
                  </w:r>
                </w:p>
              </w:tc>
              <w:tc>
                <w:tcPr>
                  <w:tcW w:w="4898" w:type="dxa"/>
                  <w:shd w:val="clear" w:color="auto" w:fill="FBE4D5" w:themeFill="accent2" w:themeFillTint="33"/>
                </w:tcPr>
                <w:p w:rsidR="007C0D9A" w:rsidRPr="005642D3" w:rsidRDefault="007C0D9A" w:rsidP="007C0D9A">
                  <w:pPr>
                    <w:rPr>
                      <w:b/>
                    </w:rPr>
                  </w:pPr>
                  <w:r w:rsidRPr="005642D3">
                    <w:rPr>
                      <w:b/>
                    </w:rPr>
                    <w:t>Guidance</w:t>
                  </w:r>
                </w:p>
              </w:tc>
            </w:tr>
            <w:tr w:rsidR="007C0D9A" w:rsidRPr="005642D3" w:rsidTr="00B851C9">
              <w:tc>
                <w:tcPr>
                  <w:tcW w:w="2078" w:type="dxa"/>
                </w:tcPr>
                <w:p w:rsidR="007C0D9A" w:rsidRPr="005642D3" w:rsidRDefault="007C0D9A" w:rsidP="007C0D9A">
                  <w:pPr>
                    <w:rPr>
                      <w:b/>
                    </w:rPr>
                  </w:pPr>
                  <w:r w:rsidRPr="006807F0">
                    <w:rPr>
                      <w:b/>
                      <w:highlight w:val="yellow"/>
                      <w:rPrChange w:id="180" w:author="Alan Cropley" w:date="2017-02-07T13:42:00Z">
                        <w:rPr>
                          <w:b/>
                        </w:rPr>
                      </w:rPrChange>
                    </w:rPr>
                    <w:t>&lt;booklibrary&gt;</w:t>
                  </w:r>
                </w:p>
                <w:p w:rsidR="007C0D9A" w:rsidRPr="005642D3" w:rsidRDefault="007C0D9A" w:rsidP="007C0D9A">
                  <w:pPr>
                    <w:rPr>
                      <w:rFonts w:ascii="Times-Roman" w:eastAsia="Times-Roman" w:hAnsiTheme="minorHAnsi" w:cs="Times-Roman"/>
                      <w:b/>
                    </w:rPr>
                  </w:pPr>
                  <w:r w:rsidRPr="005642D3">
                    <w:rPr>
                      <w:b/>
                    </w:rPr>
                    <w:t>book library</w:t>
                  </w:r>
                </w:p>
              </w:tc>
              <w:tc>
                <w:tcPr>
                  <w:tcW w:w="4898" w:type="dxa"/>
                </w:tcPr>
                <w:p w:rsidR="007C0D9A" w:rsidRPr="005642D3" w:rsidRDefault="007C0D9A" w:rsidP="007C0D9A">
                  <w:r w:rsidRPr="005642D3">
                    <w:t>Use the &lt;booklibrary&gt; element to provide the Requirements Management Class. For example, add “Rule Book” to Rule Book, or “Railway Group Standards (NTRs)” to A4 standards. This element is used in conjunction with the &lt;mainbooktitle&gt; to form the entire name of the publication.</w:t>
                  </w:r>
                </w:p>
              </w:tc>
            </w:tr>
            <w:tr w:rsidR="007C0D9A" w:rsidRPr="005642D3" w:rsidTr="00B851C9">
              <w:tc>
                <w:tcPr>
                  <w:tcW w:w="2078" w:type="dxa"/>
                </w:tcPr>
                <w:p w:rsidR="007C0D9A" w:rsidRPr="005642D3" w:rsidRDefault="007C0D9A" w:rsidP="007C0D9A">
                  <w:pPr>
                    <w:rPr>
                      <w:b/>
                    </w:rPr>
                  </w:pPr>
                  <w:r w:rsidRPr="006807F0">
                    <w:rPr>
                      <w:b/>
                      <w:highlight w:val="yellow"/>
                      <w:rPrChange w:id="181" w:author="Alan Cropley" w:date="2017-02-07T13:42:00Z">
                        <w:rPr>
                          <w:b/>
                        </w:rPr>
                      </w:rPrChange>
                    </w:rPr>
                    <w:t>&lt;mainbooktitle&gt;</w:t>
                  </w:r>
                </w:p>
                <w:p w:rsidR="007C0D9A" w:rsidRPr="005642D3" w:rsidRDefault="007C0D9A" w:rsidP="007C0D9A">
                  <w:pPr>
                    <w:rPr>
                      <w:b/>
                    </w:rPr>
                  </w:pPr>
                  <w:r w:rsidRPr="005642D3">
                    <w:rPr>
                      <w:b/>
                    </w:rPr>
                    <w:t>main book title</w:t>
                  </w:r>
                </w:p>
              </w:tc>
              <w:tc>
                <w:tcPr>
                  <w:tcW w:w="4898" w:type="dxa"/>
                </w:tcPr>
                <w:p w:rsidR="007C0D9A" w:rsidRPr="005642D3" w:rsidRDefault="007C0D9A" w:rsidP="007C0D9A">
                  <w:r w:rsidRPr="005642D3">
                    <w:t>Use the &lt;mainbooktitle&gt; element to provide the descriptive name of the document, for example AC electrified lines or Preparation and movement of trains.</w:t>
                  </w:r>
                </w:p>
              </w:tc>
            </w:tr>
            <w:tr w:rsidR="007C0D9A" w:rsidRPr="005642D3" w:rsidTr="00B851C9">
              <w:tc>
                <w:tcPr>
                  <w:tcW w:w="2078" w:type="dxa"/>
                </w:tcPr>
                <w:p w:rsidR="007C0D9A" w:rsidRPr="005642D3" w:rsidRDefault="007C0D9A" w:rsidP="007C0D9A">
                  <w:pPr>
                    <w:rPr>
                      <w:b/>
                    </w:rPr>
                  </w:pPr>
                  <w:r w:rsidRPr="002E1968">
                    <w:rPr>
                      <w:b/>
                      <w:highlight w:val="yellow"/>
                      <w:rPrChange w:id="182" w:author="Alan Cropley" w:date="2017-02-07T13:10:00Z">
                        <w:rPr>
                          <w:b/>
                        </w:rPr>
                      </w:rPrChange>
                    </w:rPr>
                    <w:t>&lt;booktitlealt&gt;</w:t>
                  </w:r>
                </w:p>
                <w:p w:rsidR="007C0D9A" w:rsidRPr="005642D3" w:rsidRDefault="007C0D9A" w:rsidP="007C0D9A">
                  <w:pPr>
                    <w:rPr>
                      <w:b/>
                    </w:rPr>
                  </w:pPr>
                  <w:r w:rsidRPr="005642D3">
                    <w:rPr>
                      <w:b/>
                    </w:rPr>
                    <w:t>alternative book title</w:t>
                  </w:r>
                </w:p>
              </w:tc>
              <w:tc>
                <w:tcPr>
                  <w:tcW w:w="4898" w:type="dxa"/>
                </w:tcPr>
                <w:p w:rsidR="007C0D9A" w:rsidRPr="005642D3" w:rsidRDefault="007C0D9A" w:rsidP="007C0D9A">
                  <w:pPr>
                    <w:rPr>
                      <w:color w:val="000000"/>
                    </w:rPr>
                  </w:pPr>
                  <w:r w:rsidRPr="005642D3">
                    <w:rPr>
                      <w:color w:val="000000"/>
                    </w:rPr>
                    <w:t>Use the &lt;booktitlealt&gt; element to provide a subtitle for a document, if needed. This subtitle appears on the cover page of the Rule Book PDF, for example. Not all Rule Book modules have a subtitle.</w:t>
                  </w:r>
                </w:p>
                <w:p w:rsidR="007C0D9A" w:rsidRPr="005642D3" w:rsidRDefault="007C0D9A" w:rsidP="007C0D9A">
                  <w:pPr>
                    <w:rPr>
                      <w:color w:val="000000"/>
                    </w:rPr>
                  </w:pPr>
                </w:p>
                <w:p w:rsidR="007C0D9A" w:rsidRPr="005642D3" w:rsidRDefault="007C0D9A" w:rsidP="007C0D9A">
                  <w:pPr>
                    <w:rPr>
                      <w:b/>
                      <w:color w:val="000000"/>
                    </w:rPr>
                  </w:pPr>
                  <w:r w:rsidRPr="005642D3">
                    <w:rPr>
                      <w:b/>
                      <w:color w:val="000000"/>
                    </w:rPr>
                    <w:t>DITA example:</w:t>
                  </w:r>
                </w:p>
                <w:p w:rsidR="007C0D9A" w:rsidRPr="005642D3" w:rsidRDefault="007C0D9A" w:rsidP="007C0D9A">
                  <w:pPr>
                    <w:pStyle w:val="Monospace"/>
                  </w:pPr>
                  <w:r w:rsidRPr="005642D3">
                    <w:rPr>
                      <w:color w:val="000096"/>
                    </w:rPr>
                    <w:t>&lt;booktitle&gt;</w:t>
                  </w:r>
                  <w:r w:rsidRPr="005642D3">
                    <w:rPr>
                      <w:color w:val="000000"/>
                    </w:rPr>
                    <w:br/>
                  </w:r>
                  <w:r w:rsidRPr="005642D3">
                    <w:rPr>
                      <w:color w:val="000096"/>
                    </w:rPr>
                    <w:t>&lt;booklibrary&gt;</w:t>
                  </w:r>
                  <w:r w:rsidRPr="005642D3">
                    <w:rPr>
                      <w:color w:val="000000"/>
                    </w:rPr>
                    <w:t>Rule Book</w:t>
                  </w:r>
                  <w:r w:rsidRPr="005642D3">
                    <w:rPr>
                      <w:color w:val="000096"/>
                    </w:rPr>
                    <w:t>&lt;/booklibrary&gt;</w:t>
                  </w:r>
                </w:p>
                <w:p w:rsidR="007C0D9A" w:rsidRPr="005642D3" w:rsidRDefault="007C0D9A" w:rsidP="007C0D9A">
                  <w:pPr>
                    <w:pStyle w:val="Monospace"/>
                    <w:rPr>
                      <w:color w:val="000096"/>
                    </w:rPr>
                  </w:pPr>
                  <w:r w:rsidRPr="005642D3">
                    <w:rPr>
                      <w:color w:val="000096"/>
                    </w:rPr>
                    <w:t>&lt;mainbooktitle&gt;</w:t>
                  </w:r>
                  <w:r w:rsidRPr="005642D3">
                    <w:rPr>
                      <w:color w:val="000000"/>
                    </w:rPr>
                    <w:t>Preparation and movement of trains</w:t>
                  </w:r>
                  <w:r w:rsidRPr="005642D3">
                    <w:rPr>
                      <w:color w:val="000096"/>
                    </w:rPr>
                    <w:t>&lt;/mainbooktitle&gt;</w:t>
                  </w:r>
                </w:p>
                <w:p w:rsidR="00647C23" w:rsidRPr="005642D3" w:rsidRDefault="007C0D9A" w:rsidP="007C0D9A">
                  <w:pPr>
                    <w:pStyle w:val="Monospace"/>
                    <w:rPr>
                      <w:color w:val="000000"/>
                    </w:rPr>
                  </w:pPr>
                  <w:r w:rsidRPr="005642D3">
                    <w:rPr>
                      <w:color w:val="000096"/>
                    </w:rPr>
                    <w:t>&lt;booktitlealt&gt;</w:t>
                  </w:r>
                  <w:r w:rsidRPr="005642D3">
                    <w:rPr>
                      <w:color w:val="000000"/>
                    </w:rPr>
                    <w:t>Defective or isolated vehicles and on-train equipment</w:t>
                  </w:r>
                </w:p>
                <w:p w:rsidR="007C0D9A" w:rsidRPr="005642D3" w:rsidRDefault="007C0D9A" w:rsidP="007C0D9A">
                  <w:pPr>
                    <w:pStyle w:val="Monospace"/>
                  </w:pPr>
                  <w:r w:rsidRPr="005642D3">
                    <w:rPr>
                      <w:color w:val="000096"/>
                    </w:rPr>
                    <w:t>&lt;/booktitlealt&gt;</w:t>
                  </w:r>
                </w:p>
                <w:p w:rsidR="007C0D9A" w:rsidRPr="005642D3" w:rsidRDefault="007C0D9A" w:rsidP="007C0D9A">
                  <w:pPr>
                    <w:rPr>
                      <w:rFonts w:ascii="Courier New" w:hAnsi="Courier New" w:cs="Courier New"/>
                      <w:color w:val="000096"/>
                      <w:sz w:val="20"/>
                    </w:rPr>
                  </w:pPr>
                  <w:r w:rsidRPr="005642D3">
                    <w:rPr>
                      <w:rFonts w:ascii="Courier New" w:hAnsi="Courier New" w:cs="Courier New"/>
                      <w:color w:val="000096"/>
                      <w:sz w:val="20"/>
                    </w:rPr>
                    <w:t>&lt;/booktitle&gt;</w:t>
                  </w:r>
                </w:p>
                <w:p w:rsidR="007C0D9A" w:rsidRPr="005642D3" w:rsidRDefault="007C0D9A" w:rsidP="007C0D9A">
                  <w:pPr>
                    <w:rPr>
                      <w:rFonts w:ascii="Courier New" w:hAnsi="Courier New" w:cs="Courier New"/>
                      <w:color w:val="000096"/>
                      <w:sz w:val="20"/>
                    </w:rPr>
                  </w:pPr>
                </w:p>
                <w:p w:rsidR="007C0D9A" w:rsidRPr="005642D3" w:rsidRDefault="007C0D9A" w:rsidP="007C0D9A">
                  <w:pPr>
                    <w:rPr>
                      <w:b/>
                      <w:color w:val="000000"/>
                    </w:rPr>
                  </w:pPr>
                  <w:r w:rsidRPr="005642D3">
                    <w:rPr>
                      <w:b/>
                      <w:color w:val="000000"/>
                    </w:rPr>
                    <w:t>DITA example:</w:t>
                  </w:r>
                </w:p>
                <w:p w:rsidR="007C0D9A" w:rsidRPr="005642D3" w:rsidRDefault="007C0D9A" w:rsidP="007C0D9A">
                  <w:pPr>
                    <w:pStyle w:val="Monospace"/>
                    <w:rPr>
                      <w:color w:val="000096"/>
                    </w:rPr>
                  </w:pPr>
                  <w:r w:rsidRPr="005642D3">
                    <w:rPr>
                      <w:color w:val="000096"/>
                    </w:rPr>
                    <w:t>&lt;booktitle&gt;</w:t>
                  </w:r>
                </w:p>
                <w:p w:rsidR="00647C23" w:rsidRPr="005642D3" w:rsidRDefault="007C0D9A" w:rsidP="007C0D9A">
                  <w:pPr>
                    <w:pStyle w:val="Monospace"/>
                    <w:rPr>
                      <w:color w:val="000000"/>
                    </w:rPr>
                  </w:pPr>
                  <w:r w:rsidRPr="005642D3">
                    <w:rPr>
                      <w:color w:val="000096"/>
                    </w:rPr>
                    <w:t>&lt;booklibrary&gt;</w:t>
                  </w:r>
                  <w:r w:rsidRPr="005642D3">
                    <w:rPr>
                      <w:color w:val="000000"/>
                    </w:rPr>
                    <w:t>Rule Book</w:t>
                  </w:r>
                  <w:r w:rsidRPr="005642D3">
                    <w:rPr>
                      <w:color w:val="000096"/>
                    </w:rPr>
                    <w:t>&lt;/booklibrary&gt;</w:t>
                  </w:r>
                  <w:r w:rsidRPr="005642D3">
                    <w:rPr>
                      <w:color w:val="000000"/>
                    </w:rPr>
                    <w:br/>
                  </w:r>
                  <w:r w:rsidRPr="005642D3">
                    <w:rPr>
                      <w:color w:val="000096"/>
                    </w:rPr>
                    <w:t>&lt;mainbooktitle&gt;</w:t>
                  </w:r>
                  <w:r w:rsidRPr="005642D3">
                    <w:rPr>
                      <w:color w:val="000000"/>
                    </w:rPr>
                    <w:t xml:space="preserve">Rule </w:t>
                  </w:r>
                  <w:r w:rsidR="00647C23" w:rsidRPr="005642D3">
                    <w:rPr>
                      <w:color w:val="000000"/>
                    </w:rPr>
                    <w:t>B</w:t>
                  </w:r>
                  <w:r w:rsidRPr="005642D3">
                    <w:rPr>
                      <w:color w:val="000000"/>
                    </w:rPr>
                    <w:t>ook</w:t>
                  </w:r>
                </w:p>
                <w:p w:rsidR="007C0D9A" w:rsidRPr="005642D3" w:rsidRDefault="007C0D9A" w:rsidP="007C0D9A">
                  <w:pPr>
                    <w:pStyle w:val="Monospace"/>
                    <w:rPr>
                      <w:color w:val="000096"/>
                    </w:rPr>
                  </w:pPr>
                  <w:r w:rsidRPr="005642D3">
                    <w:rPr>
                      <w:color w:val="000096"/>
                    </w:rPr>
                    <w:t>&lt;/mainbooktitle&gt;</w:t>
                  </w:r>
                </w:p>
                <w:p w:rsidR="00647C23" w:rsidRPr="005642D3" w:rsidRDefault="007C0D9A" w:rsidP="007C0D9A">
                  <w:pPr>
                    <w:pStyle w:val="Monospace"/>
                    <w:rPr>
                      <w:color w:val="000000"/>
                    </w:rPr>
                  </w:pPr>
                  <w:r w:rsidRPr="005642D3">
                    <w:rPr>
                      <w:color w:val="000096"/>
                    </w:rPr>
                    <w:t>&lt;booktitlealt&gt;</w:t>
                  </w:r>
                  <w:r w:rsidRPr="005642D3">
                    <w:rPr>
                      <w:color w:val="000000"/>
                    </w:rPr>
                    <w:t>Briefing Leaflet</w:t>
                  </w:r>
                </w:p>
                <w:p w:rsidR="007C0D9A" w:rsidRPr="005642D3" w:rsidRDefault="007C0D9A" w:rsidP="007C0D9A">
                  <w:pPr>
                    <w:pStyle w:val="Monospace"/>
                  </w:pPr>
                  <w:r w:rsidRPr="005642D3">
                    <w:rPr>
                      <w:color w:val="000096"/>
                    </w:rPr>
                    <w:t>&lt;/booktitlealt&gt;</w:t>
                  </w:r>
                </w:p>
                <w:p w:rsidR="007C0D9A" w:rsidRPr="005642D3" w:rsidRDefault="007C0D9A" w:rsidP="007C0D9A">
                  <w:pPr>
                    <w:rPr>
                      <w:rFonts w:ascii="Courier New" w:hAnsi="Courier New" w:cs="Courier New"/>
                      <w:color w:val="000096"/>
                      <w:sz w:val="20"/>
                    </w:rPr>
                  </w:pPr>
                  <w:r w:rsidRPr="005642D3">
                    <w:rPr>
                      <w:rFonts w:ascii="Courier New" w:hAnsi="Courier New" w:cs="Courier New"/>
                      <w:color w:val="000096"/>
                      <w:sz w:val="20"/>
                    </w:rPr>
                    <w:t>&lt;/booktitle&gt;</w:t>
                  </w:r>
                </w:p>
                <w:p w:rsidR="003B7AD2" w:rsidRPr="005642D3" w:rsidRDefault="003B7AD2" w:rsidP="007C0D9A">
                  <w:pPr>
                    <w:rPr>
                      <w:rFonts w:ascii="Courier New" w:hAnsi="Courier New" w:cs="Courier New"/>
                      <w:color w:val="000096"/>
                      <w:sz w:val="20"/>
                    </w:rPr>
                  </w:pPr>
                </w:p>
                <w:p w:rsidR="003B7AD2" w:rsidRPr="005642D3" w:rsidRDefault="003B7AD2" w:rsidP="003B7AD2">
                  <w:pPr>
                    <w:rPr>
                      <w:b/>
                      <w:color w:val="000000"/>
                    </w:rPr>
                  </w:pPr>
                  <w:r w:rsidRPr="005642D3">
                    <w:rPr>
                      <w:b/>
                      <w:color w:val="000000"/>
                    </w:rPr>
                    <w:t>DITA example:</w:t>
                  </w:r>
                </w:p>
                <w:p w:rsidR="003B7AD2" w:rsidRPr="005642D3" w:rsidRDefault="003B7AD2" w:rsidP="003B7AD2">
                  <w:pPr>
                    <w:pStyle w:val="Monospace"/>
                    <w:rPr>
                      <w:color w:val="000096"/>
                    </w:rPr>
                  </w:pPr>
                  <w:r w:rsidRPr="005642D3">
                    <w:rPr>
                      <w:color w:val="000096"/>
                    </w:rPr>
                    <w:t>&lt;booktitle&gt;</w:t>
                  </w:r>
                </w:p>
                <w:p w:rsidR="003B7AD2" w:rsidRPr="005642D3" w:rsidRDefault="003B7AD2" w:rsidP="003B7AD2">
                  <w:pPr>
                    <w:pStyle w:val="Monospace"/>
                    <w:rPr>
                      <w:color w:val="000000"/>
                    </w:rPr>
                  </w:pPr>
                  <w:r w:rsidRPr="005642D3">
                    <w:rPr>
                      <w:color w:val="000096"/>
                    </w:rPr>
                    <w:t>&lt;booklibrary&gt;</w:t>
                  </w:r>
                  <w:r w:rsidRPr="005642D3">
                    <w:rPr>
                      <w:color w:val="000000"/>
                    </w:rPr>
                    <w:t>Rule Book</w:t>
                  </w:r>
                  <w:r w:rsidRPr="005642D3">
                    <w:rPr>
                      <w:color w:val="000096"/>
                    </w:rPr>
                    <w:t>&lt;/booklibrary&gt;</w:t>
                  </w:r>
                  <w:r w:rsidRPr="005642D3">
                    <w:rPr>
                      <w:color w:val="000000"/>
                    </w:rPr>
                    <w:br/>
                  </w:r>
                  <w:r w:rsidRPr="005642D3">
                    <w:rPr>
                      <w:color w:val="000096"/>
                    </w:rPr>
                    <w:t>&lt;mainbooktitle&gt;</w:t>
                  </w:r>
                  <w:r w:rsidRPr="005642D3">
                    <w:rPr>
                      <w:color w:val="000000"/>
                    </w:rPr>
                    <w:t>Handbook 20</w:t>
                  </w:r>
                </w:p>
                <w:p w:rsidR="003B7AD2" w:rsidRPr="005642D3" w:rsidRDefault="003B7AD2" w:rsidP="003B7AD2">
                  <w:pPr>
                    <w:pStyle w:val="Monospace"/>
                    <w:rPr>
                      <w:color w:val="000096"/>
                    </w:rPr>
                  </w:pPr>
                  <w:r w:rsidRPr="005642D3">
                    <w:rPr>
                      <w:color w:val="000096"/>
                    </w:rPr>
                    <w:t>&lt;/mainbooktitle&gt;</w:t>
                  </w:r>
                </w:p>
                <w:p w:rsidR="003B7AD2" w:rsidRPr="005642D3" w:rsidRDefault="003B7AD2" w:rsidP="003B7AD2">
                  <w:pPr>
                    <w:pStyle w:val="Monospace"/>
                    <w:rPr>
                      <w:color w:val="000000"/>
                    </w:rPr>
                  </w:pPr>
                  <w:r w:rsidRPr="005642D3">
                    <w:rPr>
                      <w:color w:val="000096"/>
                    </w:rPr>
                    <w:t>&lt;booktitlealt&gt;</w:t>
                  </w:r>
                  <w:r w:rsidRPr="005642D3">
                    <w:rPr>
                      <w:color w:val="000000"/>
                    </w:rPr>
                    <w:t>General duties of a safe work leader (SWL) working outside a possession</w:t>
                  </w:r>
                </w:p>
                <w:p w:rsidR="003B7AD2" w:rsidRPr="005642D3" w:rsidRDefault="003B7AD2" w:rsidP="003B7AD2">
                  <w:pPr>
                    <w:pStyle w:val="Monospace"/>
                  </w:pPr>
                  <w:r w:rsidRPr="005642D3">
                    <w:rPr>
                      <w:color w:val="000096"/>
                    </w:rPr>
                    <w:t>&lt;/booktitlealt&gt;</w:t>
                  </w:r>
                </w:p>
                <w:p w:rsidR="003B7AD2" w:rsidRPr="005642D3" w:rsidRDefault="003B7AD2" w:rsidP="003B7AD2">
                  <w:r w:rsidRPr="005642D3">
                    <w:rPr>
                      <w:rFonts w:ascii="Courier New" w:hAnsi="Courier New" w:cs="Courier New"/>
                      <w:color w:val="000096"/>
                      <w:sz w:val="20"/>
                    </w:rPr>
                    <w:t>&lt;/booktitle&gt;</w:t>
                  </w:r>
                </w:p>
              </w:tc>
            </w:tr>
          </w:tbl>
          <w:p w:rsidR="007C0D9A" w:rsidRPr="005642D3" w:rsidRDefault="007C0D9A" w:rsidP="00246EA8"/>
        </w:tc>
      </w:tr>
      <w:tr w:rsidR="008835E7" w:rsidRPr="005642D3" w:rsidTr="002B2862">
        <w:tc>
          <w:tcPr>
            <w:tcW w:w="1696" w:type="dxa"/>
          </w:tcPr>
          <w:p w:rsidR="008835E7" w:rsidRPr="005642D3" w:rsidRDefault="008835E7" w:rsidP="00246EA8">
            <w:pPr>
              <w:rPr>
                <w:b/>
              </w:rPr>
            </w:pPr>
            <w:r w:rsidRPr="005642D3">
              <w:rPr>
                <w:b/>
              </w:rPr>
              <w:t xml:space="preserve">&lt;bookmeta&gt; </w:t>
            </w:r>
          </w:p>
          <w:p w:rsidR="008835E7" w:rsidRPr="005642D3" w:rsidRDefault="008835E7" w:rsidP="00246EA8">
            <w:pPr>
              <w:rPr>
                <w:b/>
              </w:rPr>
            </w:pPr>
            <w:r w:rsidRPr="005642D3">
              <w:rPr>
                <w:b/>
              </w:rPr>
              <w:t>book metadata</w:t>
            </w:r>
          </w:p>
        </w:tc>
        <w:tc>
          <w:tcPr>
            <w:tcW w:w="7320" w:type="dxa"/>
          </w:tcPr>
          <w:p w:rsidR="008835E7" w:rsidRPr="005642D3" w:rsidRDefault="008835E7" w:rsidP="00246EA8">
            <w:r w:rsidRPr="005642D3">
              <w:rPr>
                <w:color w:val="000000"/>
              </w:rPr>
              <w:t xml:space="preserve">Use the &lt;bookmeta&gt; element as a container for metadata that applies to the entire publication. See </w:t>
            </w:r>
            <w:hyperlink w:anchor="_Bookmeta_in_Rule" w:history="1">
              <w:r w:rsidR="00BC613F" w:rsidRPr="005642D3">
                <w:rPr>
                  <w:rStyle w:val="Hyperlink"/>
                </w:rPr>
                <w:t>Bookmeta in Rule Book bookmaps</w:t>
              </w:r>
            </w:hyperlink>
            <w:r w:rsidR="00BC613F" w:rsidRPr="005642D3">
              <w:rPr>
                <w:color w:val="000000"/>
              </w:rPr>
              <w:t xml:space="preserve"> </w:t>
            </w:r>
            <w:r w:rsidRPr="005642D3">
              <w:rPr>
                <w:color w:val="000000"/>
              </w:rPr>
              <w:t xml:space="preserve">on page </w:t>
            </w:r>
            <w:r w:rsidR="00BC613F" w:rsidRPr="005642D3">
              <w:rPr>
                <w:color w:val="000000"/>
              </w:rPr>
              <w:fldChar w:fldCharType="begin"/>
            </w:r>
            <w:r w:rsidR="00BC613F" w:rsidRPr="005642D3">
              <w:rPr>
                <w:color w:val="000000"/>
              </w:rPr>
              <w:instrText xml:space="preserve"> PAGEREF _Ref465184105 \h </w:instrText>
            </w:r>
            <w:r w:rsidR="00BC613F" w:rsidRPr="005642D3">
              <w:rPr>
                <w:color w:val="000000"/>
              </w:rPr>
            </w:r>
            <w:r w:rsidR="00BC613F" w:rsidRPr="005642D3">
              <w:rPr>
                <w:color w:val="000000"/>
              </w:rPr>
              <w:fldChar w:fldCharType="separate"/>
            </w:r>
            <w:r w:rsidR="00D0331A">
              <w:rPr>
                <w:noProof/>
                <w:color w:val="000000"/>
              </w:rPr>
              <w:t>77</w:t>
            </w:r>
            <w:r w:rsidR="00BC613F" w:rsidRPr="005642D3">
              <w:rPr>
                <w:color w:val="000000"/>
              </w:rPr>
              <w:fldChar w:fldCharType="end"/>
            </w:r>
            <w:r w:rsidR="00BC613F" w:rsidRPr="005642D3">
              <w:rPr>
                <w:color w:val="000000"/>
              </w:rPr>
              <w:t xml:space="preserve"> for the metadata you must</w:t>
            </w:r>
            <w:r w:rsidRPr="005642D3">
              <w:rPr>
                <w:color w:val="000000"/>
              </w:rPr>
              <w:t xml:space="preserve"> define within a bookmap.</w:t>
            </w:r>
          </w:p>
        </w:tc>
      </w:tr>
      <w:tr w:rsidR="008835E7" w:rsidRPr="005642D3" w:rsidTr="002B2862">
        <w:tc>
          <w:tcPr>
            <w:tcW w:w="1696" w:type="dxa"/>
          </w:tcPr>
          <w:p w:rsidR="008835E7" w:rsidRPr="005642D3" w:rsidRDefault="008835E7" w:rsidP="00246EA8">
            <w:pPr>
              <w:rPr>
                <w:b/>
              </w:rPr>
            </w:pPr>
            <w:r w:rsidRPr="005642D3">
              <w:rPr>
                <w:b/>
              </w:rPr>
              <w:t xml:space="preserve">&lt;frontmatter&gt; </w:t>
            </w:r>
          </w:p>
          <w:p w:rsidR="008835E7" w:rsidRPr="005642D3" w:rsidRDefault="008835E7" w:rsidP="00246EA8">
            <w:pPr>
              <w:rPr>
                <w:b/>
              </w:rPr>
            </w:pPr>
            <w:r w:rsidRPr="005642D3">
              <w:rPr>
                <w:b/>
              </w:rPr>
              <w:t>front matter</w:t>
            </w:r>
          </w:p>
        </w:tc>
        <w:tc>
          <w:tcPr>
            <w:tcW w:w="7320" w:type="dxa"/>
          </w:tcPr>
          <w:p w:rsidR="008835E7" w:rsidRPr="005642D3" w:rsidRDefault="008835E7" w:rsidP="00246EA8">
            <w:r w:rsidRPr="005642D3">
              <w:t>Use the &lt;frontmatter&gt; element as a container for content that belongs before the body of the document.</w:t>
            </w:r>
          </w:p>
          <w:p w:rsidR="002A10BD" w:rsidRPr="005642D3" w:rsidRDefault="002A10BD" w:rsidP="00246EA8"/>
          <w:p w:rsidR="002A10BD" w:rsidRPr="005642D3" w:rsidRDefault="002A10BD" w:rsidP="002A10BD">
            <w:r w:rsidRPr="005642D3">
              <w:t>Nest the following elements in the &lt;frontmatter&gt; element:</w:t>
            </w:r>
          </w:p>
          <w:p w:rsidR="002A10BD" w:rsidRPr="005642D3" w:rsidRDefault="002A10BD" w:rsidP="002A10BD"/>
          <w:tbl>
            <w:tblPr>
              <w:tblStyle w:val="TableGrid"/>
              <w:tblW w:w="0" w:type="auto"/>
              <w:tblCellMar>
                <w:top w:w="113" w:type="dxa"/>
                <w:bottom w:w="113" w:type="dxa"/>
              </w:tblCellMar>
              <w:tblLook w:val="04A0" w:firstRow="1" w:lastRow="0" w:firstColumn="1" w:lastColumn="0" w:noHBand="0" w:noVBand="1"/>
            </w:tblPr>
            <w:tblGrid>
              <w:gridCol w:w="2078"/>
              <w:gridCol w:w="4898"/>
            </w:tblGrid>
            <w:tr w:rsidR="002A10BD" w:rsidRPr="005642D3" w:rsidTr="00B851C9">
              <w:tc>
                <w:tcPr>
                  <w:tcW w:w="2078" w:type="dxa"/>
                  <w:shd w:val="clear" w:color="auto" w:fill="FBE4D5" w:themeFill="accent2" w:themeFillTint="33"/>
                </w:tcPr>
                <w:p w:rsidR="002A10BD" w:rsidRPr="005642D3" w:rsidRDefault="002A10BD" w:rsidP="002A10BD">
                  <w:pPr>
                    <w:rPr>
                      <w:b/>
                    </w:rPr>
                  </w:pPr>
                  <w:r w:rsidRPr="005642D3">
                    <w:rPr>
                      <w:b/>
                    </w:rPr>
                    <w:t>Element</w:t>
                  </w:r>
                </w:p>
              </w:tc>
              <w:tc>
                <w:tcPr>
                  <w:tcW w:w="4898" w:type="dxa"/>
                  <w:shd w:val="clear" w:color="auto" w:fill="FBE4D5" w:themeFill="accent2" w:themeFillTint="33"/>
                </w:tcPr>
                <w:p w:rsidR="002A10BD" w:rsidRPr="005642D3" w:rsidRDefault="002A10BD" w:rsidP="002A10BD">
                  <w:pPr>
                    <w:rPr>
                      <w:b/>
                    </w:rPr>
                  </w:pPr>
                  <w:r w:rsidRPr="005642D3">
                    <w:rPr>
                      <w:b/>
                    </w:rPr>
                    <w:t>Guidance</w:t>
                  </w:r>
                </w:p>
              </w:tc>
            </w:tr>
            <w:tr w:rsidR="002A10BD" w:rsidRPr="005642D3" w:rsidTr="00B851C9">
              <w:tc>
                <w:tcPr>
                  <w:tcW w:w="2078" w:type="dxa"/>
                </w:tcPr>
                <w:p w:rsidR="002A10BD" w:rsidRPr="005642D3" w:rsidRDefault="002A10BD" w:rsidP="002A10BD">
                  <w:pPr>
                    <w:rPr>
                      <w:b/>
                    </w:rPr>
                  </w:pPr>
                  <w:r w:rsidRPr="005642D3">
                    <w:rPr>
                      <w:b/>
                    </w:rPr>
                    <w:t>&lt;notices&gt;</w:t>
                  </w:r>
                </w:p>
                <w:p w:rsidR="002A10BD" w:rsidRPr="005642D3" w:rsidRDefault="002A10BD" w:rsidP="002A10BD">
                  <w:pPr>
                    <w:rPr>
                      <w:rFonts w:ascii="Times-Roman" w:eastAsia="Times-Roman" w:hAnsiTheme="minorHAnsi" w:cs="Times-Roman"/>
                      <w:b/>
                    </w:rPr>
                  </w:pPr>
                  <w:r w:rsidRPr="005642D3">
                    <w:rPr>
                      <w:b/>
                    </w:rPr>
                    <w:t>&lt;notices</w:t>
                  </w:r>
                </w:p>
              </w:tc>
              <w:tc>
                <w:tcPr>
                  <w:tcW w:w="4898" w:type="dxa"/>
                </w:tcPr>
                <w:p w:rsidR="002A10BD" w:rsidRPr="005642D3" w:rsidRDefault="002A10BD" w:rsidP="002A10BD">
                  <w:r w:rsidRPr="005642D3">
                    <w:t xml:space="preserve">Use the &lt;notices&gt; element to include the role responsibilities and conventions topics in the output. You must add the correct </w:t>
                  </w:r>
                  <w:r w:rsidRPr="005642D3">
                    <w:rPr>
                      <w:rStyle w:val="AttributeChar"/>
                    </w:rPr>
                    <w:t>@outputclass</w:t>
                  </w:r>
                  <w:r w:rsidRPr="005642D3">
                    <w:t xml:space="preserve"> attribute to each &lt;notices&gt; elements. See </w:t>
                  </w:r>
                  <w:hyperlink w:anchor="_Role_responsibilities_topic" w:history="1">
                    <w:r w:rsidRPr="005642D3">
                      <w:rPr>
                        <w:rStyle w:val="Hyperlink"/>
                      </w:rPr>
                      <w:t>Role responsibilities topic</w:t>
                    </w:r>
                  </w:hyperlink>
                  <w:r w:rsidRPr="005642D3">
                    <w:t xml:space="preserve"> on page </w:t>
                  </w:r>
                  <w:r w:rsidRPr="005642D3">
                    <w:fldChar w:fldCharType="begin"/>
                  </w:r>
                  <w:r w:rsidRPr="005642D3">
                    <w:instrText xml:space="preserve"> PAGEREF _Ref465184322 \h </w:instrText>
                  </w:r>
                  <w:r w:rsidRPr="005642D3">
                    <w:fldChar w:fldCharType="separate"/>
                  </w:r>
                  <w:r w:rsidR="00D0331A">
                    <w:rPr>
                      <w:noProof/>
                    </w:rPr>
                    <w:t>88</w:t>
                  </w:r>
                  <w:r w:rsidRPr="005642D3">
                    <w:fldChar w:fldCharType="end"/>
                  </w:r>
                  <w:r w:rsidRPr="005642D3">
                    <w:t xml:space="preserve"> and </w:t>
                  </w:r>
                  <w:hyperlink w:anchor="_Rule_Book_conventions" w:history="1">
                    <w:r w:rsidRPr="005642D3">
                      <w:rPr>
                        <w:rStyle w:val="Hyperlink"/>
                      </w:rPr>
                      <w:t>Rule Book conventions topic</w:t>
                    </w:r>
                  </w:hyperlink>
                  <w:r w:rsidRPr="005642D3">
                    <w:t xml:space="preserve"> on page </w:t>
                  </w:r>
                  <w:r w:rsidRPr="005642D3">
                    <w:fldChar w:fldCharType="begin"/>
                  </w:r>
                  <w:r w:rsidRPr="005642D3">
                    <w:instrText xml:space="preserve"> PAGEREF _Ref465184349 \h </w:instrText>
                  </w:r>
                  <w:r w:rsidRPr="005642D3">
                    <w:fldChar w:fldCharType="separate"/>
                  </w:r>
                  <w:r w:rsidR="00D0331A">
                    <w:rPr>
                      <w:noProof/>
                    </w:rPr>
                    <w:t>90</w:t>
                  </w:r>
                  <w:r w:rsidRPr="005642D3">
                    <w:fldChar w:fldCharType="end"/>
                  </w:r>
                  <w:r w:rsidRPr="005642D3">
                    <w:t xml:space="preserve"> for more instructions.</w:t>
                  </w:r>
                </w:p>
                <w:p w:rsidR="00AA5948" w:rsidRPr="005642D3" w:rsidRDefault="00AA5948" w:rsidP="002A10BD"/>
                <w:p w:rsidR="00AA5948" w:rsidRPr="005642D3" w:rsidRDefault="00AA5948" w:rsidP="002A10BD">
                  <w:r w:rsidRPr="005642D3">
                    <w:t xml:space="preserve">These necessary topics are included in the bookmap template with &lt;notices&gt; and they have the correct </w:t>
                  </w:r>
                  <w:r w:rsidRPr="005642D3">
                    <w:rPr>
                      <w:rStyle w:val="AttributeChar"/>
                    </w:rPr>
                    <w:t>@outputclass</w:t>
                  </w:r>
                  <w:r w:rsidRPr="005642D3">
                    <w:t xml:space="preserve"> attribute.</w:t>
                  </w:r>
                </w:p>
              </w:tc>
            </w:tr>
            <w:tr w:rsidR="002A10BD" w:rsidRPr="005642D3" w:rsidTr="00B851C9">
              <w:tc>
                <w:tcPr>
                  <w:tcW w:w="2078" w:type="dxa"/>
                </w:tcPr>
                <w:p w:rsidR="002A10BD" w:rsidRPr="005642D3" w:rsidRDefault="002A10BD" w:rsidP="002A10BD">
                  <w:pPr>
                    <w:rPr>
                      <w:b/>
                    </w:rPr>
                  </w:pPr>
                  <w:r w:rsidRPr="005642D3">
                    <w:rPr>
                      <w:b/>
                    </w:rPr>
                    <w:t xml:space="preserve">&lt;booklists&gt; </w:t>
                  </w:r>
                </w:p>
                <w:p w:rsidR="002A10BD" w:rsidRPr="005642D3" w:rsidRDefault="002A10BD" w:rsidP="002A10BD">
                  <w:pPr>
                    <w:rPr>
                      <w:b/>
                    </w:rPr>
                  </w:pPr>
                  <w:r w:rsidRPr="005642D3">
                    <w:rPr>
                      <w:b/>
                    </w:rPr>
                    <w:t>book lists</w:t>
                  </w:r>
                </w:p>
              </w:tc>
              <w:tc>
                <w:tcPr>
                  <w:tcW w:w="4898" w:type="dxa"/>
                </w:tcPr>
                <w:p w:rsidR="002A10BD" w:rsidRPr="005642D3" w:rsidRDefault="002A10BD" w:rsidP="002A10BD">
                  <w:r w:rsidRPr="005642D3">
                    <w:t>Use the &lt;booklists&gt; element as a container for reference lists such as the Table of Contents.</w:t>
                  </w:r>
                </w:p>
                <w:p w:rsidR="002A10BD" w:rsidRPr="005642D3" w:rsidRDefault="002A10BD" w:rsidP="002A10BD"/>
                <w:p w:rsidR="002A10BD" w:rsidRPr="005642D3" w:rsidRDefault="002A10BD" w:rsidP="002A10BD">
                  <w:r w:rsidRPr="005642D3">
                    <w:t>Nest the following element in the &lt;booklists&gt; element:</w:t>
                  </w:r>
                </w:p>
                <w:p w:rsidR="002C50E2" w:rsidRPr="005642D3" w:rsidRDefault="002C50E2" w:rsidP="002C50E2">
                  <w:pPr>
                    <w:rPr>
                      <w:b/>
                    </w:rPr>
                  </w:pPr>
                  <w:r w:rsidRPr="005642D3">
                    <w:rPr>
                      <w:b/>
                    </w:rPr>
                    <w:t xml:space="preserve">&lt;toc&gt; </w:t>
                  </w:r>
                </w:p>
                <w:p w:rsidR="002C50E2" w:rsidRPr="005642D3" w:rsidRDefault="002C50E2" w:rsidP="002C50E2">
                  <w:pPr>
                    <w:rPr>
                      <w:b/>
                    </w:rPr>
                  </w:pPr>
                  <w:r w:rsidRPr="005642D3">
                    <w:rPr>
                      <w:b/>
                    </w:rPr>
                    <w:t>table of contents</w:t>
                  </w:r>
                </w:p>
                <w:p w:rsidR="002C50E2" w:rsidRPr="005642D3" w:rsidRDefault="002C50E2" w:rsidP="002C50E2">
                  <w:r w:rsidRPr="005642D3">
                    <w:t>Use the &lt;toc&gt; element to include a Table of Contents in the output. The processor will automatically generate this list with the number of levels specified in the stylesheet.</w:t>
                  </w:r>
                </w:p>
              </w:tc>
            </w:tr>
          </w:tbl>
          <w:p w:rsidR="002A10BD" w:rsidRPr="005642D3" w:rsidRDefault="002A10BD" w:rsidP="00246EA8"/>
        </w:tc>
      </w:tr>
      <w:tr w:rsidR="008835E7" w:rsidRPr="005642D3" w:rsidTr="002B2862">
        <w:tc>
          <w:tcPr>
            <w:tcW w:w="1696" w:type="dxa"/>
          </w:tcPr>
          <w:p w:rsidR="008835E7" w:rsidRPr="005642D3" w:rsidRDefault="008835E7" w:rsidP="00246EA8">
            <w:pPr>
              <w:rPr>
                <w:b/>
              </w:rPr>
            </w:pPr>
            <w:r w:rsidRPr="005642D3">
              <w:rPr>
                <w:b/>
              </w:rPr>
              <w:t>&lt;</w:t>
            </w:r>
            <w:r w:rsidR="00B851C9" w:rsidRPr="005642D3">
              <w:rPr>
                <w:b/>
              </w:rPr>
              <w:t>part</w:t>
            </w:r>
            <w:r w:rsidRPr="005642D3">
              <w:rPr>
                <w:b/>
              </w:rPr>
              <w:t xml:space="preserve">&gt; </w:t>
            </w:r>
          </w:p>
          <w:p w:rsidR="008835E7" w:rsidRPr="005642D3" w:rsidRDefault="00B851C9" w:rsidP="00246EA8">
            <w:pPr>
              <w:rPr>
                <w:b/>
              </w:rPr>
            </w:pPr>
            <w:r w:rsidRPr="005642D3">
              <w:rPr>
                <w:b/>
              </w:rPr>
              <w:t>part</w:t>
            </w:r>
          </w:p>
        </w:tc>
        <w:tc>
          <w:tcPr>
            <w:tcW w:w="7320" w:type="dxa"/>
          </w:tcPr>
          <w:p w:rsidR="008835E7" w:rsidRPr="005642D3" w:rsidRDefault="008835E7" w:rsidP="00610E7D">
            <w:r w:rsidRPr="005642D3">
              <w:rPr>
                <w:color w:val="000000"/>
              </w:rPr>
              <w:t>Use the &lt;</w:t>
            </w:r>
            <w:r w:rsidR="00B851C9" w:rsidRPr="005642D3">
              <w:rPr>
                <w:color w:val="000000"/>
              </w:rPr>
              <w:t>part</w:t>
            </w:r>
            <w:r w:rsidR="00090A97" w:rsidRPr="005642D3">
              <w:rPr>
                <w:color w:val="000000"/>
              </w:rPr>
              <w:t xml:space="preserve">&gt; element to build a chapter, </w:t>
            </w:r>
            <w:r w:rsidR="002D46DC" w:rsidRPr="005642D3">
              <w:rPr>
                <w:color w:val="000000"/>
              </w:rPr>
              <w:t>and nest topics with &lt;topicref&gt; elements inside &lt;</w:t>
            </w:r>
            <w:r w:rsidR="00B851C9" w:rsidRPr="005642D3">
              <w:rPr>
                <w:color w:val="000000"/>
              </w:rPr>
              <w:t>part</w:t>
            </w:r>
            <w:r w:rsidR="002D46DC" w:rsidRPr="00D86CFB">
              <w:rPr>
                <w:color w:val="000000"/>
              </w:rPr>
              <w:t xml:space="preserve">&gt;. </w:t>
            </w:r>
            <w:r w:rsidRPr="00D86CFB">
              <w:rPr>
                <w:color w:val="000000"/>
              </w:rPr>
              <w:t>A bookmap should a</w:t>
            </w:r>
            <w:r w:rsidR="002D46DC" w:rsidRPr="00D86CFB">
              <w:rPr>
                <w:color w:val="000000"/>
              </w:rPr>
              <w:t xml:space="preserve">lways include </w:t>
            </w:r>
            <w:r w:rsidR="00E36F66" w:rsidRPr="00D86CFB">
              <w:rPr>
                <w:color w:val="000000"/>
              </w:rPr>
              <w:t xml:space="preserve">just </w:t>
            </w:r>
            <w:r w:rsidR="002D46DC" w:rsidRPr="00D86CFB">
              <w:rPr>
                <w:color w:val="000000"/>
              </w:rPr>
              <w:t>one &lt;</w:t>
            </w:r>
            <w:r w:rsidR="00687E35" w:rsidRPr="00D86CFB">
              <w:rPr>
                <w:color w:val="000000"/>
              </w:rPr>
              <w:t>part</w:t>
            </w:r>
            <w:r w:rsidRPr="00D86CFB">
              <w:rPr>
                <w:color w:val="000000"/>
              </w:rPr>
              <w:t>&gt; element</w:t>
            </w:r>
            <w:r w:rsidR="00E36F66" w:rsidRPr="00D86CFB">
              <w:rPr>
                <w:color w:val="000000"/>
              </w:rPr>
              <w:t xml:space="preserve"> inside which the topics are nested</w:t>
            </w:r>
            <w:r w:rsidRPr="00D86CFB">
              <w:rPr>
                <w:color w:val="000000"/>
              </w:rPr>
              <w:t>.</w:t>
            </w:r>
            <w:r w:rsidR="002D46DC" w:rsidRPr="005642D3">
              <w:rPr>
                <w:color w:val="000000"/>
              </w:rPr>
              <w:t xml:space="preserve"> See </w:t>
            </w:r>
            <w:hyperlink w:anchor="_Building_hierarchy_using" w:history="1">
              <w:r w:rsidR="002D46DC" w:rsidRPr="005642D3">
                <w:rPr>
                  <w:rStyle w:val="Hyperlink"/>
                </w:rPr>
                <w:t>Building hierarchy using nested topics in bookmaps</w:t>
              </w:r>
            </w:hyperlink>
            <w:r w:rsidR="002D46DC" w:rsidRPr="005642D3">
              <w:rPr>
                <w:color w:val="000000"/>
              </w:rPr>
              <w:t xml:space="preserve"> on page </w:t>
            </w:r>
            <w:r w:rsidR="002D46DC" w:rsidRPr="005642D3">
              <w:rPr>
                <w:color w:val="000000"/>
              </w:rPr>
              <w:fldChar w:fldCharType="begin"/>
            </w:r>
            <w:r w:rsidR="002D46DC" w:rsidRPr="005642D3">
              <w:rPr>
                <w:color w:val="000000"/>
              </w:rPr>
              <w:instrText xml:space="preserve"> PAGEREF _Ref465184567 \h </w:instrText>
            </w:r>
            <w:r w:rsidR="002D46DC" w:rsidRPr="005642D3">
              <w:rPr>
                <w:color w:val="000000"/>
              </w:rPr>
            </w:r>
            <w:r w:rsidR="002D46DC" w:rsidRPr="005642D3">
              <w:rPr>
                <w:color w:val="000000"/>
              </w:rPr>
              <w:fldChar w:fldCharType="separate"/>
            </w:r>
            <w:r w:rsidR="00D0331A">
              <w:rPr>
                <w:noProof/>
                <w:color w:val="000000"/>
              </w:rPr>
              <w:t>71</w:t>
            </w:r>
            <w:r w:rsidR="002D46DC" w:rsidRPr="005642D3">
              <w:rPr>
                <w:color w:val="000000"/>
              </w:rPr>
              <w:fldChar w:fldCharType="end"/>
            </w:r>
            <w:r w:rsidR="002D46DC" w:rsidRPr="005642D3">
              <w:rPr>
                <w:color w:val="000000"/>
              </w:rPr>
              <w:t xml:space="preserve"> for more information.</w:t>
            </w:r>
          </w:p>
        </w:tc>
      </w:tr>
      <w:tr w:rsidR="008835E7" w:rsidRPr="00C216B9" w:rsidTr="002B2862">
        <w:tc>
          <w:tcPr>
            <w:tcW w:w="1696" w:type="dxa"/>
          </w:tcPr>
          <w:p w:rsidR="008835E7" w:rsidRPr="005642D3" w:rsidRDefault="008835E7" w:rsidP="00246EA8">
            <w:pPr>
              <w:rPr>
                <w:b/>
              </w:rPr>
            </w:pPr>
            <w:r w:rsidRPr="005642D3">
              <w:rPr>
                <w:b/>
              </w:rPr>
              <w:t xml:space="preserve">&lt;backmatter&gt; </w:t>
            </w:r>
          </w:p>
          <w:p w:rsidR="008835E7" w:rsidRPr="005642D3" w:rsidRDefault="008835E7" w:rsidP="00246EA8">
            <w:pPr>
              <w:rPr>
                <w:b/>
              </w:rPr>
            </w:pPr>
            <w:r w:rsidRPr="005642D3">
              <w:rPr>
                <w:b/>
              </w:rPr>
              <w:t>back matter</w:t>
            </w:r>
          </w:p>
        </w:tc>
        <w:tc>
          <w:tcPr>
            <w:tcW w:w="7320" w:type="dxa"/>
          </w:tcPr>
          <w:p w:rsidR="007C0D9A" w:rsidRPr="005642D3" w:rsidRDefault="008835E7" w:rsidP="00246EA8">
            <w:r w:rsidRPr="005642D3">
              <w:t>Use the &lt;backmatter&gt; element as a container for content that belongs after the body of the document.</w:t>
            </w:r>
          </w:p>
        </w:tc>
      </w:tr>
    </w:tbl>
    <w:p w:rsidR="003D2C8C" w:rsidRDefault="003D2C8C" w:rsidP="003D2C8C">
      <w:bookmarkStart w:id="183" w:name="_Bookmeta_in_Rule"/>
      <w:bookmarkStart w:id="184" w:name="_Ref465184105"/>
      <w:bookmarkEnd w:id="183"/>
    </w:p>
    <w:p w:rsidR="004C1259" w:rsidRPr="00E36F66" w:rsidRDefault="004C1259" w:rsidP="004C1259">
      <w:pPr>
        <w:pStyle w:val="Heading3"/>
      </w:pPr>
      <w:bookmarkStart w:id="185" w:name="_Toc469647145"/>
      <w:r w:rsidRPr="00E36F66">
        <w:t>Bookmeta in Rule Book bookmaps</w:t>
      </w:r>
      <w:bookmarkEnd w:id="184"/>
      <w:bookmarkEnd w:id="185"/>
    </w:p>
    <w:p w:rsidR="00510B7C" w:rsidRPr="00E36F66" w:rsidRDefault="004C1259" w:rsidP="004C1259">
      <w:r w:rsidRPr="00E36F66">
        <w:t>In addition to the metadata you can define in any topic, bookmap metadata provides information that describes the book that you are creating. The content of bookmeta is used to p</w:t>
      </w:r>
      <w:r w:rsidR="00510B7C" w:rsidRPr="00E36F66">
        <w:t xml:space="preserve">opulate the front </w:t>
      </w:r>
      <w:r w:rsidR="00975860" w:rsidRPr="00E36F66">
        <w:t xml:space="preserve">and back </w:t>
      </w:r>
      <w:r w:rsidR="00510B7C" w:rsidRPr="00E36F66">
        <w:t>cover</w:t>
      </w:r>
      <w:r w:rsidR="00975860" w:rsidRPr="00E36F66">
        <w:t>s</w:t>
      </w:r>
      <w:r w:rsidR="00510B7C" w:rsidRPr="00E36F66">
        <w:t xml:space="preserve"> of the Rule Book PDF and control certain functionality in the digital Rule Book</w:t>
      </w:r>
      <w:r w:rsidRPr="00E36F66">
        <w:t xml:space="preserve">. </w:t>
      </w:r>
    </w:p>
    <w:p w:rsidR="004C1259" w:rsidRPr="00E36F66" w:rsidRDefault="004C1259" w:rsidP="004C1259">
      <w:r w:rsidRPr="00E36F66">
        <w:t xml:space="preserve">Nest the following elements, in the order specified, within the </w:t>
      </w:r>
      <w:r w:rsidRPr="00E36F66">
        <w:rPr>
          <w:rStyle w:val="MonospaceChar"/>
        </w:rPr>
        <w:t>&lt;bookmeta&gt;</w:t>
      </w:r>
      <w:r w:rsidRPr="00E36F66">
        <w:t xml:space="preserve"> element in your bookmap:</w:t>
      </w:r>
    </w:p>
    <w:p w:rsidR="004C1259" w:rsidRPr="00E36F66" w:rsidRDefault="004C1259" w:rsidP="004C1259"/>
    <w:tbl>
      <w:tblPr>
        <w:tblStyle w:val="TableGrid"/>
        <w:tblW w:w="0" w:type="auto"/>
        <w:tblCellMar>
          <w:top w:w="113" w:type="dxa"/>
          <w:bottom w:w="113" w:type="dxa"/>
        </w:tblCellMar>
        <w:tblLook w:val="04A0" w:firstRow="1" w:lastRow="0" w:firstColumn="1" w:lastColumn="0" w:noHBand="0" w:noVBand="1"/>
      </w:tblPr>
      <w:tblGrid>
        <w:gridCol w:w="2484"/>
        <w:gridCol w:w="6532"/>
      </w:tblGrid>
      <w:tr w:rsidR="004C1259" w:rsidRPr="00E36F66" w:rsidTr="009F7DF8">
        <w:tc>
          <w:tcPr>
            <w:tcW w:w="2484" w:type="dxa"/>
            <w:shd w:val="clear" w:color="auto" w:fill="FBE4D5" w:themeFill="accent2" w:themeFillTint="33"/>
          </w:tcPr>
          <w:p w:rsidR="004C1259" w:rsidRPr="00E36F66" w:rsidRDefault="004C1259" w:rsidP="002D46DC">
            <w:pPr>
              <w:rPr>
                <w:b/>
              </w:rPr>
            </w:pPr>
            <w:r w:rsidRPr="00E36F66">
              <w:rPr>
                <w:b/>
              </w:rPr>
              <w:t>Element</w:t>
            </w:r>
          </w:p>
        </w:tc>
        <w:tc>
          <w:tcPr>
            <w:tcW w:w="6532"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9F7DF8">
        <w:tc>
          <w:tcPr>
            <w:tcW w:w="2484" w:type="dxa"/>
          </w:tcPr>
          <w:p w:rsidR="004C1259" w:rsidRPr="00E36F66" w:rsidRDefault="004C1259" w:rsidP="002D46DC">
            <w:pPr>
              <w:rPr>
                <w:b/>
              </w:rPr>
            </w:pPr>
            <w:r w:rsidRPr="00E36F66">
              <w:rPr>
                <w:b/>
              </w:rPr>
              <w:t>&lt;authorinformation&gt;</w:t>
            </w:r>
          </w:p>
          <w:p w:rsidR="004C1259" w:rsidRPr="00E36F66" w:rsidRDefault="004C1259" w:rsidP="002D46DC">
            <w:r w:rsidRPr="00E36F66">
              <w:rPr>
                <w:b/>
              </w:rPr>
              <w:t>author information</w:t>
            </w:r>
          </w:p>
        </w:tc>
        <w:tc>
          <w:tcPr>
            <w:tcW w:w="6532" w:type="dxa"/>
          </w:tcPr>
          <w:p w:rsidR="004C1259" w:rsidRPr="00E36F66" w:rsidRDefault="004C1259" w:rsidP="002D46DC">
            <w:r w:rsidRPr="00E36F66">
              <w:t>Use the &lt;authorinformation&gt; element as a container for &lt;organizationinfo&gt;.</w:t>
            </w:r>
          </w:p>
          <w:p w:rsidR="004C1259" w:rsidRPr="00E36F66" w:rsidRDefault="004C1259" w:rsidP="002D46DC">
            <w:pPr>
              <w:rPr>
                <w:rFonts w:ascii="Times-Roman" w:eastAsia="Times-Roman" w:hAnsiTheme="minorHAnsi" w:cs="Times-Roman"/>
                <w:sz w:val="20"/>
                <w:szCs w:val="20"/>
              </w:rPr>
            </w:pPr>
          </w:p>
          <w:tbl>
            <w:tblPr>
              <w:tblStyle w:val="TableGrid"/>
              <w:tblW w:w="0" w:type="auto"/>
              <w:tblCellMar>
                <w:top w:w="113" w:type="dxa"/>
                <w:bottom w:w="113" w:type="dxa"/>
              </w:tblCellMar>
              <w:tblLook w:val="04A0" w:firstRow="1" w:lastRow="0" w:firstColumn="1" w:lastColumn="0" w:noHBand="0" w:noVBand="1"/>
            </w:tblPr>
            <w:tblGrid>
              <w:gridCol w:w="2076"/>
              <w:gridCol w:w="4219"/>
            </w:tblGrid>
            <w:tr w:rsidR="004C1259" w:rsidRPr="00E36F66" w:rsidTr="00892B91">
              <w:tc>
                <w:tcPr>
                  <w:tcW w:w="2076" w:type="dxa"/>
                  <w:shd w:val="clear" w:color="auto" w:fill="FBE4D5" w:themeFill="accent2" w:themeFillTint="33"/>
                </w:tcPr>
                <w:p w:rsidR="004C1259" w:rsidRPr="00E36F66" w:rsidRDefault="004C1259" w:rsidP="002D46DC">
                  <w:pPr>
                    <w:rPr>
                      <w:b/>
                    </w:rPr>
                  </w:pPr>
                  <w:r w:rsidRPr="00E36F66">
                    <w:rPr>
                      <w:b/>
                    </w:rPr>
                    <w:t>Element</w:t>
                  </w:r>
                </w:p>
              </w:tc>
              <w:tc>
                <w:tcPr>
                  <w:tcW w:w="4219"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892B91">
              <w:tc>
                <w:tcPr>
                  <w:tcW w:w="2076" w:type="dxa"/>
                </w:tcPr>
                <w:p w:rsidR="004C1259" w:rsidRPr="00E36F66" w:rsidRDefault="004C1259" w:rsidP="002D46DC">
                  <w:pPr>
                    <w:rPr>
                      <w:b/>
                    </w:rPr>
                  </w:pPr>
                  <w:r w:rsidRPr="00E36F66">
                    <w:rPr>
                      <w:b/>
                    </w:rPr>
                    <w:t>&lt;organizationinfo&gt;</w:t>
                  </w:r>
                </w:p>
                <w:p w:rsidR="00892B91" w:rsidRPr="00E36F66" w:rsidRDefault="00892B91" w:rsidP="002D46DC">
                  <w:pPr>
                    <w:rPr>
                      <w:b/>
                    </w:rPr>
                  </w:pPr>
                  <w:r w:rsidRPr="00E36F66">
                    <w:rPr>
                      <w:b/>
                    </w:rPr>
                    <w:t>o</w:t>
                  </w:r>
                  <w:r w:rsidR="004C1259" w:rsidRPr="00E36F66">
                    <w:rPr>
                      <w:b/>
                    </w:rPr>
                    <w:t>rganization</w:t>
                  </w:r>
                </w:p>
                <w:p w:rsidR="004C1259" w:rsidRPr="00E36F66" w:rsidRDefault="004C1259" w:rsidP="002D46DC">
                  <w:pPr>
                    <w:rPr>
                      <w:rFonts w:ascii="Times-Roman" w:eastAsia="Times-Roman" w:hAnsiTheme="minorHAnsi" w:cs="Times-Roman"/>
                      <w:b/>
                    </w:rPr>
                  </w:pPr>
                  <w:r w:rsidRPr="00E36F66">
                    <w:rPr>
                      <w:b/>
                    </w:rPr>
                    <w:t>information</w:t>
                  </w:r>
                </w:p>
              </w:tc>
              <w:tc>
                <w:tcPr>
                  <w:tcW w:w="4219" w:type="dxa"/>
                </w:tcPr>
                <w:p w:rsidR="004C1259" w:rsidRPr="00E36F66" w:rsidRDefault="004C1259" w:rsidP="002D46DC">
                  <w:r w:rsidRPr="00E36F66">
                    <w:t>Nest the &lt;organizationinfo&gt; element in &lt;authorinformation&gt; as a container for the company name, address, contact numbers and urls.</w:t>
                  </w:r>
                </w:p>
                <w:p w:rsidR="00975860" w:rsidRPr="00E36F66" w:rsidRDefault="00975860" w:rsidP="002D46DC"/>
                <w:p w:rsidR="00975860" w:rsidRPr="00E36F66" w:rsidRDefault="00975860" w:rsidP="00975860">
                  <w:r w:rsidRPr="00E36F66">
                    <w:t>Nest the following element in the &lt;</w:t>
                  </w:r>
                  <w:r w:rsidR="00A24627" w:rsidRPr="00E36F66">
                    <w:t>organizationinfo</w:t>
                  </w:r>
                  <w:r w:rsidRPr="00E36F66">
                    <w:t>&gt; element:</w:t>
                  </w:r>
                </w:p>
                <w:p w:rsidR="00A24627" w:rsidRPr="00E36F66" w:rsidRDefault="00A24627" w:rsidP="00975860"/>
                <w:p w:rsidR="00A24627" w:rsidRPr="00E36F66" w:rsidRDefault="00A24627" w:rsidP="00A24627">
                  <w:pPr>
                    <w:rPr>
                      <w:b/>
                    </w:rPr>
                  </w:pPr>
                  <w:r w:rsidRPr="00E36F66">
                    <w:rPr>
                      <w:b/>
                    </w:rPr>
                    <w:t xml:space="preserve">&lt;namedetails&gt; </w:t>
                  </w:r>
                </w:p>
                <w:p w:rsidR="00A24627" w:rsidRPr="00E36F66" w:rsidRDefault="00A24627" w:rsidP="00A24627">
                  <w:r w:rsidRPr="00E36F66">
                    <w:rPr>
                      <w:b/>
                    </w:rPr>
                    <w:t>name details</w:t>
                  </w:r>
                </w:p>
                <w:p w:rsidR="00A24627" w:rsidRPr="00E36F66" w:rsidRDefault="00A24627" w:rsidP="00A24627">
                  <w:r w:rsidRPr="00E36F66">
                    <w:t>Add as a first level container.</w:t>
                  </w:r>
                </w:p>
                <w:p w:rsidR="00A24627" w:rsidRPr="00E36F66" w:rsidRDefault="00A24627" w:rsidP="00A24627">
                  <w:r w:rsidRPr="00E36F66">
                    <w:t xml:space="preserve"> </w:t>
                  </w:r>
                </w:p>
                <w:p w:rsidR="00A24627" w:rsidRPr="00E36F66" w:rsidRDefault="00A24627" w:rsidP="00A24627">
                  <w:r w:rsidRPr="00E36F66">
                    <w:t>Nest the following element in the &lt;namedetails&gt; element:</w:t>
                  </w:r>
                </w:p>
                <w:p w:rsidR="00A24627" w:rsidRPr="00E36F66" w:rsidRDefault="00A24627" w:rsidP="00A24627"/>
                <w:p w:rsidR="00A24627" w:rsidRPr="00E36F66" w:rsidRDefault="00A24627" w:rsidP="00A24627">
                  <w:pPr>
                    <w:rPr>
                      <w:b/>
                    </w:rPr>
                  </w:pPr>
                  <w:r w:rsidRPr="00E36F66">
                    <w:rPr>
                      <w:b/>
                    </w:rPr>
                    <w:t>&lt;organizationnamedetails&gt;</w:t>
                  </w:r>
                </w:p>
                <w:p w:rsidR="00A24627" w:rsidRPr="00E36F66" w:rsidRDefault="00A24627" w:rsidP="00A24627">
                  <w:r w:rsidRPr="00E36F66">
                    <w:rPr>
                      <w:b/>
                    </w:rPr>
                    <w:t>organization name details</w:t>
                  </w:r>
                </w:p>
                <w:p w:rsidR="00A24627" w:rsidRPr="00E36F66" w:rsidRDefault="00A24627" w:rsidP="00A24627"/>
                <w:p w:rsidR="001415CE" w:rsidRDefault="00A24627" w:rsidP="00A24627">
                  <w:r w:rsidRPr="00E36F66">
                    <w:t>Add as a second level container.</w:t>
                  </w:r>
                  <w:r w:rsidR="001415CE">
                    <w:t xml:space="preserve"> </w:t>
                  </w:r>
                </w:p>
                <w:p w:rsidR="00A24627" w:rsidRPr="00E36F66" w:rsidRDefault="00A24627" w:rsidP="00A24627">
                  <w:r w:rsidRPr="00E36F66">
                    <w:t>Nest the following elements in the &lt;organizationnamedetails&gt; element:</w:t>
                  </w:r>
                </w:p>
                <w:p w:rsidR="00A24627" w:rsidRPr="00E36F66" w:rsidRDefault="00A24627" w:rsidP="00A24627"/>
                <w:p w:rsidR="00A24627" w:rsidRPr="00E36F66" w:rsidRDefault="00A24627" w:rsidP="00A24627">
                  <w:pPr>
                    <w:rPr>
                      <w:b/>
                    </w:rPr>
                  </w:pPr>
                  <w:r w:rsidRPr="002E1968">
                    <w:rPr>
                      <w:b/>
                      <w:highlight w:val="yellow"/>
                      <w:rPrChange w:id="186" w:author="Alan Cropley" w:date="2017-02-07T13:10:00Z">
                        <w:rPr>
                          <w:b/>
                        </w:rPr>
                      </w:rPrChange>
                    </w:rPr>
                    <w:t>&lt;organizationname&gt;</w:t>
                  </w:r>
                </w:p>
                <w:p w:rsidR="00A24627" w:rsidRPr="00E36F66" w:rsidRDefault="00A24627" w:rsidP="00A24627">
                  <w:pPr>
                    <w:rPr>
                      <w:b/>
                    </w:rPr>
                  </w:pPr>
                  <w:r w:rsidRPr="00E36F66">
                    <w:rPr>
                      <w:b/>
                    </w:rPr>
                    <w:t>organization name</w:t>
                  </w:r>
                </w:p>
                <w:p w:rsidR="00A24627" w:rsidRPr="00E36F66" w:rsidRDefault="00A24627" w:rsidP="00A24627">
                  <w:r w:rsidRPr="00E36F66">
                    <w:t>The name of the organization,</w:t>
                  </w:r>
                  <w:r w:rsidR="004E4082" w:rsidRPr="00E36F66">
                    <w:t xml:space="preserve"> i.e.</w:t>
                  </w:r>
                </w:p>
                <w:p w:rsidR="00A24627" w:rsidRPr="00E36F66" w:rsidRDefault="004E4082" w:rsidP="00A24627">
                  <w:r w:rsidRPr="00E36F66">
                    <w:t>Rail Safety Standards Board.</w:t>
                  </w:r>
                </w:p>
                <w:p w:rsidR="004E4082" w:rsidRPr="00E36F66" w:rsidRDefault="004E4082" w:rsidP="00A24627">
                  <w:r w:rsidRPr="00E36F66">
                    <w:t xml:space="preserve">This is used on the </w:t>
                  </w:r>
                </w:p>
                <w:p w:rsidR="004E4082" w:rsidRPr="00E36F66" w:rsidRDefault="004E4082" w:rsidP="004E4082">
                  <w:pPr>
                    <w:pStyle w:val="ListParagraph"/>
                    <w:numPr>
                      <w:ilvl w:val="1"/>
                      <w:numId w:val="8"/>
                    </w:numPr>
                  </w:pPr>
                  <w:r w:rsidRPr="00E36F66">
                    <w:t>copyright</w:t>
                  </w:r>
                </w:p>
                <w:p w:rsidR="004E4082" w:rsidRPr="00E36F66" w:rsidRDefault="004E4082" w:rsidP="004E4082">
                  <w:pPr>
                    <w:pStyle w:val="ListParagraph"/>
                    <w:numPr>
                      <w:ilvl w:val="1"/>
                      <w:numId w:val="8"/>
                    </w:numPr>
                  </w:pPr>
                  <w:r w:rsidRPr="00E36F66">
                    <w:t xml:space="preserve">back cover </w:t>
                  </w:r>
                </w:p>
                <w:p w:rsidR="00A24627" w:rsidRPr="00E36F66" w:rsidRDefault="00A24627" w:rsidP="00A24627"/>
                <w:p w:rsidR="00892B91" w:rsidRPr="00E36F66" w:rsidRDefault="00892B91" w:rsidP="00892B91">
                  <w:r w:rsidRPr="00E36F66">
                    <w:t>Nest the following element in the &lt;organizationinfo&gt; element:</w:t>
                  </w:r>
                </w:p>
                <w:p w:rsidR="00892B91" w:rsidRPr="00E36F66" w:rsidRDefault="00892B91" w:rsidP="00A24627"/>
                <w:p w:rsidR="00A24627" w:rsidRPr="00E36F66" w:rsidRDefault="00A24627" w:rsidP="00A24627">
                  <w:pPr>
                    <w:rPr>
                      <w:b/>
                    </w:rPr>
                  </w:pPr>
                  <w:r w:rsidRPr="00E36F66">
                    <w:rPr>
                      <w:b/>
                    </w:rPr>
                    <w:t>&lt;addressdetails&gt;</w:t>
                  </w:r>
                </w:p>
                <w:p w:rsidR="00A24627" w:rsidRPr="00E36F66" w:rsidRDefault="00A24627" w:rsidP="00A24627">
                  <w:pPr>
                    <w:rPr>
                      <w:b/>
                    </w:rPr>
                  </w:pPr>
                  <w:r w:rsidRPr="00E36F66">
                    <w:rPr>
                      <w:b/>
                    </w:rPr>
                    <w:t>address details</w:t>
                  </w:r>
                </w:p>
                <w:p w:rsidR="00892B91" w:rsidRPr="00E36F66" w:rsidRDefault="00A24627" w:rsidP="00A24627">
                  <w:r w:rsidRPr="00E36F66">
                    <w:t>A container for the organization's</w:t>
                  </w:r>
                  <w:r w:rsidR="00892B91" w:rsidRPr="00E36F66">
                    <w:t xml:space="preserve"> a</w:t>
                  </w:r>
                  <w:r w:rsidRPr="00E36F66">
                    <w:t>ddress</w:t>
                  </w:r>
                  <w:r w:rsidR="00892B91" w:rsidRPr="00E36F66">
                    <w:t>.</w:t>
                  </w:r>
                  <w:r w:rsidR="006C6831" w:rsidRPr="00E36F66">
                    <w:t xml:space="preserve"> These values appear on the back cover of the Rule Book PDF.</w:t>
                  </w:r>
                  <w:r w:rsidR="00892B91" w:rsidRPr="00E36F66">
                    <w:t xml:space="preserve"> </w:t>
                  </w:r>
                  <w:r w:rsidRPr="00E36F66">
                    <w:t xml:space="preserve"> </w:t>
                  </w:r>
                </w:p>
                <w:p w:rsidR="00892B91" w:rsidRPr="00E36F66" w:rsidRDefault="00892B91" w:rsidP="00A24627"/>
                <w:p w:rsidR="00A24627" w:rsidRPr="00E36F66" w:rsidRDefault="00892B91" w:rsidP="00A24627">
                  <w:r w:rsidRPr="00E36F66">
                    <w:t xml:space="preserve">Nest the </w:t>
                  </w:r>
                  <w:r w:rsidR="00A24627" w:rsidRPr="00E36F66">
                    <w:t>following elements</w:t>
                  </w:r>
                  <w:r w:rsidRPr="00E36F66">
                    <w:t xml:space="preserve"> in the &lt;addressdetails&gt; element</w:t>
                  </w:r>
                  <w:r w:rsidR="00A24627" w:rsidRPr="00E36F66">
                    <w:t>:</w:t>
                  </w:r>
                </w:p>
                <w:p w:rsidR="00A24627" w:rsidRPr="00E36F66" w:rsidRDefault="00892B91" w:rsidP="00A24627">
                  <w:pPr>
                    <w:rPr>
                      <w:i/>
                    </w:rPr>
                  </w:pPr>
                  <w:r w:rsidRPr="00E36F66">
                    <w:rPr>
                      <w:i/>
                    </w:rPr>
                    <w:t xml:space="preserve"> </w:t>
                  </w:r>
                  <w:r w:rsidR="00A24627" w:rsidRPr="002E1968">
                    <w:rPr>
                      <w:i/>
                      <w:highlight w:val="yellow"/>
                      <w:rPrChange w:id="187" w:author="Alan Cropley" w:date="2017-02-07T13:10:00Z">
                        <w:rPr>
                          <w:i/>
                        </w:rPr>
                      </w:rPrChange>
                    </w:rPr>
                    <w:t>&lt;thoroughfare&gt;</w:t>
                  </w:r>
                  <w:r w:rsidR="00A24627" w:rsidRPr="00E36F66">
                    <w:rPr>
                      <w:i/>
                    </w:rPr>
                    <w:t xml:space="preserve"> thoroughfare</w:t>
                  </w:r>
                </w:p>
                <w:p w:rsidR="006C6831" w:rsidRPr="00E36F66" w:rsidRDefault="00A24627" w:rsidP="00A24627">
                  <w:r w:rsidRPr="00E36F66">
                    <w:t>The</w:t>
                  </w:r>
                  <w:r w:rsidR="00892B91" w:rsidRPr="00E36F66">
                    <w:t xml:space="preserve"> </w:t>
                  </w:r>
                  <w:r w:rsidRPr="00E36F66">
                    <w:t>street name</w:t>
                  </w:r>
                  <w:r w:rsidR="00892B91" w:rsidRPr="00E36F66">
                    <w:t>.</w:t>
                  </w:r>
                  <w:r w:rsidR="00E36F66">
                    <w:t xml:space="preserve"> </w:t>
                  </w:r>
                  <w:r w:rsidR="006C6831" w:rsidRPr="00E36F66">
                    <w:t>In the Rule Book, “The Helicon, One South Place”</w:t>
                  </w:r>
                  <w:r w:rsidR="00E36F66">
                    <w:t>.</w:t>
                  </w:r>
                </w:p>
                <w:p w:rsidR="00A24627" w:rsidRPr="00E36F66" w:rsidRDefault="00A24627" w:rsidP="00A24627"/>
                <w:p w:rsidR="00A24627" w:rsidRPr="00E36F66" w:rsidRDefault="00A24627" w:rsidP="00A24627">
                  <w:pPr>
                    <w:rPr>
                      <w:i/>
                    </w:rPr>
                  </w:pPr>
                  <w:r w:rsidRPr="00E36F66">
                    <w:rPr>
                      <w:i/>
                    </w:rPr>
                    <w:t xml:space="preserve"> &lt;locality&gt; locality</w:t>
                  </w:r>
                </w:p>
                <w:p w:rsidR="00A24627" w:rsidRPr="00E36F66" w:rsidRDefault="00A24627" w:rsidP="00A24627">
                  <w:r w:rsidRPr="00E36F66">
                    <w:t xml:space="preserve"> A co</w:t>
                  </w:r>
                  <w:r w:rsidR="00892B91" w:rsidRPr="00E36F66">
                    <w:t xml:space="preserve">ntainer for the city and post </w:t>
                  </w:r>
                  <w:r w:rsidRPr="00E36F66">
                    <w:t>code.</w:t>
                  </w:r>
                </w:p>
                <w:p w:rsidR="00A24627" w:rsidRPr="00E36F66" w:rsidRDefault="00A24627" w:rsidP="00A24627"/>
                <w:p w:rsidR="00A24627" w:rsidRPr="00E36F66" w:rsidRDefault="00A24627" w:rsidP="00A24627">
                  <w:pPr>
                    <w:rPr>
                      <w:i/>
                    </w:rPr>
                  </w:pPr>
                  <w:r w:rsidRPr="002E1968">
                    <w:rPr>
                      <w:i/>
                      <w:highlight w:val="yellow"/>
                      <w:rPrChange w:id="188" w:author="Alan Cropley" w:date="2017-02-07T13:10:00Z">
                        <w:rPr>
                          <w:i/>
                        </w:rPr>
                      </w:rPrChange>
                    </w:rPr>
                    <w:t>&lt;localityname&gt;</w:t>
                  </w:r>
                  <w:r w:rsidRPr="00E36F66">
                    <w:rPr>
                      <w:i/>
                    </w:rPr>
                    <w:t xml:space="preserve"> locality name</w:t>
                  </w:r>
                </w:p>
                <w:p w:rsidR="00A24627" w:rsidRPr="00E36F66" w:rsidRDefault="00A24627" w:rsidP="00A24627">
                  <w:r w:rsidRPr="00E36F66">
                    <w:t>The city.</w:t>
                  </w:r>
                  <w:r w:rsidR="00892B91" w:rsidRPr="00E36F66">
                    <w:t xml:space="preserve"> Nest inside &lt;locality&gt;.</w:t>
                  </w:r>
                </w:p>
                <w:p w:rsidR="006C6831" w:rsidRPr="00E36F66" w:rsidRDefault="006C6831" w:rsidP="00A24627">
                  <w:r w:rsidRPr="00E36F66">
                    <w:t>In the Rule Book, “London”.</w:t>
                  </w:r>
                </w:p>
                <w:p w:rsidR="00A24627" w:rsidRPr="00E36F66" w:rsidRDefault="00A24627" w:rsidP="00A24627"/>
                <w:p w:rsidR="00A24627" w:rsidRPr="00E36F66" w:rsidRDefault="00A24627" w:rsidP="00A24627">
                  <w:pPr>
                    <w:rPr>
                      <w:i/>
                    </w:rPr>
                  </w:pPr>
                  <w:r w:rsidRPr="002E1968">
                    <w:rPr>
                      <w:i/>
                      <w:highlight w:val="yellow"/>
                      <w:rPrChange w:id="189" w:author="Alan Cropley" w:date="2017-02-07T13:11:00Z">
                        <w:rPr>
                          <w:i/>
                        </w:rPr>
                      </w:rPrChange>
                    </w:rPr>
                    <w:t>&lt;postalcode&gt;</w:t>
                  </w:r>
                  <w:r w:rsidRPr="00E36F66">
                    <w:rPr>
                      <w:i/>
                    </w:rPr>
                    <w:t xml:space="preserve"> postal code</w:t>
                  </w:r>
                </w:p>
                <w:p w:rsidR="00A24627" w:rsidRPr="00E36F66" w:rsidRDefault="00A24627" w:rsidP="00A24627">
                  <w:r w:rsidRPr="00E36F66">
                    <w:t>The post code.</w:t>
                  </w:r>
                  <w:r w:rsidR="00892B91" w:rsidRPr="00E36F66">
                    <w:t xml:space="preserve"> Nest inside &lt;localityname&gt;.</w:t>
                  </w:r>
                </w:p>
                <w:p w:rsidR="006C6831" w:rsidRPr="00E36F66" w:rsidRDefault="006C6831" w:rsidP="00A24627">
                  <w:r w:rsidRPr="00E36F66">
                    <w:t>In the Rule Book, EC2M 2RB.</w:t>
                  </w:r>
                </w:p>
                <w:p w:rsidR="00A24627" w:rsidRDefault="00A24627" w:rsidP="00A24627"/>
                <w:p w:rsidR="00657DED" w:rsidRPr="00EF21A3" w:rsidRDefault="00657DED" w:rsidP="00657DED">
                  <w:pPr>
                    <w:rPr>
                      <w:b/>
                    </w:rPr>
                  </w:pPr>
                  <w:r w:rsidRPr="00EF21A3">
                    <w:rPr>
                      <w:b/>
                    </w:rPr>
                    <w:t>&lt;contactnumbers&gt;</w:t>
                  </w:r>
                </w:p>
                <w:p w:rsidR="00657DED" w:rsidRPr="00EF21A3" w:rsidRDefault="00657DED" w:rsidP="00657DED">
                  <w:r w:rsidRPr="00EF21A3">
                    <w:t>A container for all phone numbers you want to include.</w:t>
                  </w:r>
                </w:p>
                <w:p w:rsidR="00657DED" w:rsidRPr="00EF21A3" w:rsidRDefault="00657DED" w:rsidP="00657DED">
                  <w:pPr>
                    <w:rPr>
                      <w:rFonts w:ascii="Times-Bold" w:cs="Times-Bold"/>
                      <w:b/>
                      <w:bCs/>
                      <w:i/>
                    </w:rPr>
                  </w:pPr>
                  <w:r w:rsidRPr="002E1968">
                    <w:rPr>
                      <w:i/>
                      <w:highlight w:val="yellow"/>
                      <w:rPrChange w:id="190" w:author="Alan Cropley" w:date="2017-02-07T13:11:00Z">
                        <w:rPr>
                          <w:i/>
                        </w:rPr>
                      </w:rPrChange>
                    </w:rPr>
                    <w:t>&lt;contactnumber&gt;</w:t>
                  </w:r>
                  <w:r w:rsidRPr="00EF21A3">
                    <w:rPr>
                      <w:rFonts w:ascii="Times-Bold" w:cs="Times-Bold"/>
                      <w:b/>
                      <w:bCs/>
                      <w:i/>
                    </w:rPr>
                    <w:t xml:space="preserve"> </w:t>
                  </w:r>
                </w:p>
                <w:p w:rsidR="00657DED" w:rsidRPr="00EF21A3" w:rsidRDefault="00657DED" w:rsidP="00657DED">
                  <w:pPr>
                    <w:rPr>
                      <w:szCs w:val="20"/>
                    </w:rPr>
                  </w:pPr>
                  <w:r w:rsidRPr="00EF21A3">
                    <w:rPr>
                      <w:szCs w:val="20"/>
                    </w:rPr>
                    <w:t xml:space="preserve">An phone number. In the Rule Book, </w:t>
                  </w:r>
                  <w:r w:rsidRPr="00EF21A3">
                    <w:rPr>
                      <w:color w:val="000066"/>
                      <w:szCs w:val="20"/>
                    </w:rPr>
                    <w:t>+44 (0) 20 3142 5300</w:t>
                  </w:r>
                  <w:r w:rsidRPr="00EF21A3">
                    <w:rPr>
                      <w:szCs w:val="20"/>
                    </w:rPr>
                    <w:t xml:space="preserve">. </w:t>
                  </w:r>
                </w:p>
                <w:p w:rsidR="00657DED" w:rsidRPr="00EF21A3" w:rsidRDefault="00657DED" w:rsidP="00A24627"/>
                <w:p w:rsidR="00380632" w:rsidRPr="00EF21A3" w:rsidRDefault="00380632" w:rsidP="00380632">
                  <w:pPr>
                    <w:rPr>
                      <w:b/>
                    </w:rPr>
                  </w:pPr>
                  <w:r w:rsidRPr="00EF21A3">
                    <w:rPr>
                      <w:b/>
                    </w:rPr>
                    <w:t>&lt;emailaddresses&gt;</w:t>
                  </w:r>
                </w:p>
                <w:p w:rsidR="00380632" w:rsidRPr="00EF21A3" w:rsidRDefault="00380632" w:rsidP="00380632">
                  <w:r w:rsidRPr="00EF21A3">
                    <w:t>A container for all e-mails you want to</w:t>
                  </w:r>
                </w:p>
                <w:p w:rsidR="00380632" w:rsidRPr="00EF21A3" w:rsidRDefault="00380632" w:rsidP="00380632">
                  <w:r w:rsidRPr="00EF21A3">
                    <w:t>include.</w:t>
                  </w:r>
                </w:p>
                <w:p w:rsidR="00380632" w:rsidRPr="00EF21A3" w:rsidRDefault="00380632" w:rsidP="00380632">
                  <w:pPr>
                    <w:rPr>
                      <w:rFonts w:ascii="Times-Bold" w:cs="Times-Bold"/>
                      <w:b/>
                      <w:bCs/>
                      <w:i/>
                    </w:rPr>
                  </w:pPr>
                  <w:r w:rsidRPr="002E1968">
                    <w:rPr>
                      <w:i/>
                      <w:highlight w:val="yellow"/>
                      <w:rPrChange w:id="191" w:author="Alan Cropley" w:date="2017-02-07T13:11:00Z">
                        <w:rPr>
                          <w:i/>
                        </w:rPr>
                      </w:rPrChange>
                    </w:rPr>
                    <w:t>&lt;emailaddress&gt;</w:t>
                  </w:r>
                  <w:r w:rsidRPr="00EF21A3">
                    <w:rPr>
                      <w:rFonts w:ascii="Times-Bold" w:cs="Times-Bold"/>
                      <w:b/>
                      <w:bCs/>
                      <w:i/>
                    </w:rPr>
                    <w:t xml:space="preserve"> </w:t>
                  </w:r>
                </w:p>
                <w:p w:rsidR="00380632" w:rsidRDefault="00380632" w:rsidP="00380632">
                  <w:r w:rsidRPr="00EF21A3">
                    <w:t xml:space="preserve">An e-mail address. In the Rule Book, enquirydesk@rssb.co.uk. </w:t>
                  </w:r>
                </w:p>
                <w:p w:rsidR="00380632" w:rsidRDefault="00380632" w:rsidP="00A24627"/>
                <w:p w:rsidR="00380632" w:rsidRDefault="00380632" w:rsidP="00A24627"/>
                <w:p w:rsidR="00560DD7" w:rsidRPr="00E36F66" w:rsidRDefault="00560DD7" w:rsidP="00A24627"/>
                <w:p w:rsidR="00A24627" w:rsidRPr="00E36F66" w:rsidRDefault="00A24627" w:rsidP="00A24627">
                  <w:pPr>
                    <w:rPr>
                      <w:b/>
                    </w:rPr>
                  </w:pPr>
                  <w:r w:rsidRPr="00E36F66">
                    <w:rPr>
                      <w:b/>
                    </w:rPr>
                    <w:t>&lt;urls&gt;</w:t>
                  </w:r>
                </w:p>
                <w:p w:rsidR="00A24627" w:rsidRPr="00E36F66" w:rsidRDefault="00A24627" w:rsidP="00A24627">
                  <w:r w:rsidRPr="00E36F66">
                    <w:t>A container for all urls you want to</w:t>
                  </w:r>
                </w:p>
                <w:p w:rsidR="00A24627" w:rsidRPr="00E36F66" w:rsidRDefault="00A24627" w:rsidP="00A24627">
                  <w:r w:rsidRPr="00E36F66">
                    <w:t>include.</w:t>
                  </w:r>
                </w:p>
                <w:p w:rsidR="00A24627" w:rsidRPr="00E36F66" w:rsidRDefault="00A24627" w:rsidP="00A24627">
                  <w:pPr>
                    <w:rPr>
                      <w:rFonts w:ascii="Times-Bold" w:cs="Times-Bold"/>
                      <w:b/>
                      <w:bCs/>
                      <w:i/>
                    </w:rPr>
                  </w:pPr>
                  <w:r w:rsidRPr="002E1968">
                    <w:rPr>
                      <w:i/>
                      <w:highlight w:val="yellow"/>
                      <w:rPrChange w:id="192" w:author="Alan Cropley" w:date="2017-02-07T13:12:00Z">
                        <w:rPr>
                          <w:i/>
                        </w:rPr>
                      </w:rPrChange>
                    </w:rPr>
                    <w:t>&lt;url&gt;</w:t>
                  </w:r>
                  <w:r w:rsidRPr="00E36F66">
                    <w:rPr>
                      <w:rFonts w:ascii="Times-Bold" w:cs="Times-Bold"/>
                      <w:b/>
                      <w:bCs/>
                      <w:i/>
                    </w:rPr>
                    <w:t xml:space="preserve"> </w:t>
                  </w:r>
                </w:p>
                <w:p w:rsidR="00A24627" w:rsidRPr="00E36F66" w:rsidRDefault="00A24627" w:rsidP="00A24627">
                  <w:pPr>
                    <w:rPr>
                      <w:rFonts w:hAnsiTheme="minorHAnsi"/>
                    </w:rPr>
                  </w:pPr>
                  <w:r w:rsidRPr="00E36F66">
                    <w:t xml:space="preserve">A </w:t>
                  </w:r>
                  <w:r w:rsidR="006C6831" w:rsidRPr="00E36F66">
                    <w:t xml:space="preserve">web site address. Include one </w:t>
                  </w:r>
                  <w:r w:rsidRPr="00E36F66">
                    <w:t xml:space="preserve">&lt;url&gt; for </w:t>
                  </w:r>
                  <w:r w:rsidRPr="00E36F66">
                    <w:rPr>
                      <w:rFonts w:hAnsiTheme="minorHAnsi"/>
                    </w:rPr>
                    <w:t>each web site you want to include.</w:t>
                  </w:r>
                  <w:r w:rsidR="006C6831" w:rsidRPr="00E36F66">
                    <w:rPr>
                      <w:rFonts w:hAnsiTheme="minorHAnsi"/>
                    </w:rPr>
                    <w:t xml:space="preserve"> In the Rule Book, you will also need to add an </w:t>
                  </w:r>
                  <w:r w:rsidR="006C6831" w:rsidRPr="00E36F66">
                    <w:rPr>
                      <w:rStyle w:val="AttributeChar"/>
                    </w:rPr>
                    <w:t>@outputclass</w:t>
                  </w:r>
                  <w:r w:rsidR="006C6831" w:rsidRPr="00E36F66">
                    <w:rPr>
                      <w:rFonts w:hAnsiTheme="minorHAnsi"/>
                    </w:rPr>
                    <w:t xml:space="preserve"> attribute as there are multiple uses for the &lt;url&gt;. For example:</w:t>
                  </w:r>
                </w:p>
                <w:p w:rsidR="006C6831" w:rsidRPr="00E36F66" w:rsidRDefault="006C6831" w:rsidP="00A24627">
                  <w:pPr>
                    <w:rPr>
                      <w:rFonts w:hAnsiTheme="minorHAnsi"/>
                    </w:rPr>
                  </w:pPr>
                  <w:r w:rsidRPr="00E36F66">
                    <w:rPr>
                      <w:rFonts w:hAnsiTheme="minorHAnsi"/>
                    </w:rPr>
                    <w:t>&lt;url outputclass=</w:t>
                  </w:r>
                  <w:r w:rsidRPr="00E36F66">
                    <w:rPr>
                      <w:rFonts w:hAnsiTheme="minorHAnsi"/>
                    </w:rPr>
                    <w:t>”</w:t>
                  </w:r>
                  <w:r w:rsidRPr="00E36F66">
                    <w:rPr>
                      <w:rFonts w:hAnsiTheme="minorHAnsi"/>
                    </w:rPr>
                    <w:t>twitter</w:t>
                  </w:r>
                  <w:r w:rsidRPr="00E36F66">
                    <w:rPr>
                      <w:rFonts w:hAnsiTheme="minorHAnsi"/>
                    </w:rPr>
                    <w:t>”</w:t>
                  </w:r>
                  <w:r w:rsidRPr="00E36F66">
                    <w:rPr>
                      <w:rFonts w:hAnsiTheme="minorHAnsi"/>
                    </w:rPr>
                    <w:t>&gt; @RSSB_rail&lt;/url&gt;</w:t>
                  </w:r>
                </w:p>
                <w:p w:rsidR="006C6831" w:rsidRPr="00E36F66" w:rsidRDefault="006C6831" w:rsidP="00A24627">
                  <w:pPr>
                    <w:rPr>
                      <w:rFonts w:hAnsiTheme="minorHAnsi"/>
                    </w:rPr>
                  </w:pPr>
                </w:p>
                <w:p w:rsidR="006C6831" w:rsidRPr="00E36F66" w:rsidRDefault="006C6831" w:rsidP="00A24627">
                  <w:pPr>
                    <w:rPr>
                      <w:rFonts w:hAnsiTheme="minorHAnsi"/>
                    </w:rPr>
                  </w:pPr>
                  <w:r w:rsidRPr="00E36F66">
                    <w:rPr>
                      <w:rFonts w:hAnsiTheme="minorHAnsi"/>
                    </w:rPr>
                    <w:t>&lt;url outputclass=</w:t>
                  </w:r>
                  <w:r w:rsidRPr="00E36F66">
                    <w:rPr>
                      <w:rFonts w:hAnsiTheme="minorHAnsi"/>
                    </w:rPr>
                    <w:t>”</w:t>
                  </w:r>
                  <w:r w:rsidRPr="00E36F66">
                    <w:rPr>
                      <w:rFonts w:hAnsiTheme="minorHAnsi"/>
                    </w:rPr>
                    <w:t>web</w:t>
                  </w:r>
                  <w:r w:rsidRPr="00E36F66">
                    <w:rPr>
                      <w:rFonts w:hAnsiTheme="minorHAnsi"/>
                    </w:rPr>
                    <w:t>”</w:t>
                  </w:r>
                  <w:r w:rsidRPr="00E36F66">
                    <w:rPr>
                      <w:rFonts w:hAnsiTheme="minorHAnsi"/>
                    </w:rPr>
                    <w:t>&gt;</w:t>
                  </w:r>
                </w:p>
                <w:p w:rsidR="006C6831" w:rsidRPr="00E36F66" w:rsidRDefault="006C6831" w:rsidP="00A24627">
                  <w:r w:rsidRPr="00E36F66">
                    <w:rPr>
                      <w:rFonts w:hAnsiTheme="minorHAnsi"/>
                    </w:rPr>
                    <w:t>www.rssb.co.uk&lt;/url&gt;</w:t>
                  </w:r>
                </w:p>
                <w:p w:rsidR="00A24627" w:rsidRPr="00E36F66" w:rsidRDefault="00A24627" w:rsidP="00A24627"/>
              </w:tc>
            </w:tr>
          </w:tbl>
          <w:p w:rsidR="004C1259" w:rsidRPr="00E36F66" w:rsidRDefault="004C1259" w:rsidP="002D46DC"/>
        </w:tc>
      </w:tr>
      <w:tr w:rsidR="004C1259" w:rsidRPr="00E36F66" w:rsidTr="009F7DF8">
        <w:tc>
          <w:tcPr>
            <w:tcW w:w="2484" w:type="dxa"/>
          </w:tcPr>
          <w:p w:rsidR="004C1259" w:rsidRPr="00E36F66" w:rsidRDefault="004C1259" w:rsidP="002D46DC">
            <w:pPr>
              <w:rPr>
                <w:b/>
              </w:rPr>
            </w:pPr>
            <w:r w:rsidRPr="00E36F66">
              <w:rPr>
                <w:b/>
              </w:rPr>
              <w:t>&lt;publisherinformation&gt;</w:t>
            </w:r>
          </w:p>
          <w:p w:rsidR="004C1259" w:rsidRPr="00E36F66" w:rsidRDefault="004C1259" w:rsidP="002D46DC">
            <w:r w:rsidRPr="00E36F66">
              <w:rPr>
                <w:b/>
              </w:rPr>
              <w:t>publisher information</w:t>
            </w:r>
          </w:p>
        </w:tc>
        <w:tc>
          <w:tcPr>
            <w:tcW w:w="6532" w:type="dxa"/>
          </w:tcPr>
          <w:p w:rsidR="004C1259" w:rsidRPr="00E36F66" w:rsidRDefault="004C1259" w:rsidP="002D46DC">
            <w:r w:rsidRPr="00E36F66">
              <w:t>Use the &lt;publisherinformation&gt; element as a container for information about who published the book, where, and when.</w:t>
            </w:r>
          </w:p>
          <w:p w:rsidR="004C1259" w:rsidRPr="00E36F66" w:rsidRDefault="004C1259" w:rsidP="002D46DC"/>
          <w:p w:rsidR="004C1259" w:rsidRPr="00E36F66" w:rsidRDefault="004C1259" w:rsidP="002D46DC">
            <w:r w:rsidRPr="00E36F66">
              <w:t>The RSSB bookmap templates include all these elements. You need only enter the appropriate month, day, and year for the publication completion date.</w:t>
            </w:r>
          </w:p>
          <w:p w:rsidR="006C6831" w:rsidRPr="00E36F66" w:rsidRDefault="006C6831" w:rsidP="002D46DC"/>
          <w:p w:rsidR="006C6831" w:rsidRPr="00E36F66" w:rsidRDefault="006C6831" w:rsidP="006C6831">
            <w:r w:rsidRPr="00E36F66">
              <w:t>Nest the following elements in the &lt;publisherinformation&gt; element:</w:t>
            </w:r>
          </w:p>
          <w:p w:rsidR="004C1259" w:rsidRPr="00E36F66" w:rsidRDefault="004C1259" w:rsidP="002D46DC"/>
          <w:tbl>
            <w:tblPr>
              <w:tblStyle w:val="TableGrid"/>
              <w:tblW w:w="0" w:type="auto"/>
              <w:tblCellMar>
                <w:top w:w="113" w:type="dxa"/>
                <w:bottom w:w="113" w:type="dxa"/>
              </w:tblCellMar>
              <w:tblLook w:val="04A0" w:firstRow="1" w:lastRow="0" w:firstColumn="1" w:lastColumn="0" w:noHBand="0" w:noVBand="1"/>
            </w:tblPr>
            <w:tblGrid>
              <w:gridCol w:w="2078"/>
              <w:gridCol w:w="4228"/>
            </w:tblGrid>
            <w:tr w:rsidR="004C1259" w:rsidRPr="00E36F66" w:rsidTr="002D46DC">
              <w:tc>
                <w:tcPr>
                  <w:tcW w:w="2078" w:type="dxa"/>
                  <w:shd w:val="clear" w:color="auto" w:fill="FBE4D5" w:themeFill="accent2" w:themeFillTint="33"/>
                </w:tcPr>
                <w:p w:rsidR="004C1259" w:rsidRPr="00E36F66" w:rsidRDefault="004C1259" w:rsidP="002D46DC">
                  <w:pPr>
                    <w:rPr>
                      <w:b/>
                    </w:rPr>
                  </w:pPr>
                  <w:r w:rsidRPr="00E36F66">
                    <w:rPr>
                      <w:b/>
                    </w:rPr>
                    <w:t>Element</w:t>
                  </w:r>
                </w:p>
              </w:tc>
              <w:tc>
                <w:tcPr>
                  <w:tcW w:w="4228"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2D46DC">
              <w:tc>
                <w:tcPr>
                  <w:tcW w:w="2078" w:type="dxa"/>
                </w:tcPr>
                <w:p w:rsidR="004C1259" w:rsidRPr="00E36F66" w:rsidRDefault="004C1259" w:rsidP="002D46DC">
                  <w:pPr>
                    <w:rPr>
                      <w:b/>
                    </w:rPr>
                  </w:pPr>
                  <w:r w:rsidRPr="00945D55">
                    <w:rPr>
                      <w:b/>
                      <w:highlight w:val="yellow"/>
                      <w:rPrChange w:id="193" w:author="Alan Cropley" w:date="2017-02-07T13:30:00Z">
                        <w:rPr>
                          <w:b/>
                        </w:rPr>
                      </w:rPrChange>
                    </w:rPr>
                    <w:t>&lt;organization&gt;</w:t>
                  </w:r>
                </w:p>
                <w:p w:rsidR="004C1259" w:rsidRPr="00E36F66" w:rsidRDefault="004C1259" w:rsidP="002D46DC">
                  <w:pPr>
                    <w:rPr>
                      <w:b/>
                    </w:rPr>
                  </w:pPr>
                  <w:r w:rsidRPr="00E36F66">
                    <w:rPr>
                      <w:b/>
                    </w:rPr>
                    <w:t>organization</w:t>
                  </w:r>
                </w:p>
              </w:tc>
              <w:tc>
                <w:tcPr>
                  <w:tcW w:w="4228" w:type="dxa"/>
                </w:tcPr>
                <w:p w:rsidR="004C1259" w:rsidRPr="00E36F66" w:rsidRDefault="006C6831" w:rsidP="002D46DC">
                  <w:r w:rsidRPr="00E36F66">
                    <w:t>P</w:t>
                  </w:r>
                  <w:r w:rsidR="004C1259" w:rsidRPr="00E36F66">
                    <w:t>rovide the name of the publishing company</w:t>
                  </w:r>
                  <w:r w:rsidRPr="00E36F66">
                    <w:t>. The default value is RSSB</w:t>
                  </w:r>
                  <w:r w:rsidR="004C1259" w:rsidRPr="00E36F66">
                    <w:t>.</w:t>
                  </w:r>
                </w:p>
              </w:tc>
            </w:tr>
            <w:tr w:rsidR="004C1259" w:rsidRPr="00E36F66" w:rsidTr="002D46DC">
              <w:tc>
                <w:tcPr>
                  <w:tcW w:w="2078" w:type="dxa"/>
                </w:tcPr>
                <w:p w:rsidR="004C1259" w:rsidRPr="00E36F66" w:rsidRDefault="004C1259" w:rsidP="002D46DC">
                  <w:pPr>
                    <w:rPr>
                      <w:b/>
                    </w:rPr>
                  </w:pPr>
                  <w:r w:rsidRPr="00E36F66">
                    <w:rPr>
                      <w:b/>
                    </w:rPr>
                    <w:t>&lt;published&gt;</w:t>
                  </w:r>
                </w:p>
                <w:p w:rsidR="004C1259" w:rsidRPr="00E36F66" w:rsidRDefault="004C1259" w:rsidP="002D46DC">
                  <w:pPr>
                    <w:rPr>
                      <w:b/>
                    </w:rPr>
                  </w:pPr>
                  <w:r w:rsidRPr="00E36F66">
                    <w:rPr>
                      <w:b/>
                    </w:rPr>
                    <w:t>published</w:t>
                  </w:r>
                </w:p>
              </w:tc>
              <w:tc>
                <w:tcPr>
                  <w:tcW w:w="4228" w:type="dxa"/>
                </w:tcPr>
                <w:p w:rsidR="004C1259" w:rsidRPr="00E36F66" w:rsidRDefault="006C6831" w:rsidP="002D46DC">
                  <w:r w:rsidRPr="00E36F66">
                    <w:t xml:space="preserve">First-level </w:t>
                  </w:r>
                  <w:r w:rsidR="004C1259" w:rsidRPr="00E36F66">
                    <w:t>container for the issue date</w:t>
                  </w:r>
                  <w:r w:rsidR="004E32F2" w:rsidRPr="00E36F66">
                    <w:t>:</w:t>
                  </w:r>
                  <w:r w:rsidR="004C1259" w:rsidRPr="00E36F66">
                    <w:t xml:space="preserve"> the date </w:t>
                  </w:r>
                  <w:r w:rsidR="004E32F2" w:rsidRPr="00E36F66">
                    <w:t xml:space="preserve">when </w:t>
                  </w:r>
                  <w:r w:rsidR="004C1259" w:rsidRPr="00E36F66">
                    <w:t>the document was published.</w:t>
                  </w:r>
                </w:p>
                <w:p w:rsidR="006C6831" w:rsidRPr="00E36F66" w:rsidRDefault="006C6831" w:rsidP="002D46DC"/>
                <w:p w:rsidR="006C6831" w:rsidRPr="006B12C1" w:rsidRDefault="006C6831" w:rsidP="006C6831">
                  <w:pPr>
                    <w:rPr>
                      <w:highlight w:val="green"/>
                      <w:rPrChange w:id="194" w:author="Alan Cropley" w:date="2017-03-23T08:53:00Z">
                        <w:rPr/>
                      </w:rPrChange>
                    </w:rPr>
                  </w:pPr>
                  <w:r w:rsidRPr="006B12C1">
                    <w:rPr>
                      <w:highlight w:val="green"/>
                      <w:rPrChange w:id="195" w:author="Alan Cropley" w:date="2017-03-23T08:53:00Z">
                        <w:rPr/>
                      </w:rPrChange>
                    </w:rPr>
                    <w:t>Nest the following elements in the &lt;published&gt; element:</w:t>
                  </w:r>
                </w:p>
                <w:p w:rsidR="006C6831" w:rsidRPr="006B12C1" w:rsidRDefault="006C6831" w:rsidP="002D46DC">
                  <w:pPr>
                    <w:rPr>
                      <w:highlight w:val="green"/>
                      <w:rPrChange w:id="196" w:author="Alan Cropley" w:date="2017-03-23T08:53:00Z">
                        <w:rPr/>
                      </w:rPrChange>
                    </w:rPr>
                  </w:pPr>
                </w:p>
                <w:p w:rsidR="006C6831" w:rsidRPr="006B12C1" w:rsidRDefault="006C6831" w:rsidP="006C6831">
                  <w:pPr>
                    <w:rPr>
                      <w:b/>
                      <w:highlight w:val="green"/>
                      <w:rPrChange w:id="197" w:author="Alan Cropley" w:date="2017-03-23T08:53:00Z">
                        <w:rPr>
                          <w:b/>
                        </w:rPr>
                      </w:rPrChange>
                    </w:rPr>
                  </w:pPr>
                  <w:r w:rsidRPr="006B12C1">
                    <w:rPr>
                      <w:b/>
                      <w:highlight w:val="green"/>
                      <w:rPrChange w:id="198" w:author="Alan Cropley" w:date="2017-03-23T08:53:00Z">
                        <w:rPr>
                          <w:b/>
                        </w:rPr>
                      </w:rPrChange>
                    </w:rPr>
                    <w:t>&lt;completed&gt;</w:t>
                  </w:r>
                </w:p>
                <w:p w:rsidR="006C6831" w:rsidRPr="006B12C1" w:rsidRDefault="006C6831" w:rsidP="006C6831">
                  <w:pPr>
                    <w:rPr>
                      <w:highlight w:val="green"/>
                      <w:rPrChange w:id="199" w:author="Alan Cropley" w:date="2017-03-23T08:53:00Z">
                        <w:rPr/>
                      </w:rPrChange>
                    </w:rPr>
                  </w:pPr>
                  <w:r w:rsidRPr="006B12C1">
                    <w:rPr>
                      <w:b/>
                      <w:highlight w:val="green"/>
                      <w:rPrChange w:id="200" w:author="Alan Cropley" w:date="2017-03-23T08:53:00Z">
                        <w:rPr>
                          <w:b/>
                        </w:rPr>
                      </w:rPrChange>
                    </w:rPr>
                    <w:t>completed</w:t>
                  </w:r>
                </w:p>
                <w:p w:rsidR="006C6831" w:rsidRPr="006B12C1" w:rsidRDefault="006C6831" w:rsidP="006C6831">
                  <w:pPr>
                    <w:rPr>
                      <w:highlight w:val="green"/>
                      <w:rPrChange w:id="201" w:author="Alan Cropley" w:date="2017-03-23T08:53:00Z">
                        <w:rPr/>
                      </w:rPrChange>
                    </w:rPr>
                  </w:pPr>
                  <w:r w:rsidRPr="006B12C1">
                    <w:rPr>
                      <w:highlight w:val="green"/>
                      <w:rPrChange w:id="202" w:author="Alan Cropley" w:date="2017-03-23T08:53:00Z">
                        <w:rPr/>
                      </w:rPrChange>
                    </w:rPr>
                    <w:t>Second-level container for the issue date.</w:t>
                  </w:r>
                </w:p>
                <w:p w:rsidR="006C6831" w:rsidRPr="00E36F66" w:rsidRDefault="006C6831" w:rsidP="002D46DC">
                  <w:r w:rsidRPr="006B12C1">
                    <w:rPr>
                      <w:highlight w:val="green"/>
                      <w:rPrChange w:id="203" w:author="Alan Cropley" w:date="2017-03-23T08:53:00Z">
                        <w:rPr/>
                      </w:rPrChange>
                    </w:rPr>
                    <w:t>Nest &lt;month&gt;, &lt;day&gt; and &lt;year&gt; elements to provide the specific date.</w:t>
                  </w:r>
                </w:p>
              </w:tc>
            </w:tr>
          </w:tbl>
          <w:p w:rsidR="004C1259" w:rsidRPr="00E36F66" w:rsidRDefault="004C1259" w:rsidP="002D46DC"/>
        </w:tc>
      </w:tr>
      <w:tr w:rsidR="009F7DF8" w:rsidRPr="00E36F66" w:rsidTr="009F7DF8">
        <w:tc>
          <w:tcPr>
            <w:tcW w:w="2484" w:type="dxa"/>
          </w:tcPr>
          <w:p w:rsidR="009F7DF8" w:rsidRPr="00E36F66" w:rsidRDefault="00F3223B" w:rsidP="002D46DC">
            <w:pPr>
              <w:rPr>
                <w:b/>
              </w:rPr>
            </w:pPr>
            <w:r w:rsidRPr="00E36F66">
              <w:rPr>
                <w:b/>
              </w:rPr>
              <w:t>&lt;</w:t>
            </w:r>
            <w:r w:rsidR="009F7DF8" w:rsidRPr="00E36F66">
              <w:rPr>
                <w:b/>
              </w:rPr>
              <w:t>meta</w:t>
            </w:r>
            <w:r w:rsidRPr="00E36F66">
              <w:rPr>
                <w:b/>
              </w:rPr>
              <w:t>data</w:t>
            </w:r>
            <w:r w:rsidR="009F7DF8" w:rsidRPr="00E36F66">
              <w:rPr>
                <w:b/>
              </w:rPr>
              <w:t>&gt;</w:t>
            </w:r>
          </w:p>
          <w:p w:rsidR="009F7DF8" w:rsidRPr="00E36F66" w:rsidRDefault="009F7DF8" w:rsidP="002D46DC">
            <w:pPr>
              <w:rPr>
                <w:b/>
              </w:rPr>
            </w:pPr>
            <w:r w:rsidRPr="00E36F66">
              <w:rPr>
                <w:b/>
              </w:rPr>
              <w:t>metadata</w:t>
            </w:r>
          </w:p>
        </w:tc>
        <w:tc>
          <w:tcPr>
            <w:tcW w:w="6532" w:type="dxa"/>
          </w:tcPr>
          <w:p w:rsidR="009F7DF8" w:rsidRPr="00E36F66" w:rsidRDefault="009F7DF8" w:rsidP="00D44737">
            <w:r w:rsidRPr="00E36F66">
              <w:t>Use the &lt;meta</w:t>
            </w:r>
            <w:r w:rsidR="00F3223B" w:rsidRPr="00E36F66">
              <w:t>data</w:t>
            </w:r>
            <w:r w:rsidRPr="00E36F66">
              <w:t xml:space="preserve">&gt; element to add any additional metadata to </w:t>
            </w:r>
            <w:r w:rsidR="002452AB" w:rsidRPr="00E36F66">
              <w:t>the</w:t>
            </w:r>
            <w:r w:rsidRPr="00E36F66">
              <w:t xml:space="preserve"> bookmap. With the Rule Book, &lt;meta</w:t>
            </w:r>
            <w:r w:rsidR="00F3223B" w:rsidRPr="00E36F66">
              <w:t>data</w:t>
            </w:r>
            <w:r w:rsidRPr="00E36F66">
              <w:t xml:space="preserve">&gt; includes processing instructions for </w:t>
            </w:r>
            <w:r w:rsidR="002452AB" w:rsidRPr="00E36F66">
              <w:t>the PDF transformation.</w:t>
            </w:r>
          </w:p>
          <w:p w:rsidR="00F3223B" w:rsidRPr="00E36F66" w:rsidRDefault="00F3223B" w:rsidP="00D44737"/>
          <w:p w:rsidR="00F3223B" w:rsidRPr="00E36F66" w:rsidRDefault="00F3223B" w:rsidP="00F3223B">
            <w:r w:rsidRPr="00E36F66">
              <w:t>Nest the following elements in the &lt;metadata&gt; element:</w:t>
            </w:r>
          </w:p>
          <w:p w:rsidR="00F3223B" w:rsidRPr="00E36F66" w:rsidRDefault="00F3223B" w:rsidP="00F3223B"/>
          <w:tbl>
            <w:tblPr>
              <w:tblStyle w:val="TableGrid"/>
              <w:tblW w:w="0" w:type="auto"/>
              <w:tblCellMar>
                <w:top w:w="113" w:type="dxa"/>
                <w:bottom w:w="113" w:type="dxa"/>
              </w:tblCellMar>
              <w:tblLook w:val="04A0" w:firstRow="1" w:lastRow="0" w:firstColumn="1" w:lastColumn="0" w:noHBand="0" w:noVBand="1"/>
            </w:tblPr>
            <w:tblGrid>
              <w:gridCol w:w="2078"/>
              <w:gridCol w:w="4228"/>
            </w:tblGrid>
            <w:tr w:rsidR="00F3223B" w:rsidRPr="00E36F66" w:rsidTr="00F45F3E">
              <w:tc>
                <w:tcPr>
                  <w:tcW w:w="2078" w:type="dxa"/>
                  <w:shd w:val="clear" w:color="auto" w:fill="FBE4D5" w:themeFill="accent2" w:themeFillTint="33"/>
                </w:tcPr>
                <w:p w:rsidR="00F3223B" w:rsidRPr="00E36F66" w:rsidRDefault="00F3223B" w:rsidP="00F3223B">
                  <w:pPr>
                    <w:rPr>
                      <w:b/>
                    </w:rPr>
                  </w:pPr>
                  <w:r w:rsidRPr="00E36F66">
                    <w:rPr>
                      <w:b/>
                    </w:rPr>
                    <w:t>Element</w:t>
                  </w:r>
                </w:p>
              </w:tc>
              <w:tc>
                <w:tcPr>
                  <w:tcW w:w="4228" w:type="dxa"/>
                  <w:shd w:val="clear" w:color="auto" w:fill="FBE4D5" w:themeFill="accent2" w:themeFillTint="33"/>
                </w:tcPr>
                <w:p w:rsidR="00F3223B" w:rsidRPr="00E36F66" w:rsidRDefault="00F3223B" w:rsidP="00F3223B">
                  <w:pPr>
                    <w:rPr>
                      <w:b/>
                    </w:rPr>
                  </w:pPr>
                  <w:r w:rsidRPr="00E36F66">
                    <w:rPr>
                      <w:b/>
                    </w:rPr>
                    <w:t>Guidance</w:t>
                  </w:r>
                </w:p>
              </w:tc>
            </w:tr>
            <w:tr w:rsidR="009064EE" w:rsidRPr="00E36F66" w:rsidTr="00F45F3E">
              <w:tc>
                <w:tcPr>
                  <w:tcW w:w="2078" w:type="dxa"/>
                </w:tcPr>
                <w:p w:rsidR="009064EE" w:rsidRPr="00CB6530" w:rsidRDefault="009064EE" w:rsidP="00F3223B">
                  <w:pPr>
                    <w:rPr>
                      <w:b/>
                      <w:highlight w:val="yellow"/>
                      <w:rPrChange w:id="204" w:author="Alan Cropley" w:date="2017-02-09T15:24:00Z">
                        <w:rPr>
                          <w:b/>
                        </w:rPr>
                      </w:rPrChange>
                    </w:rPr>
                  </w:pPr>
                  <w:r w:rsidRPr="00CB6530">
                    <w:rPr>
                      <w:b/>
                      <w:highlight w:val="yellow"/>
                      <w:rPrChange w:id="205" w:author="Alan Cropley" w:date="2017-02-09T15:24:00Z">
                        <w:rPr>
                          <w:b/>
                        </w:rPr>
                      </w:rPrChange>
                    </w:rPr>
                    <w:t>&lt;keywords&gt;</w:t>
                  </w:r>
                </w:p>
                <w:p w:rsidR="009064EE" w:rsidRPr="00CB6530" w:rsidRDefault="009064EE" w:rsidP="00F3223B">
                  <w:pPr>
                    <w:rPr>
                      <w:b/>
                      <w:highlight w:val="yellow"/>
                      <w:rPrChange w:id="206" w:author="Alan Cropley" w:date="2017-02-09T15:24:00Z">
                        <w:rPr>
                          <w:b/>
                        </w:rPr>
                      </w:rPrChange>
                    </w:rPr>
                  </w:pPr>
                  <w:r w:rsidRPr="00CB6530">
                    <w:rPr>
                      <w:b/>
                      <w:highlight w:val="yellow"/>
                      <w:rPrChange w:id="207" w:author="Alan Cropley" w:date="2017-02-09T15:24:00Z">
                        <w:rPr>
                          <w:b/>
                        </w:rPr>
                      </w:rPrChange>
                    </w:rPr>
                    <w:t>keyword</w:t>
                  </w:r>
                </w:p>
              </w:tc>
              <w:tc>
                <w:tcPr>
                  <w:tcW w:w="4228" w:type="dxa"/>
                </w:tcPr>
                <w:p w:rsidR="009064EE" w:rsidRPr="00EF21A3" w:rsidRDefault="009064EE" w:rsidP="00F3223B">
                  <w:r w:rsidRPr="00EF21A3">
                    <w:t>Provide data for PDF document properties.</w:t>
                  </w:r>
                </w:p>
                <w:p w:rsidR="009064EE" w:rsidRPr="00EF21A3" w:rsidRDefault="009064EE" w:rsidP="00F3223B">
                  <w:r w:rsidRPr="00EF21A3">
                    <w:t xml:space="preserve">Nest </w:t>
                  </w:r>
                  <w:r w:rsidRPr="00CE01F8">
                    <w:rPr>
                      <w:highlight w:val="yellow"/>
                      <w:rPrChange w:id="208" w:author="Alan Cropley" w:date="2017-02-07T13:51:00Z">
                        <w:rPr/>
                      </w:rPrChange>
                    </w:rPr>
                    <w:t>&lt;keyword&gt;</w:t>
                  </w:r>
                  <w:r w:rsidRPr="00EF21A3">
                    <w:t xml:space="preserve"> inside &lt;keywords&gt;. </w:t>
                  </w:r>
                </w:p>
                <w:p w:rsidR="009064EE" w:rsidRPr="00EF21A3" w:rsidRDefault="009064EE" w:rsidP="00F3223B"/>
                <w:p w:rsidR="009064EE" w:rsidRPr="00EF21A3" w:rsidRDefault="009064EE" w:rsidP="00F3223B">
                  <w:r w:rsidRPr="00EF21A3">
                    <w:t xml:space="preserve">See </w:t>
                  </w:r>
                  <w:hyperlink w:anchor="_Providing_document_properties" w:history="1">
                    <w:r w:rsidRPr="00EF21A3">
                      <w:rPr>
                        <w:rStyle w:val="Hyperlink"/>
                      </w:rPr>
                      <w:t>Providing document properties for the Rule Book PDF</w:t>
                    </w:r>
                  </w:hyperlink>
                  <w:r w:rsidRPr="00EF21A3">
                    <w:t xml:space="preserve"> on page </w:t>
                  </w:r>
                  <w:r w:rsidRPr="00EF21A3">
                    <w:fldChar w:fldCharType="begin"/>
                  </w:r>
                  <w:r w:rsidRPr="00EF21A3">
                    <w:instrText xml:space="preserve"> PAGEREF _Ref468963922 \h </w:instrText>
                  </w:r>
                  <w:r w:rsidRPr="00EF21A3">
                    <w:fldChar w:fldCharType="separate"/>
                  </w:r>
                  <w:r w:rsidR="00D0331A">
                    <w:rPr>
                      <w:noProof/>
                    </w:rPr>
                    <w:t>124</w:t>
                  </w:r>
                  <w:r w:rsidRPr="00EF21A3">
                    <w:fldChar w:fldCharType="end"/>
                  </w:r>
                  <w:r w:rsidRPr="00EF21A3">
                    <w:t xml:space="preserve"> for more details. </w:t>
                  </w:r>
                </w:p>
              </w:tc>
            </w:tr>
            <w:tr w:rsidR="00F3223B" w:rsidRPr="00E36F66" w:rsidTr="00F45F3E">
              <w:tc>
                <w:tcPr>
                  <w:tcW w:w="2078" w:type="dxa"/>
                </w:tcPr>
                <w:p w:rsidR="00F3223B" w:rsidRPr="00CB6530" w:rsidRDefault="00F3223B" w:rsidP="00F3223B">
                  <w:pPr>
                    <w:rPr>
                      <w:b/>
                      <w:highlight w:val="yellow"/>
                      <w:rPrChange w:id="209" w:author="Alan Cropley" w:date="2017-02-09T15:24:00Z">
                        <w:rPr>
                          <w:b/>
                        </w:rPr>
                      </w:rPrChange>
                    </w:rPr>
                  </w:pPr>
                  <w:r w:rsidRPr="00CB6530">
                    <w:rPr>
                      <w:b/>
                      <w:highlight w:val="yellow"/>
                      <w:rPrChange w:id="210" w:author="Alan Cropley" w:date="2017-02-09T15:24:00Z">
                        <w:rPr>
                          <w:b/>
                        </w:rPr>
                      </w:rPrChange>
                    </w:rPr>
                    <w:t>&lt;othermeta&gt;</w:t>
                  </w:r>
                </w:p>
                <w:p w:rsidR="00F3223B" w:rsidRPr="00CB6530" w:rsidRDefault="00F3223B" w:rsidP="00F3223B">
                  <w:pPr>
                    <w:rPr>
                      <w:b/>
                      <w:highlight w:val="yellow"/>
                      <w:rPrChange w:id="211" w:author="Alan Cropley" w:date="2017-02-09T15:24:00Z">
                        <w:rPr>
                          <w:b/>
                        </w:rPr>
                      </w:rPrChange>
                    </w:rPr>
                  </w:pPr>
                  <w:r w:rsidRPr="00CB6530">
                    <w:rPr>
                      <w:b/>
                      <w:highlight w:val="yellow"/>
                      <w:rPrChange w:id="212" w:author="Alan Cropley" w:date="2017-02-09T15:24:00Z">
                        <w:rPr>
                          <w:b/>
                        </w:rPr>
                      </w:rPrChange>
                    </w:rPr>
                    <w:t>other metadata</w:t>
                  </w:r>
                </w:p>
                <w:p w:rsidR="00E85C5F" w:rsidRPr="00CB6530" w:rsidRDefault="00E85C5F" w:rsidP="00F3223B">
                  <w:pPr>
                    <w:rPr>
                      <w:b/>
                      <w:highlight w:val="yellow"/>
                      <w:rPrChange w:id="213" w:author="Alan Cropley" w:date="2017-02-09T15:24:00Z">
                        <w:rPr>
                          <w:b/>
                        </w:rPr>
                      </w:rPrChange>
                    </w:rPr>
                  </w:pPr>
                </w:p>
                <w:p w:rsidR="00E85C5F" w:rsidRPr="00CB6530" w:rsidRDefault="00E85C5F" w:rsidP="00F3223B">
                  <w:pPr>
                    <w:rPr>
                      <w:b/>
                      <w:highlight w:val="yellow"/>
                      <w:rPrChange w:id="214" w:author="Alan Cropley" w:date="2017-02-09T15:24:00Z">
                        <w:rPr>
                          <w:b/>
                        </w:rPr>
                      </w:rPrChange>
                    </w:rPr>
                  </w:pPr>
                  <w:r w:rsidRPr="00CB6530">
                    <w:rPr>
                      <w:b/>
                      <w:highlight w:val="yellow"/>
                      <w:rPrChange w:id="215" w:author="Alan Cropley" w:date="2017-02-09T15:24:00Z">
                        <w:rPr>
                          <w:b/>
                        </w:rPr>
                      </w:rPrChange>
                    </w:rPr>
                    <w:t>name=”colour”</w:t>
                  </w:r>
                </w:p>
                <w:p w:rsidR="00E85C5F" w:rsidRPr="00CB6530" w:rsidRDefault="00E85C5F" w:rsidP="00F3223B">
                  <w:pPr>
                    <w:rPr>
                      <w:b/>
                      <w:highlight w:val="yellow"/>
                      <w:rPrChange w:id="216" w:author="Alan Cropley" w:date="2017-02-09T15:24:00Z">
                        <w:rPr>
                          <w:b/>
                        </w:rPr>
                      </w:rPrChange>
                    </w:rPr>
                  </w:pPr>
                  <w:r w:rsidRPr="00CB6530">
                    <w:rPr>
                      <w:b/>
                      <w:highlight w:val="yellow"/>
                      <w:rPrChange w:id="217" w:author="Alan Cropley" w:date="2017-02-09T15:24:00Z">
                        <w:rPr>
                          <w:b/>
                        </w:rPr>
                      </w:rPrChange>
                    </w:rPr>
                    <w:t>content=”blue / green / purple”</w:t>
                  </w:r>
                </w:p>
              </w:tc>
              <w:tc>
                <w:tcPr>
                  <w:tcW w:w="4228" w:type="dxa"/>
                </w:tcPr>
                <w:p w:rsidR="00A421C9" w:rsidRDefault="00F3223B" w:rsidP="00F3223B">
                  <w:pPr>
                    <w:rPr>
                      <w:ins w:id="218" w:author="Alan Cropley" w:date="2017-01-20T09:16:00Z"/>
                    </w:rPr>
                  </w:pPr>
                  <w:commentRangeStart w:id="219"/>
                  <w:r w:rsidRPr="00E36F66">
                    <w:t xml:space="preserve">Provide the </w:t>
                  </w:r>
                  <w:r w:rsidR="00E85C5F" w:rsidRPr="00E36F66">
                    <w:t>colour of the book.</w:t>
                  </w:r>
                  <w:commentRangeEnd w:id="219"/>
                  <w:r w:rsidR="00A421C9">
                    <w:rPr>
                      <w:rStyle w:val="CommentReference"/>
                    </w:rPr>
                    <w:commentReference w:id="219"/>
                  </w:r>
                  <w:ins w:id="220" w:author="Alan Cropley" w:date="2017-01-20T09:16:00Z">
                    <w:r w:rsidR="00A421C9">
                      <w:t xml:space="preserve"> By default, the following colours will be defined within the bookmap, and the author will need to delete as applicable.</w:t>
                    </w:r>
                  </w:ins>
                </w:p>
                <w:p w:rsidR="00A421C9" w:rsidRDefault="00A421C9" w:rsidP="00F3223B">
                  <w:pPr>
                    <w:rPr>
                      <w:ins w:id="221" w:author="Alan Cropley" w:date="2017-01-20T09:16:00Z"/>
                    </w:rPr>
                  </w:pPr>
                </w:p>
                <w:p w:rsidR="00A421C9" w:rsidRDefault="00A421C9" w:rsidP="00A421C9">
                  <w:pPr>
                    <w:rPr>
                      <w:ins w:id="222" w:author="Alan Cropley" w:date="2017-01-20T09:16:00Z"/>
                    </w:rPr>
                  </w:pPr>
                  <w:ins w:id="223" w:author="Alan Cropley" w:date="2017-01-20T09:16:00Z">
                    <w:r>
                      <w:t>&lt;othermeta name="colour" content="blue"&gt;</w:t>
                    </w:r>
                  </w:ins>
                </w:p>
                <w:p w:rsidR="00A421C9" w:rsidRDefault="00A421C9" w:rsidP="00A421C9">
                  <w:pPr>
                    <w:rPr>
                      <w:ins w:id="224" w:author="Alan Cropley" w:date="2017-01-20T09:16:00Z"/>
                    </w:rPr>
                  </w:pPr>
                  <w:ins w:id="225" w:author="Alan Cropley" w:date="2017-01-20T09:16:00Z">
                    <w:r>
                      <w:t xml:space="preserve">            &lt;/othermeta&gt;</w:t>
                    </w:r>
                  </w:ins>
                </w:p>
                <w:p w:rsidR="00A421C9" w:rsidRDefault="00A421C9" w:rsidP="00A421C9">
                  <w:pPr>
                    <w:rPr>
                      <w:ins w:id="226" w:author="Alan Cropley" w:date="2017-01-20T09:16:00Z"/>
                    </w:rPr>
                  </w:pPr>
                  <w:ins w:id="227" w:author="Alan Cropley" w:date="2017-01-20T09:16:00Z">
                    <w:r>
                      <w:t xml:space="preserve">         &lt;othermeta name="colour" content="green"&gt;</w:t>
                    </w:r>
                  </w:ins>
                </w:p>
                <w:p w:rsidR="00A421C9" w:rsidRDefault="00A421C9" w:rsidP="00A421C9">
                  <w:pPr>
                    <w:rPr>
                      <w:ins w:id="228" w:author="Alan Cropley" w:date="2017-01-20T09:16:00Z"/>
                    </w:rPr>
                  </w:pPr>
                  <w:ins w:id="229" w:author="Alan Cropley" w:date="2017-01-20T09:16:00Z">
                    <w:r>
                      <w:t xml:space="preserve">            &lt;/othermeta&gt;</w:t>
                    </w:r>
                  </w:ins>
                </w:p>
                <w:p w:rsidR="00A421C9" w:rsidRDefault="00A421C9" w:rsidP="00A421C9">
                  <w:pPr>
                    <w:rPr>
                      <w:ins w:id="230" w:author="Alan Cropley" w:date="2017-01-20T09:16:00Z"/>
                    </w:rPr>
                  </w:pPr>
                  <w:ins w:id="231" w:author="Alan Cropley" w:date="2017-01-20T09:16:00Z">
                    <w:r>
                      <w:t xml:space="preserve">         &lt;othermeta name="colour" content="purple"&gt;</w:t>
                    </w:r>
                  </w:ins>
                </w:p>
                <w:p w:rsidR="00F3223B" w:rsidRPr="00E36F66" w:rsidRDefault="00A421C9" w:rsidP="00A421C9">
                  <w:ins w:id="232" w:author="Alan Cropley" w:date="2017-01-20T09:16:00Z">
                    <w:r>
                      <w:t xml:space="preserve">            &lt;/othermeta&gt;</w:t>
                    </w:r>
                  </w:ins>
                </w:p>
              </w:tc>
            </w:tr>
            <w:tr w:rsidR="00E85C5F" w:rsidRPr="00E36F66" w:rsidTr="00F45F3E">
              <w:tc>
                <w:tcPr>
                  <w:tcW w:w="2078" w:type="dxa"/>
                </w:tcPr>
                <w:p w:rsidR="00E85C5F" w:rsidRPr="00674BC3" w:rsidRDefault="00E85C5F" w:rsidP="00E85C5F">
                  <w:pPr>
                    <w:rPr>
                      <w:b/>
                      <w:highlight w:val="yellow"/>
                      <w:rPrChange w:id="233" w:author="Alan Cropley" w:date="2017-02-09T15:28:00Z">
                        <w:rPr>
                          <w:b/>
                        </w:rPr>
                      </w:rPrChange>
                    </w:rPr>
                  </w:pPr>
                  <w:r w:rsidRPr="00674BC3">
                    <w:rPr>
                      <w:b/>
                      <w:highlight w:val="yellow"/>
                      <w:rPrChange w:id="234" w:author="Alan Cropley" w:date="2017-02-09T15:28:00Z">
                        <w:rPr>
                          <w:b/>
                        </w:rPr>
                      </w:rPrChange>
                    </w:rPr>
                    <w:t>&lt;othermeta&gt;</w:t>
                  </w:r>
                </w:p>
                <w:p w:rsidR="00E85C5F" w:rsidRPr="00674BC3" w:rsidRDefault="00E85C5F" w:rsidP="00E85C5F">
                  <w:pPr>
                    <w:rPr>
                      <w:b/>
                      <w:highlight w:val="yellow"/>
                      <w:rPrChange w:id="235" w:author="Alan Cropley" w:date="2017-02-09T15:28:00Z">
                        <w:rPr>
                          <w:b/>
                        </w:rPr>
                      </w:rPrChange>
                    </w:rPr>
                  </w:pPr>
                  <w:r w:rsidRPr="00674BC3">
                    <w:rPr>
                      <w:b/>
                      <w:highlight w:val="yellow"/>
                      <w:rPrChange w:id="236" w:author="Alan Cropley" w:date="2017-02-09T15:28:00Z">
                        <w:rPr>
                          <w:b/>
                        </w:rPr>
                      </w:rPrChange>
                    </w:rPr>
                    <w:t>other metadata</w:t>
                  </w:r>
                </w:p>
                <w:p w:rsidR="00E85C5F" w:rsidRPr="00674BC3" w:rsidRDefault="00E85C5F" w:rsidP="00E85C5F">
                  <w:pPr>
                    <w:rPr>
                      <w:b/>
                      <w:highlight w:val="yellow"/>
                      <w:rPrChange w:id="237" w:author="Alan Cropley" w:date="2017-02-09T15:28:00Z">
                        <w:rPr>
                          <w:b/>
                        </w:rPr>
                      </w:rPrChange>
                    </w:rPr>
                  </w:pPr>
                </w:p>
                <w:p w:rsidR="00E85C5F" w:rsidRPr="00674BC3" w:rsidRDefault="00E85C5F" w:rsidP="00E85C5F">
                  <w:pPr>
                    <w:rPr>
                      <w:b/>
                      <w:highlight w:val="yellow"/>
                      <w:rPrChange w:id="238" w:author="Alan Cropley" w:date="2017-02-09T15:28:00Z">
                        <w:rPr>
                          <w:b/>
                        </w:rPr>
                      </w:rPrChange>
                    </w:rPr>
                  </w:pPr>
                  <w:r w:rsidRPr="00674BC3">
                    <w:rPr>
                      <w:b/>
                      <w:highlight w:val="yellow"/>
                      <w:rPrChange w:id="239" w:author="Alan Cropley" w:date="2017-02-09T15:28:00Z">
                        <w:rPr>
                          <w:b/>
                        </w:rPr>
                      </w:rPrChange>
                    </w:rPr>
                    <w:t>name=”size”</w:t>
                  </w:r>
                </w:p>
                <w:p w:rsidR="00E85C5F" w:rsidRPr="00E36F66" w:rsidRDefault="00E85C5F" w:rsidP="00E85C5F">
                  <w:pPr>
                    <w:rPr>
                      <w:b/>
                    </w:rPr>
                  </w:pPr>
                  <w:r w:rsidRPr="00674BC3">
                    <w:rPr>
                      <w:b/>
                      <w:highlight w:val="yellow"/>
                      <w:rPrChange w:id="240" w:author="Alan Cropley" w:date="2017-02-09T15:28:00Z">
                        <w:rPr>
                          <w:b/>
                        </w:rPr>
                      </w:rPrChange>
                    </w:rPr>
                    <w:t>content=”A5 / A6”</w:t>
                  </w:r>
                </w:p>
              </w:tc>
              <w:tc>
                <w:tcPr>
                  <w:tcW w:w="4228" w:type="dxa"/>
                </w:tcPr>
                <w:p w:rsidR="001F487D" w:rsidRDefault="00E85C5F" w:rsidP="00F3223B">
                  <w:pPr>
                    <w:rPr>
                      <w:ins w:id="241" w:author="Alan Cropley" w:date="2017-01-20T09:19:00Z"/>
                    </w:rPr>
                  </w:pPr>
                  <w:commentRangeStart w:id="242"/>
                  <w:r w:rsidRPr="00E36F66">
                    <w:t>Provide the size of the book.</w:t>
                  </w:r>
                  <w:commentRangeEnd w:id="242"/>
                  <w:r w:rsidR="001F487D">
                    <w:rPr>
                      <w:rStyle w:val="CommentReference"/>
                    </w:rPr>
                    <w:commentReference w:id="242"/>
                  </w:r>
                  <w:ins w:id="243" w:author="Alan Cropley" w:date="2017-01-20T09:19:00Z">
                    <w:r w:rsidR="001F487D">
                      <w:t xml:space="preserve"> By default, both sizes are provided, and the author will need to delete as applicable.</w:t>
                    </w:r>
                  </w:ins>
                </w:p>
                <w:p w:rsidR="001F487D" w:rsidRDefault="001F487D" w:rsidP="00F3223B">
                  <w:pPr>
                    <w:rPr>
                      <w:ins w:id="244" w:author="Alan Cropley" w:date="2017-01-20T09:20:00Z"/>
                    </w:rPr>
                  </w:pPr>
                </w:p>
                <w:p w:rsidR="001F487D" w:rsidRDefault="001F487D" w:rsidP="001F487D">
                  <w:pPr>
                    <w:rPr>
                      <w:ins w:id="245" w:author="Alan Cropley" w:date="2017-01-20T09:20:00Z"/>
                    </w:rPr>
                  </w:pPr>
                  <w:ins w:id="246" w:author="Alan Cropley" w:date="2017-01-20T09:20:00Z">
                    <w:r>
                      <w:t xml:space="preserve">         &lt;othermeta name="size" content="A5"&gt;</w:t>
                    </w:r>
                  </w:ins>
                </w:p>
                <w:p w:rsidR="001F487D" w:rsidRDefault="001F487D" w:rsidP="001F487D">
                  <w:pPr>
                    <w:rPr>
                      <w:ins w:id="247" w:author="Alan Cropley" w:date="2017-01-20T09:20:00Z"/>
                    </w:rPr>
                  </w:pPr>
                  <w:ins w:id="248" w:author="Alan Cropley" w:date="2017-01-20T09:20:00Z">
                    <w:r>
                      <w:t xml:space="preserve">            &lt;/othermeta&gt;</w:t>
                    </w:r>
                  </w:ins>
                </w:p>
                <w:p w:rsidR="001F487D" w:rsidRDefault="001F487D" w:rsidP="001F487D">
                  <w:pPr>
                    <w:rPr>
                      <w:ins w:id="249" w:author="Alan Cropley" w:date="2017-01-20T09:20:00Z"/>
                    </w:rPr>
                  </w:pPr>
                  <w:ins w:id="250" w:author="Alan Cropley" w:date="2017-01-20T09:20:00Z">
                    <w:r>
                      <w:t xml:space="preserve">         &lt;othermeta name="size" content="A6"&gt;</w:t>
                    </w:r>
                  </w:ins>
                </w:p>
                <w:p w:rsidR="00E85C5F" w:rsidRPr="00E36F66" w:rsidRDefault="001F487D" w:rsidP="001F487D">
                  <w:ins w:id="251" w:author="Alan Cropley" w:date="2017-01-20T09:20:00Z">
                    <w:r>
                      <w:t xml:space="preserve">            &lt;/othermeta&gt;</w:t>
                    </w:r>
                  </w:ins>
                </w:p>
              </w:tc>
            </w:tr>
            <w:tr w:rsidR="00E85C5F" w:rsidRPr="00E36F66" w:rsidTr="00F45F3E">
              <w:tc>
                <w:tcPr>
                  <w:tcW w:w="2078" w:type="dxa"/>
                </w:tcPr>
                <w:p w:rsidR="00E85C5F" w:rsidRPr="00674BC3" w:rsidRDefault="00E85C5F" w:rsidP="00E85C5F">
                  <w:pPr>
                    <w:rPr>
                      <w:b/>
                      <w:highlight w:val="yellow"/>
                      <w:rPrChange w:id="252" w:author="Alan Cropley" w:date="2017-02-09T15:28:00Z">
                        <w:rPr>
                          <w:b/>
                        </w:rPr>
                      </w:rPrChange>
                    </w:rPr>
                  </w:pPr>
                  <w:r w:rsidRPr="00674BC3">
                    <w:rPr>
                      <w:b/>
                      <w:highlight w:val="yellow"/>
                      <w:rPrChange w:id="253" w:author="Alan Cropley" w:date="2017-02-09T15:28:00Z">
                        <w:rPr>
                          <w:b/>
                        </w:rPr>
                      </w:rPrChange>
                    </w:rPr>
                    <w:t>&lt;othermeta&gt;</w:t>
                  </w:r>
                </w:p>
                <w:p w:rsidR="00E85C5F" w:rsidRPr="00674BC3" w:rsidRDefault="00E85C5F" w:rsidP="00E85C5F">
                  <w:pPr>
                    <w:rPr>
                      <w:b/>
                      <w:highlight w:val="yellow"/>
                      <w:rPrChange w:id="254" w:author="Alan Cropley" w:date="2017-02-09T15:28:00Z">
                        <w:rPr>
                          <w:b/>
                        </w:rPr>
                      </w:rPrChange>
                    </w:rPr>
                  </w:pPr>
                  <w:r w:rsidRPr="00674BC3">
                    <w:rPr>
                      <w:b/>
                      <w:highlight w:val="yellow"/>
                      <w:rPrChange w:id="255" w:author="Alan Cropley" w:date="2017-02-09T15:28:00Z">
                        <w:rPr>
                          <w:b/>
                        </w:rPr>
                      </w:rPrChange>
                    </w:rPr>
                    <w:t>other metadata</w:t>
                  </w:r>
                </w:p>
                <w:p w:rsidR="00E85C5F" w:rsidRPr="00674BC3" w:rsidRDefault="00E85C5F" w:rsidP="00E85C5F">
                  <w:pPr>
                    <w:rPr>
                      <w:b/>
                      <w:highlight w:val="yellow"/>
                      <w:rPrChange w:id="256" w:author="Alan Cropley" w:date="2017-02-09T15:28:00Z">
                        <w:rPr>
                          <w:b/>
                        </w:rPr>
                      </w:rPrChange>
                    </w:rPr>
                  </w:pPr>
                </w:p>
                <w:p w:rsidR="00E85C5F" w:rsidRPr="00674BC3" w:rsidRDefault="00E85C5F" w:rsidP="00E85C5F">
                  <w:pPr>
                    <w:rPr>
                      <w:b/>
                      <w:highlight w:val="yellow"/>
                      <w:rPrChange w:id="257" w:author="Alan Cropley" w:date="2017-02-09T15:28:00Z">
                        <w:rPr>
                          <w:b/>
                        </w:rPr>
                      </w:rPrChange>
                    </w:rPr>
                  </w:pPr>
                  <w:r w:rsidRPr="00674BC3">
                    <w:rPr>
                      <w:b/>
                      <w:highlight w:val="yellow"/>
                      <w:rPrChange w:id="258" w:author="Alan Cropley" w:date="2017-02-09T15:28:00Z">
                        <w:rPr>
                          <w:b/>
                        </w:rPr>
                      </w:rPrChange>
                    </w:rPr>
                    <w:t>name=”type”</w:t>
                  </w:r>
                </w:p>
                <w:p w:rsidR="00E85C5F" w:rsidRPr="00674BC3" w:rsidRDefault="00E85C5F" w:rsidP="00E85C5F">
                  <w:pPr>
                    <w:rPr>
                      <w:b/>
                      <w:highlight w:val="yellow"/>
                      <w:rPrChange w:id="259" w:author="Alan Cropley" w:date="2017-02-09T15:28:00Z">
                        <w:rPr>
                          <w:b/>
                        </w:rPr>
                      </w:rPrChange>
                    </w:rPr>
                  </w:pPr>
                  <w:r w:rsidRPr="00674BC3">
                    <w:rPr>
                      <w:b/>
                      <w:highlight w:val="yellow"/>
                      <w:rPrChange w:id="260" w:author="Alan Cropley" w:date="2017-02-09T15:28:00Z">
                        <w:rPr>
                          <w:b/>
                        </w:rPr>
                      </w:rPrChange>
                    </w:rPr>
                    <w:t>content=”module / handbook / glossary / briefing”</w:t>
                  </w:r>
                </w:p>
              </w:tc>
              <w:tc>
                <w:tcPr>
                  <w:tcW w:w="4228" w:type="dxa"/>
                </w:tcPr>
                <w:p w:rsidR="001F487D" w:rsidRDefault="00E85C5F" w:rsidP="00F3223B">
                  <w:pPr>
                    <w:rPr>
                      <w:ins w:id="261" w:author="Alan Cropley" w:date="2017-01-20T09:21:00Z"/>
                    </w:rPr>
                  </w:pPr>
                  <w:commentRangeStart w:id="262"/>
                  <w:r w:rsidRPr="00E36F66">
                    <w:t>Provide the type</w:t>
                  </w:r>
                  <w:ins w:id="263" w:author="Alan Cropley" w:date="2017-01-20T09:21:00Z">
                    <w:r w:rsidR="001F487D">
                      <w:t>/layout</w:t>
                    </w:r>
                  </w:ins>
                  <w:r w:rsidRPr="00E36F66">
                    <w:t xml:space="preserve"> of the book.</w:t>
                  </w:r>
                  <w:ins w:id="264" w:author="Alan Cropley" w:date="2017-01-20T09:21:00Z">
                    <w:r w:rsidR="001F487D">
                      <w:t xml:space="preserve"> By default, all types/layouts are provided, and the author will need to delete as applicable.</w:t>
                    </w:r>
                  </w:ins>
                  <w:commentRangeEnd w:id="262"/>
                  <w:ins w:id="265" w:author="Alan Cropley" w:date="2017-01-20T09:22:00Z">
                    <w:r w:rsidR="001F487D">
                      <w:rPr>
                        <w:rStyle w:val="CommentReference"/>
                      </w:rPr>
                      <w:commentReference w:id="262"/>
                    </w:r>
                  </w:ins>
                </w:p>
                <w:p w:rsidR="001F487D" w:rsidRDefault="001F487D" w:rsidP="00F3223B">
                  <w:pPr>
                    <w:rPr>
                      <w:ins w:id="266" w:author="Alan Cropley" w:date="2017-01-20T09:21:00Z"/>
                    </w:rPr>
                  </w:pPr>
                </w:p>
                <w:p w:rsidR="001F487D" w:rsidRDefault="001F487D" w:rsidP="001F487D">
                  <w:pPr>
                    <w:rPr>
                      <w:ins w:id="267" w:author="Alan Cropley" w:date="2017-01-20T09:22:00Z"/>
                    </w:rPr>
                  </w:pPr>
                  <w:ins w:id="268" w:author="Alan Cropley" w:date="2017-01-20T09:22:00Z">
                    <w:r>
                      <w:t>&lt;othermeta name="type" content="module"&gt;</w:t>
                    </w:r>
                  </w:ins>
                </w:p>
                <w:p w:rsidR="001F487D" w:rsidRDefault="001F487D" w:rsidP="001F487D">
                  <w:pPr>
                    <w:rPr>
                      <w:ins w:id="269" w:author="Alan Cropley" w:date="2017-01-20T09:22:00Z"/>
                    </w:rPr>
                  </w:pPr>
                  <w:ins w:id="270" w:author="Alan Cropley" w:date="2017-01-20T09:22:00Z">
                    <w:r>
                      <w:t xml:space="preserve">            &lt;/othermeta&gt;</w:t>
                    </w:r>
                  </w:ins>
                </w:p>
                <w:p w:rsidR="001F487D" w:rsidRDefault="001F487D" w:rsidP="001F487D">
                  <w:pPr>
                    <w:rPr>
                      <w:ins w:id="271" w:author="Alan Cropley" w:date="2017-01-20T09:22:00Z"/>
                    </w:rPr>
                  </w:pPr>
                  <w:ins w:id="272" w:author="Alan Cropley" w:date="2017-01-20T09:22:00Z">
                    <w:r>
                      <w:t xml:space="preserve">         &lt;othermeta name="type" content="handbook"&gt;</w:t>
                    </w:r>
                  </w:ins>
                </w:p>
                <w:p w:rsidR="001F487D" w:rsidRDefault="001F487D" w:rsidP="001F487D">
                  <w:pPr>
                    <w:rPr>
                      <w:ins w:id="273" w:author="Alan Cropley" w:date="2017-01-20T09:22:00Z"/>
                    </w:rPr>
                  </w:pPr>
                  <w:ins w:id="274" w:author="Alan Cropley" w:date="2017-01-20T09:22:00Z">
                    <w:r>
                      <w:t xml:space="preserve">            &lt;/othermeta&gt;</w:t>
                    </w:r>
                  </w:ins>
                </w:p>
                <w:p w:rsidR="001F487D" w:rsidRDefault="001F487D" w:rsidP="001F487D">
                  <w:pPr>
                    <w:rPr>
                      <w:ins w:id="275" w:author="Alan Cropley" w:date="2017-01-20T09:22:00Z"/>
                    </w:rPr>
                  </w:pPr>
                  <w:ins w:id="276" w:author="Alan Cropley" w:date="2017-01-20T09:22:00Z">
                    <w:r>
                      <w:t xml:space="preserve">         &lt;othermeta name="type" content="glossary"&gt;</w:t>
                    </w:r>
                  </w:ins>
                </w:p>
                <w:p w:rsidR="001F487D" w:rsidRDefault="001F487D" w:rsidP="001F487D">
                  <w:pPr>
                    <w:rPr>
                      <w:ins w:id="277" w:author="Alan Cropley" w:date="2017-01-20T09:22:00Z"/>
                    </w:rPr>
                  </w:pPr>
                  <w:ins w:id="278" w:author="Alan Cropley" w:date="2017-01-20T09:22:00Z">
                    <w:r>
                      <w:t xml:space="preserve">            &lt;/othermeta&gt;</w:t>
                    </w:r>
                  </w:ins>
                </w:p>
                <w:p w:rsidR="001F487D" w:rsidRDefault="001F487D" w:rsidP="001F487D">
                  <w:pPr>
                    <w:rPr>
                      <w:ins w:id="279" w:author="Alan Cropley" w:date="2017-01-20T09:22:00Z"/>
                    </w:rPr>
                  </w:pPr>
                  <w:ins w:id="280" w:author="Alan Cropley" w:date="2017-01-20T09:22:00Z">
                    <w:r>
                      <w:t xml:space="preserve">         &lt;othermeta name="type" content="briefing"&gt;</w:t>
                    </w:r>
                  </w:ins>
                </w:p>
                <w:p w:rsidR="00E85C5F" w:rsidRPr="00E36F66" w:rsidRDefault="001F487D" w:rsidP="001F487D">
                  <w:ins w:id="281" w:author="Alan Cropley" w:date="2017-01-20T09:22:00Z">
                    <w:r>
                      <w:t xml:space="preserve">            &lt;/othermeta&gt;</w:t>
                    </w:r>
                  </w:ins>
                </w:p>
              </w:tc>
            </w:tr>
          </w:tbl>
          <w:p w:rsidR="00F3223B" w:rsidRPr="00E36F66" w:rsidRDefault="00F3223B" w:rsidP="00D44737"/>
        </w:tc>
      </w:tr>
      <w:tr w:rsidR="00D44737" w:rsidRPr="00E36F66" w:rsidTr="009F7DF8">
        <w:tc>
          <w:tcPr>
            <w:tcW w:w="2484" w:type="dxa"/>
          </w:tcPr>
          <w:p w:rsidR="00D44737" w:rsidRPr="00AD5DCE" w:rsidRDefault="00D44737" w:rsidP="002D46DC">
            <w:pPr>
              <w:rPr>
                <w:b/>
                <w:highlight w:val="yellow"/>
                <w:rPrChange w:id="282" w:author="Alan Cropley" w:date="2017-02-07T14:06:00Z">
                  <w:rPr>
                    <w:b/>
                  </w:rPr>
                </w:rPrChange>
              </w:rPr>
            </w:pPr>
            <w:r w:rsidRPr="00AD5DCE">
              <w:rPr>
                <w:b/>
                <w:highlight w:val="yellow"/>
                <w:rPrChange w:id="283" w:author="Alan Cropley" w:date="2017-02-07T14:06:00Z">
                  <w:rPr>
                    <w:b/>
                  </w:rPr>
                </w:rPrChange>
              </w:rPr>
              <w:t>&lt;category&gt;</w:t>
            </w:r>
          </w:p>
          <w:p w:rsidR="00D44737" w:rsidRPr="00E36F66" w:rsidRDefault="00D44737" w:rsidP="002D46DC">
            <w:pPr>
              <w:rPr>
                <w:b/>
              </w:rPr>
            </w:pPr>
            <w:r w:rsidRPr="00AD5DCE">
              <w:rPr>
                <w:b/>
                <w:highlight w:val="yellow"/>
                <w:rPrChange w:id="284" w:author="Alan Cropley" w:date="2017-02-07T14:06:00Z">
                  <w:rPr>
                    <w:b/>
                  </w:rPr>
                </w:rPrChange>
              </w:rPr>
              <w:t>category</w:t>
            </w:r>
          </w:p>
        </w:tc>
        <w:tc>
          <w:tcPr>
            <w:tcW w:w="6532" w:type="dxa"/>
          </w:tcPr>
          <w:p w:rsidR="00857A63" w:rsidRPr="00E36F66" w:rsidRDefault="00D44737" w:rsidP="00D44737">
            <w:commentRangeStart w:id="285"/>
            <w:r w:rsidRPr="00E36F66">
              <w:t>Use the &lt;</w:t>
            </w:r>
            <w:r w:rsidR="00377E53" w:rsidRPr="00E36F66">
              <w:t>category</w:t>
            </w:r>
            <w:r w:rsidRPr="00E36F66">
              <w:t xml:space="preserve">&gt; element to add the manual or manuals </w:t>
            </w:r>
            <w:r w:rsidR="00D811CA" w:rsidRPr="00E36F66">
              <w:t xml:space="preserve">or any other collections </w:t>
            </w:r>
            <w:r w:rsidRPr="00E36F66">
              <w:t>to which the Rule Book belongs.</w:t>
            </w:r>
            <w:r w:rsidR="00D811CA" w:rsidRPr="00E36F66">
              <w:t xml:space="preserve"> </w:t>
            </w:r>
          </w:p>
          <w:p w:rsidR="00B93291" w:rsidRPr="00E36F66" w:rsidRDefault="00B93291" w:rsidP="00D44737"/>
          <w:p w:rsidR="00857A63" w:rsidRPr="00E36F66" w:rsidRDefault="00B93291" w:rsidP="00D44737">
            <w:r w:rsidRPr="00E36F66">
              <w:t>The a</w:t>
            </w:r>
            <w:r w:rsidR="00857A63" w:rsidRPr="00E36F66">
              <w:t xml:space="preserve">bbreviation </w:t>
            </w:r>
            <w:r w:rsidRPr="00E36F66">
              <w:t>used for the manuals and their meaning</w:t>
            </w:r>
            <w:r w:rsidR="00857A63" w:rsidRPr="00E36F66">
              <w:t>:</w:t>
            </w:r>
          </w:p>
          <w:p w:rsidR="00857A63" w:rsidRPr="00E36F66" w:rsidRDefault="00090A97" w:rsidP="00857A63">
            <w:pPr>
              <w:pStyle w:val="ListParagraph"/>
              <w:numPr>
                <w:ilvl w:val="0"/>
                <w:numId w:val="5"/>
              </w:numPr>
            </w:pPr>
            <w:r w:rsidRPr="00E36F66">
              <w:t>MMANUAL =</w:t>
            </w:r>
            <w:r w:rsidR="00857A63" w:rsidRPr="00E36F66">
              <w:t xml:space="preserve"> Master Manual</w:t>
            </w:r>
          </w:p>
          <w:p w:rsidR="00857A63" w:rsidRPr="00E36F66" w:rsidRDefault="00090A97" w:rsidP="00857A63">
            <w:pPr>
              <w:pStyle w:val="ListParagraph"/>
              <w:numPr>
                <w:ilvl w:val="0"/>
                <w:numId w:val="5"/>
              </w:numPr>
            </w:pPr>
            <w:r w:rsidRPr="00E36F66">
              <w:t>DMANUAL =</w:t>
            </w:r>
            <w:r w:rsidR="00857A63" w:rsidRPr="00E36F66">
              <w:t xml:space="preserve"> Drivers Manual</w:t>
            </w:r>
          </w:p>
          <w:p w:rsidR="00857A63" w:rsidRPr="00E36F66" w:rsidRDefault="00257FCC" w:rsidP="00857A63">
            <w:pPr>
              <w:pStyle w:val="ListParagraph"/>
              <w:numPr>
                <w:ilvl w:val="0"/>
                <w:numId w:val="5"/>
              </w:numPr>
            </w:pPr>
            <w:r w:rsidRPr="00E36F66">
              <w:t xml:space="preserve">TOSMANUAL </w:t>
            </w:r>
            <w:r w:rsidR="00090A97" w:rsidRPr="00E36F66">
              <w:t>=</w:t>
            </w:r>
            <w:r w:rsidRPr="00E36F66">
              <w:t xml:space="preserve"> Train operations staff Manual</w:t>
            </w:r>
            <w:r w:rsidR="00857A63" w:rsidRPr="00E36F66">
              <w:t xml:space="preserve"> </w:t>
            </w:r>
          </w:p>
          <w:p w:rsidR="00857A63" w:rsidRPr="00E36F66" w:rsidRDefault="00257FCC" w:rsidP="00857A63">
            <w:pPr>
              <w:pStyle w:val="ListParagraph"/>
              <w:numPr>
                <w:ilvl w:val="0"/>
                <w:numId w:val="5"/>
              </w:numPr>
            </w:pPr>
            <w:r w:rsidRPr="00E36F66">
              <w:t xml:space="preserve">SSTMANUAL </w:t>
            </w:r>
            <w:r w:rsidR="00090A97" w:rsidRPr="00E36F66">
              <w:t>=</w:t>
            </w:r>
            <w:r w:rsidRPr="00E36F66">
              <w:t xml:space="preserve"> </w:t>
            </w:r>
            <w:r w:rsidR="00857A63" w:rsidRPr="00E36F66">
              <w:t>Signaller an</w:t>
            </w:r>
            <w:r w:rsidRPr="00E36F66">
              <w:t>d Signalling Technician Manual</w:t>
            </w:r>
          </w:p>
          <w:p w:rsidR="00857A63" w:rsidRPr="00E36F66" w:rsidRDefault="00257FCC" w:rsidP="00857A63">
            <w:pPr>
              <w:pStyle w:val="ListParagraph"/>
              <w:numPr>
                <w:ilvl w:val="0"/>
                <w:numId w:val="5"/>
              </w:numPr>
            </w:pPr>
            <w:r w:rsidRPr="00E36F66">
              <w:t xml:space="preserve">TWMANUAL </w:t>
            </w:r>
            <w:r w:rsidR="00090A97" w:rsidRPr="00E36F66">
              <w:t>=</w:t>
            </w:r>
            <w:r w:rsidRPr="00E36F66">
              <w:t xml:space="preserve"> </w:t>
            </w:r>
            <w:r w:rsidR="00857A63" w:rsidRPr="00E36F66">
              <w:t>Track</w:t>
            </w:r>
            <w:r w:rsidRPr="00E36F66">
              <w:t xml:space="preserve"> workers Manual</w:t>
            </w:r>
          </w:p>
          <w:p w:rsidR="00A421C9" w:rsidRDefault="00257FCC" w:rsidP="00A421C9">
            <w:pPr>
              <w:pStyle w:val="ListParagraph"/>
              <w:numPr>
                <w:ilvl w:val="0"/>
                <w:numId w:val="5"/>
              </w:numPr>
              <w:rPr>
                <w:ins w:id="286" w:author="Alan Cropley" w:date="2017-01-20T09:09:00Z"/>
              </w:rPr>
            </w:pPr>
            <w:r w:rsidRPr="00E36F66">
              <w:t xml:space="preserve">POSSMANUAL </w:t>
            </w:r>
            <w:r w:rsidR="00090A97" w:rsidRPr="00E36F66">
              <w:t>=</w:t>
            </w:r>
            <w:r w:rsidRPr="00E36F66">
              <w:t xml:space="preserve"> Possession workers Manual</w:t>
            </w:r>
            <w:commentRangeEnd w:id="285"/>
            <w:r w:rsidR="00A421C9">
              <w:rPr>
                <w:rStyle w:val="CommentReference"/>
              </w:rPr>
              <w:commentReference w:id="285"/>
            </w:r>
          </w:p>
          <w:p w:rsidR="00A421C9" w:rsidRDefault="00A421C9">
            <w:pPr>
              <w:rPr>
                <w:ins w:id="287" w:author="Alan Cropley" w:date="2017-01-20T09:09:00Z"/>
              </w:rPr>
              <w:pPrChange w:id="288" w:author="Alan Cropley" w:date="2017-01-20T09:09:00Z">
                <w:pPr>
                  <w:pStyle w:val="ListParagraph"/>
                  <w:numPr>
                    <w:numId w:val="5"/>
                  </w:numPr>
                  <w:ind w:hanging="360"/>
                </w:pPr>
              </w:pPrChange>
            </w:pPr>
          </w:p>
          <w:p w:rsidR="00A421C9" w:rsidRPr="00E36F66" w:rsidRDefault="00A421C9">
            <w:pPr>
              <w:pPrChange w:id="289" w:author="Alan Cropley" w:date="2017-01-20T09:09:00Z">
                <w:pPr>
                  <w:pStyle w:val="ListParagraph"/>
                  <w:numPr>
                    <w:numId w:val="5"/>
                  </w:numPr>
                  <w:ind w:hanging="360"/>
                </w:pPr>
              </w:pPrChange>
            </w:pPr>
            <w:ins w:id="290" w:author="Alan Cropley" w:date="2017-01-20T09:09:00Z">
              <w:r>
                <w:t>By default, the bookmap will contain all the above values and the author will be required to delete as applicable.</w:t>
              </w:r>
            </w:ins>
          </w:p>
        </w:tc>
      </w:tr>
      <w:tr w:rsidR="004C1259" w:rsidRPr="00E36F66" w:rsidTr="009F7DF8">
        <w:tc>
          <w:tcPr>
            <w:tcW w:w="2484" w:type="dxa"/>
          </w:tcPr>
          <w:p w:rsidR="004C1259" w:rsidRPr="00E36F66" w:rsidRDefault="004C1259" w:rsidP="002D46DC">
            <w:pPr>
              <w:rPr>
                <w:b/>
              </w:rPr>
            </w:pPr>
            <w:r w:rsidRPr="00E36F66">
              <w:rPr>
                <w:b/>
              </w:rPr>
              <w:t xml:space="preserve">&lt;bookid&gt; </w:t>
            </w:r>
          </w:p>
          <w:p w:rsidR="004C1259" w:rsidRPr="00E36F66" w:rsidRDefault="004C1259" w:rsidP="002D46DC">
            <w:pPr>
              <w:rPr>
                <w:b/>
              </w:rPr>
            </w:pPr>
            <w:r w:rsidRPr="00E36F66">
              <w:rPr>
                <w:b/>
              </w:rPr>
              <w:t>book identification</w:t>
            </w:r>
          </w:p>
        </w:tc>
        <w:tc>
          <w:tcPr>
            <w:tcW w:w="6532" w:type="dxa"/>
          </w:tcPr>
          <w:p w:rsidR="004C1259" w:rsidRPr="00E36F66" w:rsidRDefault="004C1259" w:rsidP="002D46DC">
            <w:r w:rsidRPr="00E36F66">
              <w:t>Use the &lt;bookid&gt; element as a container for the version and issue of the publication.</w:t>
            </w:r>
          </w:p>
          <w:p w:rsidR="004C1259" w:rsidRPr="00E36F66" w:rsidRDefault="004C1259" w:rsidP="002D46DC"/>
          <w:p w:rsidR="00B169AD" w:rsidRPr="00E36F66" w:rsidRDefault="00B169AD" w:rsidP="00B169AD">
            <w:r w:rsidRPr="00E36F66">
              <w:t>Nest the following elements in the &lt;bookid&gt; element:</w:t>
            </w:r>
          </w:p>
          <w:p w:rsidR="00B169AD" w:rsidRPr="00E36F66" w:rsidRDefault="00B169AD" w:rsidP="002D46DC"/>
          <w:tbl>
            <w:tblPr>
              <w:tblStyle w:val="TableGrid"/>
              <w:tblW w:w="0" w:type="auto"/>
              <w:tblCellMar>
                <w:top w:w="113" w:type="dxa"/>
                <w:bottom w:w="113" w:type="dxa"/>
              </w:tblCellMar>
              <w:tblLook w:val="04A0" w:firstRow="1" w:lastRow="0" w:firstColumn="1" w:lastColumn="0" w:noHBand="0" w:noVBand="1"/>
            </w:tblPr>
            <w:tblGrid>
              <w:gridCol w:w="2078"/>
              <w:gridCol w:w="4228"/>
            </w:tblGrid>
            <w:tr w:rsidR="004C1259" w:rsidRPr="00E36F66" w:rsidTr="002D46DC">
              <w:tc>
                <w:tcPr>
                  <w:tcW w:w="2078" w:type="dxa"/>
                  <w:shd w:val="clear" w:color="auto" w:fill="FBE4D5" w:themeFill="accent2" w:themeFillTint="33"/>
                </w:tcPr>
                <w:p w:rsidR="004C1259" w:rsidRPr="00E36F66" w:rsidRDefault="004C1259" w:rsidP="002D46DC">
                  <w:pPr>
                    <w:rPr>
                      <w:b/>
                    </w:rPr>
                  </w:pPr>
                  <w:r w:rsidRPr="00E36F66">
                    <w:rPr>
                      <w:b/>
                    </w:rPr>
                    <w:t>Element</w:t>
                  </w:r>
                </w:p>
              </w:tc>
              <w:tc>
                <w:tcPr>
                  <w:tcW w:w="4228"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2D46DC">
              <w:tc>
                <w:tcPr>
                  <w:tcW w:w="2078" w:type="dxa"/>
                </w:tcPr>
                <w:p w:rsidR="004C1259" w:rsidRPr="00E36F66" w:rsidRDefault="004C1259" w:rsidP="002D46DC">
                  <w:pPr>
                    <w:rPr>
                      <w:b/>
                    </w:rPr>
                  </w:pPr>
                  <w:r w:rsidRPr="00D14467">
                    <w:rPr>
                      <w:b/>
                      <w:highlight w:val="yellow"/>
                      <w:rPrChange w:id="291" w:author="Alan Cropley" w:date="2017-02-07T14:12:00Z">
                        <w:rPr>
                          <w:b/>
                        </w:rPr>
                      </w:rPrChange>
                    </w:rPr>
                    <w:t>&lt;bookpartno&gt;</w:t>
                  </w:r>
                </w:p>
                <w:p w:rsidR="004C1259" w:rsidRPr="00E36F66" w:rsidRDefault="004C1259" w:rsidP="002D46DC">
                  <w:pPr>
                    <w:rPr>
                      <w:b/>
                    </w:rPr>
                  </w:pPr>
                  <w:r w:rsidRPr="00E36F66">
                    <w:rPr>
                      <w:b/>
                    </w:rPr>
                    <w:t>book part number</w:t>
                  </w:r>
                </w:p>
              </w:tc>
              <w:tc>
                <w:tcPr>
                  <w:tcW w:w="4228" w:type="dxa"/>
                </w:tcPr>
                <w:p w:rsidR="004C1259" w:rsidRPr="00E36F66" w:rsidRDefault="00B169AD" w:rsidP="002D46DC">
                  <w:r w:rsidRPr="00E36F66">
                    <w:t>P</w:t>
                  </w:r>
                  <w:r w:rsidR="004C1259" w:rsidRPr="00E36F66">
                    <w:t xml:space="preserve">rovide the module number of the document </w:t>
                  </w:r>
                  <w:r w:rsidR="00C228CD" w:rsidRPr="00E36F66">
                    <w:t>such as “T</w:t>
                  </w:r>
                  <w:r w:rsidR="00042D59">
                    <w:t>W</w:t>
                  </w:r>
                  <w:r w:rsidR="00C228CD" w:rsidRPr="00E36F66">
                    <w:t xml:space="preserve">5” </w:t>
                  </w:r>
                  <w:r w:rsidR="004C1259" w:rsidRPr="00E36F66">
                    <w:t xml:space="preserve">for the Rule Book front cover. Do not use in </w:t>
                  </w:r>
                  <w:r w:rsidR="00B911BA" w:rsidRPr="00E36F66">
                    <w:t xml:space="preserve">A4 </w:t>
                  </w:r>
                  <w:r w:rsidR="004C1259" w:rsidRPr="00E36F66">
                    <w:t>documents.</w:t>
                  </w:r>
                </w:p>
              </w:tc>
            </w:tr>
            <w:tr w:rsidR="004C1259" w:rsidRPr="00E36F66" w:rsidTr="002D46DC">
              <w:tc>
                <w:tcPr>
                  <w:tcW w:w="2078" w:type="dxa"/>
                </w:tcPr>
                <w:p w:rsidR="004C1259" w:rsidRPr="00E36F66" w:rsidRDefault="004C1259" w:rsidP="002D46DC">
                  <w:pPr>
                    <w:rPr>
                      <w:b/>
                    </w:rPr>
                  </w:pPr>
                  <w:r w:rsidRPr="00D14467">
                    <w:rPr>
                      <w:b/>
                      <w:highlight w:val="yellow"/>
                      <w:rPrChange w:id="292" w:author="Alan Cropley" w:date="2017-02-07T14:17:00Z">
                        <w:rPr>
                          <w:b/>
                        </w:rPr>
                      </w:rPrChange>
                    </w:rPr>
                    <w:t>&lt;edition&gt;</w:t>
                  </w:r>
                  <w:r w:rsidRPr="00E36F66">
                    <w:rPr>
                      <w:b/>
                    </w:rPr>
                    <w:t xml:space="preserve"> </w:t>
                  </w:r>
                </w:p>
                <w:p w:rsidR="004C1259" w:rsidRPr="00E36F66" w:rsidRDefault="004C1259" w:rsidP="002D46DC">
                  <w:pPr>
                    <w:rPr>
                      <w:b/>
                    </w:rPr>
                  </w:pPr>
                  <w:r w:rsidRPr="00E36F66">
                    <w:rPr>
                      <w:b/>
                    </w:rPr>
                    <w:t>edition</w:t>
                  </w:r>
                </w:p>
              </w:tc>
              <w:tc>
                <w:tcPr>
                  <w:tcW w:w="4228" w:type="dxa"/>
                </w:tcPr>
                <w:p w:rsidR="00B911BA" w:rsidRPr="00E36F66" w:rsidRDefault="00B169AD" w:rsidP="002D46DC">
                  <w:r w:rsidRPr="00E36F66">
                    <w:t>P</w:t>
                  </w:r>
                  <w:r w:rsidR="004C1259" w:rsidRPr="00E36F66">
                    <w:t>rovide the issue number of the document, generally stated on the front cover.</w:t>
                  </w:r>
                  <w:r w:rsidR="001B7DFC" w:rsidRPr="00E36F66">
                    <w:t xml:space="preserve"> </w:t>
                  </w:r>
                </w:p>
                <w:p w:rsidR="00B911BA" w:rsidRPr="00E36F66" w:rsidRDefault="00B911BA" w:rsidP="002D46DC"/>
                <w:p w:rsidR="004C1259" w:rsidRPr="00E36F66" w:rsidRDefault="001B7DFC" w:rsidP="002D46DC">
                  <w:r w:rsidRPr="00E36F66">
                    <w:t xml:space="preserve">The </w:t>
                  </w:r>
                  <w:r w:rsidR="00B911BA" w:rsidRPr="00E36F66">
                    <w:t>issue number in &lt;</w:t>
                  </w:r>
                  <w:r w:rsidRPr="00E36F66">
                    <w:t>edition</w:t>
                  </w:r>
                  <w:r w:rsidR="00B911BA" w:rsidRPr="00E36F66">
                    <w:t>&gt;</w:t>
                  </w:r>
                  <w:r w:rsidRPr="00E36F66">
                    <w:t xml:space="preserve">, together with </w:t>
                  </w:r>
                  <w:r w:rsidR="00B911BA" w:rsidRPr="00E36F66">
                    <w:t xml:space="preserve">the document number in </w:t>
                  </w:r>
                  <w:r w:rsidRPr="00E36F66">
                    <w:t>&lt;booknumber&gt; and in-force date in &lt;bookchangehistory&gt;, are used to control the visibility of content in the digital Rule Book.</w:t>
                  </w:r>
                </w:p>
              </w:tc>
            </w:tr>
            <w:tr w:rsidR="004C1259" w:rsidRPr="00E36F66" w:rsidTr="002D46DC">
              <w:tc>
                <w:tcPr>
                  <w:tcW w:w="2078" w:type="dxa"/>
                </w:tcPr>
                <w:p w:rsidR="004C1259" w:rsidRPr="00D14467" w:rsidRDefault="004C1259" w:rsidP="002D46DC">
                  <w:pPr>
                    <w:rPr>
                      <w:b/>
                      <w:highlight w:val="yellow"/>
                      <w:rPrChange w:id="293" w:author="Alan Cropley" w:date="2017-02-07T14:11:00Z">
                        <w:rPr>
                          <w:b/>
                        </w:rPr>
                      </w:rPrChange>
                    </w:rPr>
                  </w:pPr>
                  <w:r w:rsidRPr="00D14467">
                    <w:rPr>
                      <w:b/>
                      <w:highlight w:val="yellow"/>
                      <w:rPrChange w:id="294" w:author="Alan Cropley" w:date="2017-02-07T14:11:00Z">
                        <w:rPr>
                          <w:b/>
                        </w:rPr>
                      </w:rPrChange>
                    </w:rPr>
                    <w:t>&lt;booknumber&gt;</w:t>
                  </w:r>
                </w:p>
                <w:p w:rsidR="004C1259" w:rsidRPr="00E36F66" w:rsidRDefault="004C1259" w:rsidP="002D46DC">
                  <w:pPr>
                    <w:rPr>
                      <w:b/>
                    </w:rPr>
                  </w:pPr>
                  <w:r w:rsidRPr="00D14467">
                    <w:rPr>
                      <w:b/>
                      <w:highlight w:val="yellow"/>
                      <w:rPrChange w:id="295" w:author="Alan Cropley" w:date="2017-02-07T14:11:00Z">
                        <w:rPr>
                          <w:b/>
                        </w:rPr>
                      </w:rPrChange>
                    </w:rPr>
                    <w:t>book number</w:t>
                  </w:r>
                </w:p>
              </w:tc>
              <w:tc>
                <w:tcPr>
                  <w:tcW w:w="4228" w:type="dxa"/>
                </w:tcPr>
                <w:p w:rsidR="00B911BA" w:rsidRPr="00E36F66" w:rsidRDefault="00B169AD" w:rsidP="002D46DC">
                  <w:r w:rsidRPr="00E36F66">
                    <w:t>P</w:t>
                  </w:r>
                  <w:r w:rsidR="004C1259" w:rsidRPr="00E36F66">
                    <w:t>rovide the document number of the publication. For a publication, the book number may include</w:t>
                  </w:r>
                  <w:r w:rsidRPr="00E36F66">
                    <w:t xml:space="preserve"> </w:t>
                  </w:r>
                  <w:r w:rsidR="004C1259" w:rsidRPr="00E36F66">
                    <w:t xml:space="preserve">the document type, identifying numbers and characters, and the issuing group; for example: </w:t>
                  </w:r>
                  <w:r w:rsidR="00D512B8" w:rsidRPr="00E36F66">
                    <w:t>GERT8000-TW5</w:t>
                  </w:r>
                  <w:r w:rsidR="004C1259" w:rsidRPr="00E36F66">
                    <w:t>.</w:t>
                  </w:r>
                  <w:r w:rsidR="00510B7C" w:rsidRPr="00E36F66">
                    <w:t xml:space="preserve"> </w:t>
                  </w:r>
                </w:p>
                <w:p w:rsidR="00B911BA" w:rsidRPr="00E36F66" w:rsidRDefault="00B911BA" w:rsidP="002D46DC"/>
                <w:p w:rsidR="004C1259" w:rsidRPr="00E36F66" w:rsidRDefault="00510B7C" w:rsidP="002D46DC">
                  <w:r w:rsidRPr="00E36F66">
                    <w:t>The document number</w:t>
                  </w:r>
                  <w:r w:rsidR="00B911BA" w:rsidRPr="00E36F66">
                    <w:t xml:space="preserve"> in &lt;booknumber&gt;</w:t>
                  </w:r>
                  <w:r w:rsidRPr="00E36F66">
                    <w:t xml:space="preserve">, together with </w:t>
                  </w:r>
                  <w:r w:rsidR="00B911BA" w:rsidRPr="00E36F66">
                    <w:t xml:space="preserve">the issue number in </w:t>
                  </w:r>
                  <w:r w:rsidRPr="00E36F66">
                    <w:t xml:space="preserve">&lt;edition&gt; and in-force date in &lt;bookchangehistory&gt;, are used to control </w:t>
                  </w:r>
                  <w:r w:rsidR="008A26FE" w:rsidRPr="00E36F66">
                    <w:t>the visibility of content in the digital Rule Book.</w:t>
                  </w:r>
                </w:p>
              </w:tc>
            </w:tr>
          </w:tbl>
          <w:p w:rsidR="004C1259" w:rsidRPr="00E36F66" w:rsidRDefault="004C1259" w:rsidP="002D46DC"/>
        </w:tc>
      </w:tr>
      <w:tr w:rsidR="004C1259" w:rsidRPr="00E36F66" w:rsidTr="009F7DF8">
        <w:tc>
          <w:tcPr>
            <w:tcW w:w="2484" w:type="dxa"/>
          </w:tcPr>
          <w:p w:rsidR="004C1259" w:rsidRPr="00E36F66" w:rsidRDefault="004C1259" w:rsidP="002D46DC">
            <w:pPr>
              <w:rPr>
                <w:b/>
              </w:rPr>
            </w:pPr>
            <w:r w:rsidRPr="00E36F66">
              <w:rPr>
                <w:b/>
              </w:rPr>
              <w:t>&lt;bookchangehistory&gt;</w:t>
            </w:r>
          </w:p>
          <w:p w:rsidR="004C1259" w:rsidRPr="00E36F66" w:rsidRDefault="004C1259" w:rsidP="002D46DC">
            <w:pPr>
              <w:rPr>
                <w:b/>
              </w:rPr>
            </w:pPr>
            <w:r w:rsidRPr="00E36F66">
              <w:rPr>
                <w:b/>
              </w:rPr>
              <w:t>book change history</w:t>
            </w:r>
          </w:p>
          <w:p w:rsidR="004C1259" w:rsidRPr="00E36F66" w:rsidRDefault="004C1259" w:rsidP="002D46DC"/>
        </w:tc>
        <w:tc>
          <w:tcPr>
            <w:tcW w:w="6532" w:type="dxa"/>
          </w:tcPr>
          <w:p w:rsidR="00B911BA" w:rsidRPr="00E36F66" w:rsidRDefault="004C1259" w:rsidP="002D46DC">
            <w:r w:rsidRPr="00E36F66">
              <w:t>Use the &lt;bookchangehistory&gt; element as a container for information about who reviewed or approved the publication and which documents have been superseded. The dates for “in force”, “compliance” and “withdrawn” are also</w:t>
            </w:r>
            <w:r w:rsidR="00B911BA" w:rsidRPr="00E36F66">
              <w:t xml:space="preserve"> captured in this section. </w:t>
            </w:r>
          </w:p>
          <w:p w:rsidR="00B911BA" w:rsidRPr="00E36F66" w:rsidRDefault="00B911BA" w:rsidP="002D46DC"/>
          <w:p w:rsidR="00B911BA" w:rsidRPr="00E36F66" w:rsidRDefault="00B911BA" w:rsidP="002D46DC">
            <w:r w:rsidRPr="00E36F66">
              <w:t>The in-force date in &lt;bookchangehistory&gt;/&lt;bookevent&gt; together with the document number in &lt;booknumber&gt; and issue number in &lt;edition&gt; are used to control the visibility of content in the digital Rule Book. This is why &lt;bookchangehistory&gt; and &lt;bookevent&gt; are mandatory in Rule Book bookmaps.</w:t>
            </w:r>
          </w:p>
          <w:p w:rsidR="004C1259" w:rsidRPr="00E36F66" w:rsidRDefault="004C1259" w:rsidP="002D46DC"/>
          <w:p w:rsidR="00A35C25" w:rsidRPr="00E36F66" w:rsidRDefault="00A35C25" w:rsidP="00A35C25">
            <w:r w:rsidRPr="00E36F66">
              <w:t>Nest the following elements in the &lt;book</w:t>
            </w:r>
            <w:r w:rsidR="00213296" w:rsidRPr="00E36F66">
              <w:t>changehistory</w:t>
            </w:r>
            <w:r w:rsidRPr="00E36F66">
              <w:t>&gt; element:</w:t>
            </w:r>
          </w:p>
          <w:p w:rsidR="00C216B9" w:rsidRPr="00E36F66" w:rsidRDefault="00C216B9" w:rsidP="002D46DC"/>
          <w:tbl>
            <w:tblPr>
              <w:tblStyle w:val="TableGrid"/>
              <w:tblW w:w="0" w:type="auto"/>
              <w:tblCellMar>
                <w:top w:w="113" w:type="dxa"/>
                <w:bottom w:w="113" w:type="dxa"/>
              </w:tblCellMar>
              <w:tblLook w:val="04A0" w:firstRow="1" w:lastRow="0" w:firstColumn="1" w:lastColumn="0" w:noHBand="0" w:noVBand="1"/>
            </w:tblPr>
            <w:tblGrid>
              <w:gridCol w:w="2078"/>
              <w:gridCol w:w="4228"/>
            </w:tblGrid>
            <w:tr w:rsidR="004C1259" w:rsidRPr="00E36F66" w:rsidTr="002D46DC">
              <w:tc>
                <w:tcPr>
                  <w:tcW w:w="2078" w:type="dxa"/>
                  <w:shd w:val="clear" w:color="auto" w:fill="FBE4D5" w:themeFill="accent2" w:themeFillTint="33"/>
                </w:tcPr>
                <w:p w:rsidR="004C1259" w:rsidRPr="00E36F66" w:rsidRDefault="004C1259" w:rsidP="002D46DC">
                  <w:pPr>
                    <w:rPr>
                      <w:b/>
                    </w:rPr>
                  </w:pPr>
                  <w:r w:rsidRPr="00E36F66">
                    <w:rPr>
                      <w:b/>
                    </w:rPr>
                    <w:t>Element</w:t>
                  </w:r>
                </w:p>
              </w:tc>
              <w:tc>
                <w:tcPr>
                  <w:tcW w:w="4228"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2D46DC">
              <w:tc>
                <w:tcPr>
                  <w:tcW w:w="2078" w:type="dxa"/>
                </w:tcPr>
                <w:p w:rsidR="004C1259" w:rsidRPr="00E36F66" w:rsidRDefault="004C1259" w:rsidP="002D46DC">
                  <w:pPr>
                    <w:rPr>
                      <w:b/>
                    </w:rPr>
                  </w:pPr>
                  <w:r w:rsidRPr="00E36F66">
                    <w:rPr>
                      <w:b/>
                    </w:rPr>
                    <w:t>&lt;approved&gt;</w:t>
                  </w:r>
                </w:p>
                <w:p w:rsidR="004C1259" w:rsidRPr="00E36F66" w:rsidRDefault="004C1259" w:rsidP="002D46DC">
                  <w:pPr>
                    <w:rPr>
                      <w:b/>
                    </w:rPr>
                  </w:pPr>
                  <w:r w:rsidRPr="00E36F66">
                    <w:rPr>
                      <w:b/>
                    </w:rPr>
                    <w:t>approved</w:t>
                  </w:r>
                </w:p>
                <w:p w:rsidR="004C1259" w:rsidRPr="00E36F66" w:rsidRDefault="004C1259" w:rsidP="002D46DC">
                  <w:r w:rsidRPr="00E36F66">
                    <w:rPr>
                      <w:b/>
                    </w:rPr>
                    <w:t>(optional)</w:t>
                  </w:r>
                </w:p>
              </w:tc>
              <w:tc>
                <w:tcPr>
                  <w:tcW w:w="4228" w:type="dxa"/>
                </w:tcPr>
                <w:p w:rsidR="004C1259" w:rsidRPr="00E36F66" w:rsidRDefault="00A35C25" w:rsidP="002D46DC">
                  <w:r w:rsidRPr="00E36F66">
                    <w:t>Use</w:t>
                  </w:r>
                  <w:r w:rsidR="004C1259" w:rsidRPr="00E36F66">
                    <w:t xml:space="preserve"> as a container for</w:t>
                  </w:r>
                  <w:r w:rsidRPr="00E36F66">
                    <w:t xml:space="preserve"> </w:t>
                  </w:r>
                  <w:r w:rsidR="004C1259" w:rsidRPr="00E36F66">
                    <w:t>information about the person who approved or authorised the publication</w:t>
                  </w:r>
                  <w:r w:rsidRPr="00E36F66">
                    <w:t xml:space="preserve"> </w:t>
                  </w:r>
                  <w:r w:rsidR="004C1259" w:rsidRPr="00E36F66">
                    <w:t>and the date it was approved.</w:t>
                  </w:r>
                </w:p>
                <w:p w:rsidR="004C1259" w:rsidRPr="00E36F66" w:rsidRDefault="004C1259" w:rsidP="002D46DC"/>
                <w:p w:rsidR="00A35C25" w:rsidRPr="00E36F66" w:rsidRDefault="00A35C25" w:rsidP="00A35C25">
                  <w:r w:rsidRPr="00E36F66">
                    <w:t>Nest the following elements in the &lt;</w:t>
                  </w:r>
                  <w:r w:rsidR="00213296" w:rsidRPr="00E36F66">
                    <w:t>approved</w:t>
                  </w:r>
                  <w:r w:rsidRPr="00E36F66">
                    <w:t>&gt; element:</w:t>
                  </w:r>
                </w:p>
                <w:p w:rsidR="00A35C25" w:rsidRPr="00E36F66" w:rsidRDefault="00A35C25" w:rsidP="002D46DC"/>
                <w:p w:rsidR="004C1259" w:rsidRPr="00E36F66" w:rsidRDefault="004C1259" w:rsidP="002D46DC">
                  <w:pPr>
                    <w:rPr>
                      <w:b/>
                    </w:rPr>
                  </w:pPr>
                  <w:r w:rsidRPr="00FC78A9">
                    <w:rPr>
                      <w:b/>
                      <w:highlight w:val="yellow"/>
                      <w:rPrChange w:id="296" w:author="Alan Cropley" w:date="2017-02-09T15:36:00Z">
                        <w:rPr>
                          <w:b/>
                        </w:rPr>
                      </w:rPrChange>
                    </w:rPr>
                    <w:t xml:space="preserve">&lt;person </w:t>
                  </w:r>
                  <w:commentRangeStart w:id="297"/>
                  <w:r w:rsidRPr="00FC78A9">
                    <w:rPr>
                      <w:b/>
                      <w:highlight w:val="yellow"/>
                      <w:rPrChange w:id="298" w:author="Alan Cropley" w:date="2017-02-09T15:36:00Z">
                        <w:rPr>
                          <w:b/>
                        </w:rPr>
                      </w:rPrChange>
                    </w:rPr>
                    <w:t>value</w:t>
                  </w:r>
                  <w:commentRangeEnd w:id="297"/>
                  <w:r w:rsidR="00A24D2C">
                    <w:rPr>
                      <w:rStyle w:val="CommentReference"/>
                    </w:rPr>
                    <w:commentReference w:id="297"/>
                  </w:r>
                  <w:r w:rsidRPr="00FC78A9">
                    <w:rPr>
                      <w:b/>
                      <w:highlight w:val="yellow"/>
                      <w:rPrChange w:id="299" w:author="Alan Cropley" w:date="2017-02-09T15:36:00Z">
                        <w:rPr>
                          <w:b/>
                        </w:rPr>
                      </w:rPrChange>
                    </w:rPr>
                    <w:t>=""&gt;</w:t>
                  </w:r>
                </w:p>
                <w:p w:rsidR="004C1259" w:rsidRPr="00E36F66" w:rsidRDefault="004C1259" w:rsidP="002D46DC">
                  <w:pPr>
                    <w:rPr>
                      <w:b/>
                    </w:rPr>
                  </w:pPr>
                  <w:r w:rsidRPr="00E36F66">
                    <w:rPr>
                      <w:b/>
                    </w:rPr>
                    <w:t xml:space="preserve">person </w:t>
                  </w:r>
                </w:p>
                <w:p w:rsidR="004C1259" w:rsidRPr="00E36F66" w:rsidRDefault="004C1259" w:rsidP="002D46DC">
                  <w:pPr>
                    <w:rPr>
                      <w:b/>
                    </w:rPr>
                  </w:pPr>
                  <w:r w:rsidRPr="00E36F66">
                    <w:rPr>
                      <w:b/>
                    </w:rPr>
                    <w:t>(optional)</w:t>
                  </w:r>
                </w:p>
                <w:p w:rsidR="004C1259" w:rsidRPr="00E36F66" w:rsidRDefault="00A35C25" w:rsidP="002D46DC">
                  <w:pPr>
                    <w:rPr>
                      <w:rFonts w:hAnsi="Times-Bold"/>
                    </w:rPr>
                  </w:pPr>
                  <w:r w:rsidRPr="00E36F66">
                    <w:rPr>
                      <w:rFonts w:hAnsi="Times-Bold"/>
                    </w:rPr>
                    <w:t>P</w:t>
                  </w:r>
                  <w:r w:rsidR="004C1259" w:rsidRPr="00E36F66">
                    <w:rPr>
                      <w:rFonts w:hAnsi="Times-Bold"/>
                    </w:rPr>
                    <w:t>rovide the name of the person who approved the document.</w:t>
                  </w:r>
                </w:p>
                <w:p w:rsidR="004C1259" w:rsidRPr="00E36F66" w:rsidRDefault="004C1259" w:rsidP="002D46DC">
                  <w:pPr>
                    <w:rPr>
                      <w:rFonts w:hAnsi="Times-Bold"/>
                    </w:rPr>
                  </w:pPr>
                </w:p>
                <w:p w:rsidR="004C1259" w:rsidRPr="00E36F66" w:rsidRDefault="004C1259" w:rsidP="002D46DC">
                  <w:pPr>
                    <w:rPr>
                      <w:b/>
                    </w:rPr>
                  </w:pPr>
                  <w:r w:rsidRPr="00D87BBF">
                    <w:rPr>
                      <w:b/>
                      <w:highlight w:val="yellow"/>
                      <w:rPrChange w:id="300" w:author="Alan Cropley" w:date="2017-02-10T10:41:00Z">
                        <w:rPr>
                          <w:b/>
                        </w:rPr>
                      </w:rPrChange>
                    </w:rPr>
                    <w:t>&lt;organization&gt;</w:t>
                  </w:r>
                </w:p>
                <w:p w:rsidR="004C1259" w:rsidRPr="00E36F66" w:rsidRDefault="004C1259" w:rsidP="002D46DC">
                  <w:pPr>
                    <w:rPr>
                      <w:b/>
                    </w:rPr>
                  </w:pPr>
                  <w:r w:rsidRPr="00E36F66">
                    <w:rPr>
                      <w:b/>
                    </w:rPr>
                    <w:t>organization</w:t>
                  </w:r>
                </w:p>
                <w:p w:rsidR="004C1259" w:rsidRPr="00E36F66" w:rsidRDefault="004C1259" w:rsidP="002D46DC">
                  <w:pPr>
                    <w:rPr>
                      <w:b/>
                    </w:rPr>
                  </w:pPr>
                  <w:r w:rsidRPr="00E36F66">
                    <w:rPr>
                      <w:b/>
                    </w:rPr>
                    <w:t>(optional)</w:t>
                  </w:r>
                </w:p>
                <w:p w:rsidR="004C1259" w:rsidRDefault="00A35C25" w:rsidP="002D46DC">
                  <w:pPr>
                    <w:rPr>
                      <w:rFonts w:hAnsi="Times-Bold"/>
                    </w:rPr>
                  </w:pPr>
                  <w:r w:rsidRPr="00E36F66">
                    <w:rPr>
                      <w:rFonts w:hAnsi="Times-Bold"/>
                    </w:rPr>
                    <w:t>P</w:t>
                  </w:r>
                  <w:r w:rsidR="004C1259" w:rsidRPr="00E36F66">
                    <w:rPr>
                      <w:rFonts w:hAnsi="Times-Bold"/>
                    </w:rPr>
                    <w:t>rovide the organization or standards committee which has approved the document.</w:t>
                  </w:r>
                </w:p>
                <w:p w:rsidR="009B103E" w:rsidRDefault="009B103E" w:rsidP="002D46DC">
                  <w:pPr>
                    <w:rPr>
                      <w:rFonts w:hAnsi="Times-Bold"/>
                    </w:rPr>
                  </w:pPr>
                </w:p>
                <w:p w:rsidR="009B103E" w:rsidRPr="00D87BBF" w:rsidRDefault="009B103E" w:rsidP="009B103E">
                  <w:pPr>
                    <w:rPr>
                      <w:b/>
                      <w:highlight w:val="yellow"/>
                      <w:rPrChange w:id="301" w:author="Alan Cropley" w:date="2017-02-10T10:50:00Z">
                        <w:rPr>
                          <w:b/>
                        </w:rPr>
                      </w:rPrChange>
                    </w:rPr>
                  </w:pPr>
                  <w:r w:rsidRPr="00D87BBF">
                    <w:rPr>
                      <w:b/>
                      <w:highlight w:val="yellow"/>
                      <w:rPrChange w:id="302" w:author="Alan Cropley" w:date="2017-02-10T10:50:00Z">
                        <w:rPr>
                          <w:b/>
                        </w:rPr>
                      </w:rPrChange>
                    </w:rPr>
                    <w:t>&lt;started&gt;</w:t>
                  </w:r>
                </w:p>
                <w:p w:rsidR="009B103E" w:rsidRPr="00D87BBF" w:rsidRDefault="009B103E" w:rsidP="009B103E">
                  <w:pPr>
                    <w:rPr>
                      <w:b/>
                      <w:highlight w:val="yellow"/>
                      <w:rPrChange w:id="303" w:author="Alan Cropley" w:date="2017-02-10T10:50:00Z">
                        <w:rPr>
                          <w:b/>
                        </w:rPr>
                      </w:rPrChange>
                    </w:rPr>
                  </w:pPr>
                  <w:r w:rsidRPr="00D87BBF">
                    <w:rPr>
                      <w:b/>
                      <w:highlight w:val="yellow"/>
                      <w:rPrChange w:id="304" w:author="Alan Cropley" w:date="2017-02-10T10:50:00Z">
                        <w:rPr>
                          <w:b/>
                        </w:rPr>
                      </w:rPrChange>
                    </w:rPr>
                    <w:t>started</w:t>
                  </w:r>
                </w:p>
                <w:p w:rsidR="009B103E" w:rsidRPr="00D87BBF" w:rsidRDefault="009B103E" w:rsidP="009B103E">
                  <w:pPr>
                    <w:rPr>
                      <w:b/>
                      <w:highlight w:val="yellow"/>
                      <w:rPrChange w:id="305" w:author="Alan Cropley" w:date="2017-02-10T10:50:00Z">
                        <w:rPr>
                          <w:b/>
                        </w:rPr>
                      </w:rPrChange>
                    </w:rPr>
                  </w:pPr>
                  <w:r w:rsidRPr="00D87BBF">
                    <w:rPr>
                      <w:b/>
                      <w:highlight w:val="yellow"/>
                      <w:rPrChange w:id="306" w:author="Alan Cropley" w:date="2017-02-10T10:50:00Z">
                        <w:rPr>
                          <w:b/>
                        </w:rPr>
                      </w:rPrChange>
                    </w:rPr>
                    <w:t>(compulsory)</w:t>
                  </w:r>
                </w:p>
                <w:p w:rsidR="009B103E" w:rsidRPr="00E36F66" w:rsidRDefault="009B103E" w:rsidP="009B103E">
                  <w:pPr>
                    <w:rPr>
                      <w:rFonts w:hAnsi="Times-Bold"/>
                    </w:rPr>
                  </w:pPr>
                  <w:r w:rsidRPr="00D87BBF">
                    <w:rPr>
                      <w:rFonts w:hAnsi="Times-Bold"/>
                      <w:highlight w:val="yellow"/>
                      <w:rPrChange w:id="307" w:author="Alan Cropley" w:date="2017-02-10T10:50:00Z">
                        <w:rPr>
                          <w:rFonts w:hAnsi="Times-Bold"/>
                        </w:rPr>
                      </w:rPrChange>
                    </w:rPr>
                    <w:t>Provide the month and year when the document was first issued using the &lt;month&gt; and &lt;year&gt; elements described earlier.</w:t>
                  </w:r>
                </w:p>
                <w:p w:rsidR="004C1259" w:rsidRPr="00E36F66" w:rsidRDefault="004C1259" w:rsidP="002D46DC">
                  <w:pPr>
                    <w:rPr>
                      <w:rFonts w:hAnsi="Times-Bold"/>
                    </w:rPr>
                  </w:pPr>
                </w:p>
                <w:p w:rsidR="004C1259" w:rsidRPr="008421AA" w:rsidRDefault="004C1259" w:rsidP="002D46DC">
                  <w:pPr>
                    <w:rPr>
                      <w:b/>
                      <w:highlight w:val="yellow"/>
                      <w:rPrChange w:id="308" w:author="Alan Cropley" w:date="2017-02-10T10:59:00Z">
                        <w:rPr>
                          <w:b/>
                        </w:rPr>
                      </w:rPrChange>
                    </w:rPr>
                  </w:pPr>
                  <w:r w:rsidRPr="008421AA">
                    <w:rPr>
                      <w:b/>
                      <w:highlight w:val="yellow"/>
                      <w:rPrChange w:id="309" w:author="Alan Cropley" w:date="2017-02-10T10:59:00Z">
                        <w:rPr>
                          <w:b/>
                        </w:rPr>
                      </w:rPrChange>
                    </w:rPr>
                    <w:t>&lt;completed&gt;</w:t>
                  </w:r>
                </w:p>
                <w:p w:rsidR="004C1259" w:rsidRPr="008421AA" w:rsidRDefault="004C1259" w:rsidP="002D46DC">
                  <w:pPr>
                    <w:rPr>
                      <w:b/>
                      <w:highlight w:val="yellow"/>
                      <w:rPrChange w:id="310" w:author="Alan Cropley" w:date="2017-02-10T10:59:00Z">
                        <w:rPr>
                          <w:b/>
                        </w:rPr>
                      </w:rPrChange>
                    </w:rPr>
                  </w:pPr>
                  <w:r w:rsidRPr="008421AA">
                    <w:rPr>
                      <w:b/>
                      <w:highlight w:val="yellow"/>
                      <w:rPrChange w:id="311" w:author="Alan Cropley" w:date="2017-02-10T10:59:00Z">
                        <w:rPr>
                          <w:b/>
                        </w:rPr>
                      </w:rPrChange>
                    </w:rPr>
                    <w:t xml:space="preserve">completed </w:t>
                  </w:r>
                </w:p>
                <w:p w:rsidR="004C1259" w:rsidRPr="008421AA" w:rsidRDefault="004C1259" w:rsidP="002D46DC">
                  <w:pPr>
                    <w:rPr>
                      <w:b/>
                      <w:highlight w:val="yellow"/>
                      <w:rPrChange w:id="312" w:author="Alan Cropley" w:date="2017-02-10T10:59:00Z">
                        <w:rPr>
                          <w:b/>
                        </w:rPr>
                      </w:rPrChange>
                    </w:rPr>
                  </w:pPr>
                  <w:r w:rsidRPr="008421AA">
                    <w:rPr>
                      <w:b/>
                      <w:highlight w:val="yellow"/>
                      <w:rPrChange w:id="313" w:author="Alan Cropley" w:date="2017-02-10T10:59:00Z">
                        <w:rPr>
                          <w:b/>
                        </w:rPr>
                      </w:rPrChange>
                    </w:rPr>
                    <w:t>(optional)</w:t>
                  </w:r>
                </w:p>
                <w:p w:rsidR="004C1259" w:rsidRPr="00E36F66" w:rsidRDefault="00A35C25" w:rsidP="002D46DC">
                  <w:pPr>
                    <w:rPr>
                      <w:rFonts w:hAnsi="Times-Bold"/>
                    </w:rPr>
                  </w:pPr>
                  <w:r w:rsidRPr="008421AA">
                    <w:rPr>
                      <w:rFonts w:hAnsi="Times-Bold"/>
                      <w:highlight w:val="yellow"/>
                      <w:rPrChange w:id="314" w:author="Alan Cropley" w:date="2017-02-10T10:59:00Z">
                        <w:rPr>
                          <w:rFonts w:hAnsi="Times-Bold"/>
                        </w:rPr>
                      </w:rPrChange>
                    </w:rPr>
                    <w:t>Provide</w:t>
                  </w:r>
                  <w:r w:rsidR="004C1259" w:rsidRPr="008421AA">
                    <w:rPr>
                      <w:rFonts w:hAnsi="Times-Bold"/>
                      <w:highlight w:val="yellow"/>
                      <w:rPrChange w:id="315" w:author="Alan Cropley" w:date="2017-02-10T10:59:00Z">
                        <w:rPr>
                          <w:rFonts w:hAnsi="Times-Bold"/>
                        </w:rPr>
                      </w:rPrChange>
                    </w:rPr>
                    <w:t xml:space="preserve"> the</w:t>
                  </w:r>
                  <w:r w:rsidRPr="008421AA">
                    <w:rPr>
                      <w:rFonts w:hAnsi="Times-Bold"/>
                      <w:highlight w:val="yellow"/>
                      <w:rPrChange w:id="316" w:author="Alan Cropley" w:date="2017-02-10T10:59:00Z">
                        <w:rPr>
                          <w:rFonts w:hAnsi="Times-Bold"/>
                        </w:rPr>
                      </w:rPrChange>
                    </w:rPr>
                    <w:t xml:space="preserve"> </w:t>
                  </w:r>
                  <w:r w:rsidR="004C1259" w:rsidRPr="008421AA">
                    <w:rPr>
                      <w:rFonts w:hAnsi="Times-Bold"/>
                      <w:highlight w:val="yellow"/>
                      <w:rPrChange w:id="317" w:author="Alan Cropley" w:date="2017-02-10T10:59:00Z">
                        <w:rPr>
                          <w:rFonts w:hAnsi="Times-Bold"/>
                        </w:rPr>
                      </w:rPrChange>
                    </w:rPr>
                    <w:t>date the document was approved using the</w:t>
                  </w:r>
                  <w:r w:rsidRPr="008421AA">
                    <w:rPr>
                      <w:rFonts w:hAnsi="Times-Bold"/>
                      <w:highlight w:val="yellow"/>
                      <w:rPrChange w:id="318" w:author="Alan Cropley" w:date="2017-02-10T10:59:00Z">
                        <w:rPr>
                          <w:rFonts w:hAnsi="Times-Bold"/>
                        </w:rPr>
                      </w:rPrChange>
                    </w:rPr>
                    <w:t xml:space="preserve"> </w:t>
                  </w:r>
                  <w:r w:rsidR="004C1259" w:rsidRPr="008421AA">
                    <w:rPr>
                      <w:rFonts w:hAnsi="Times-Bold"/>
                      <w:highlight w:val="yellow"/>
                      <w:rPrChange w:id="319" w:author="Alan Cropley" w:date="2017-02-10T10:59:00Z">
                        <w:rPr>
                          <w:rFonts w:hAnsi="Times-Bold"/>
                        </w:rPr>
                      </w:rPrChange>
                    </w:rPr>
                    <w:t>&lt;month&gt;, &lt;day&gt;, and &lt;year&gt; elements</w:t>
                  </w:r>
                  <w:r w:rsidRPr="008421AA">
                    <w:rPr>
                      <w:rFonts w:hAnsi="Times-Bold"/>
                      <w:highlight w:val="yellow"/>
                      <w:rPrChange w:id="320" w:author="Alan Cropley" w:date="2017-02-10T10:59:00Z">
                        <w:rPr>
                          <w:rFonts w:hAnsi="Times-Bold"/>
                        </w:rPr>
                      </w:rPrChange>
                    </w:rPr>
                    <w:t xml:space="preserve"> </w:t>
                  </w:r>
                  <w:r w:rsidR="004C1259" w:rsidRPr="008421AA">
                    <w:rPr>
                      <w:rFonts w:hAnsi="Times-Bold"/>
                      <w:highlight w:val="yellow"/>
                      <w:rPrChange w:id="321" w:author="Alan Cropley" w:date="2017-02-10T10:59:00Z">
                        <w:rPr>
                          <w:rFonts w:hAnsi="Times-Bold"/>
                        </w:rPr>
                      </w:rPrChange>
                    </w:rPr>
                    <w:t>described earlier.</w:t>
                  </w:r>
                </w:p>
                <w:p w:rsidR="004C1259" w:rsidRPr="00E36F66" w:rsidRDefault="004C1259" w:rsidP="002D46DC">
                  <w:pPr>
                    <w:rPr>
                      <w:rFonts w:hAnsi="Times-Bold"/>
                    </w:rPr>
                  </w:pPr>
                </w:p>
                <w:p w:rsidR="004C1259" w:rsidRPr="00D87BBF" w:rsidRDefault="004C1259" w:rsidP="002D46DC">
                  <w:pPr>
                    <w:rPr>
                      <w:b/>
                      <w:highlight w:val="yellow"/>
                      <w:rPrChange w:id="322" w:author="Alan Cropley" w:date="2017-02-10T10:56:00Z">
                        <w:rPr>
                          <w:b/>
                        </w:rPr>
                      </w:rPrChange>
                    </w:rPr>
                  </w:pPr>
                  <w:r w:rsidRPr="00D87BBF">
                    <w:rPr>
                      <w:b/>
                      <w:highlight w:val="yellow"/>
                      <w:rPrChange w:id="323" w:author="Alan Cropley" w:date="2017-02-10T10:56:00Z">
                        <w:rPr>
                          <w:b/>
                        </w:rPr>
                      </w:rPrChange>
                    </w:rPr>
                    <w:t>&lt;summary&gt;</w:t>
                  </w:r>
                </w:p>
                <w:p w:rsidR="004C1259" w:rsidRPr="00D87BBF" w:rsidRDefault="004C1259" w:rsidP="002D46DC">
                  <w:pPr>
                    <w:rPr>
                      <w:b/>
                      <w:highlight w:val="yellow"/>
                      <w:rPrChange w:id="324" w:author="Alan Cropley" w:date="2017-02-10T10:56:00Z">
                        <w:rPr>
                          <w:b/>
                        </w:rPr>
                      </w:rPrChange>
                    </w:rPr>
                  </w:pPr>
                  <w:r w:rsidRPr="00D87BBF">
                    <w:rPr>
                      <w:b/>
                      <w:highlight w:val="yellow"/>
                      <w:rPrChange w:id="325" w:author="Alan Cropley" w:date="2017-02-10T10:56:00Z">
                        <w:rPr>
                          <w:b/>
                        </w:rPr>
                      </w:rPrChange>
                    </w:rPr>
                    <w:t xml:space="preserve">summary </w:t>
                  </w:r>
                </w:p>
                <w:p w:rsidR="004C1259" w:rsidRPr="00E36F66" w:rsidRDefault="004C1259" w:rsidP="002D46DC">
                  <w:pPr>
                    <w:rPr>
                      <w:b/>
                    </w:rPr>
                  </w:pPr>
                  <w:r w:rsidRPr="00D87BBF">
                    <w:rPr>
                      <w:b/>
                      <w:highlight w:val="yellow"/>
                      <w:rPrChange w:id="326" w:author="Alan Cropley" w:date="2017-02-10T10:56:00Z">
                        <w:rPr>
                          <w:b/>
                        </w:rPr>
                      </w:rPrChange>
                    </w:rPr>
                    <w:t>(optional)</w:t>
                  </w:r>
                </w:p>
                <w:p w:rsidR="004C1259" w:rsidRPr="00E36F66" w:rsidRDefault="00A35C25" w:rsidP="002D46DC">
                  <w:r w:rsidRPr="00E36F66">
                    <w:rPr>
                      <w:rFonts w:hAnsi="Times-Bold"/>
                    </w:rPr>
                    <w:t>Provide</w:t>
                  </w:r>
                  <w:r w:rsidR="004C1259" w:rsidRPr="00E36F66">
                    <w:rPr>
                      <w:rFonts w:hAnsi="Times-Bold"/>
                    </w:rPr>
                    <w:t xml:space="preserve"> the title of the person listed in the &lt;person&gt; element.</w:t>
                  </w:r>
                </w:p>
              </w:tc>
            </w:tr>
            <w:tr w:rsidR="004C1259" w:rsidRPr="00E36F66" w:rsidTr="002D46DC">
              <w:tc>
                <w:tcPr>
                  <w:tcW w:w="2078" w:type="dxa"/>
                </w:tcPr>
                <w:p w:rsidR="004C1259" w:rsidRPr="00E36F66" w:rsidRDefault="004C1259" w:rsidP="002D46DC">
                  <w:pPr>
                    <w:rPr>
                      <w:b/>
                    </w:rPr>
                  </w:pPr>
                  <w:r w:rsidRPr="00E36F66">
                    <w:rPr>
                      <w:b/>
                    </w:rPr>
                    <w:t>&lt;bookevent&gt;</w:t>
                  </w:r>
                </w:p>
                <w:p w:rsidR="004C1259" w:rsidRPr="00E36F66" w:rsidRDefault="004C1259" w:rsidP="002D46DC">
                  <w:pPr>
                    <w:rPr>
                      <w:b/>
                    </w:rPr>
                  </w:pPr>
                  <w:r w:rsidRPr="00E36F66">
                    <w:rPr>
                      <w:b/>
                    </w:rPr>
                    <w:t>book event</w:t>
                  </w:r>
                </w:p>
                <w:p w:rsidR="004C1259" w:rsidRPr="00E36F66" w:rsidRDefault="004C1259" w:rsidP="002D46DC"/>
              </w:tc>
              <w:tc>
                <w:tcPr>
                  <w:tcW w:w="4228" w:type="dxa"/>
                </w:tcPr>
                <w:p w:rsidR="004C1259" w:rsidRPr="00E36F66" w:rsidRDefault="004C1259" w:rsidP="002D46DC">
                  <w:r w:rsidRPr="00E36F66">
                    <w:t>Use as a container for a unique event in the history of the document, aside from approval or issue date. Specifically, you can capture each of the following events as they occur. Specify the</w:t>
                  </w:r>
                  <w:r w:rsidR="00A35C25" w:rsidRPr="00E36F66">
                    <w:t xml:space="preserve"> </w:t>
                  </w:r>
                  <w:r w:rsidRPr="00E36F66">
                    <w:t xml:space="preserve">event you are including by nesting a &lt;bookeventtype&gt; element in &lt;bookevent&gt; and setting the </w:t>
                  </w:r>
                  <w:r w:rsidRPr="00E36F66">
                    <w:rPr>
                      <w:rStyle w:val="AttributeChar"/>
                    </w:rPr>
                    <w:t>@name</w:t>
                  </w:r>
                  <w:r w:rsidRPr="00E36F66">
                    <w:rPr>
                      <w:rFonts w:ascii="Times-Italic" w:hAnsi="Times-Italic" w:cs="Times-Italic"/>
                      <w:i/>
                      <w:iCs/>
                    </w:rPr>
                    <w:t xml:space="preserve"> </w:t>
                  </w:r>
                  <w:r w:rsidRPr="00E36F66">
                    <w:t>attribute to the value shown in the first column of the following table. Nest &lt;person&gt;, &lt;date&gt;, and</w:t>
                  </w:r>
                  <w:r w:rsidR="00A35C25" w:rsidRPr="00E36F66">
                    <w:t xml:space="preserve"> </w:t>
                  </w:r>
                  <w:r w:rsidRPr="00E36F66">
                    <w:t>&lt;summary&gt; elements (as described earlier) based on the specific event as described in the table.</w:t>
                  </w:r>
                </w:p>
                <w:p w:rsidR="00B911BA" w:rsidRPr="00E36F66" w:rsidRDefault="00B911BA" w:rsidP="002D46DC"/>
                <w:p w:rsidR="00B911BA" w:rsidRPr="00E36F66" w:rsidRDefault="00B911BA" w:rsidP="00B911BA">
                  <w:r w:rsidRPr="00E36F66">
                    <w:t>The in-force date in &lt;bookchangehistory&gt; together with the document number in &lt;booknumber&gt; and issue number in &lt;edition&gt; are used to control the visibility of content in the digital Rule Book. This is why &lt;bookchangehistory&gt; is mandatory in Rule Book bookmaps.</w:t>
                  </w:r>
                </w:p>
                <w:p w:rsidR="00A35C25" w:rsidRPr="00E36F66" w:rsidRDefault="00A35C25" w:rsidP="00B911BA"/>
                <w:p w:rsidR="00A35C25" w:rsidRPr="00E36F66" w:rsidRDefault="00A35C25" w:rsidP="00A35C25">
                  <w:r w:rsidRPr="00E36F66">
                    <w:t>Nest the following elements in the &lt;bookevent&gt; element:</w:t>
                  </w:r>
                </w:p>
                <w:p w:rsidR="004C1259" w:rsidRPr="00E36F66" w:rsidRDefault="004C1259" w:rsidP="002D46DC"/>
                <w:p w:rsidR="004C1259" w:rsidRPr="00FD76E3" w:rsidRDefault="004C1259" w:rsidP="002D46DC">
                  <w:pPr>
                    <w:rPr>
                      <w:b/>
                      <w:highlight w:val="yellow"/>
                      <w:rPrChange w:id="327" w:author="Alan Cropley" w:date="2017-02-10T11:17:00Z">
                        <w:rPr>
                          <w:b/>
                        </w:rPr>
                      </w:rPrChange>
                    </w:rPr>
                  </w:pPr>
                  <w:r w:rsidRPr="00FD76E3">
                    <w:rPr>
                      <w:b/>
                      <w:highlight w:val="yellow"/>
                      <w:rPrChange w:id="328" w:author="Alan Cropley" w:date="2017-02-10T11:17:00Z">
                        <w:rPr>
                          <w:b/>
                        </w:rPr>
                      </w:rPrChange>
                    </w:rPr>
                    <w:t>bookeventtype name=</w:t>
                  </w:r>
                </w:p>
                <w:p w:rsidR="004C1259" w:rsidRPr="00E36F66" w:rsidRDefault="004C1259" w:rsidP="002D46DC">
                  <w:pPr>
                    <w:rPr>
                      <w:i/>
                    </w:rPr>
                  </w:pPr>
                  <w:r w:rsidRPr="00FD76E3">
                    <w:rPr>
                      <w:i/>
                      <w:highlight w:val="yellow"/>
                      <w:rPrChange w:id="329" w:author="Alan Cropley" w:date="2017-02-10T11:17:00Z">
                        <w:rPr>
                          <w:i/>
                        </w:rPr>
                      </w:rPrChange>
                    </w:rPr>
                    <w:t>submitted</w:t>
                  </w:r>
                </w:p>
                <w:p w:rsidR="004C1259" w:rsidRPr="00E36F66" w:rsidRDefault="004C1259" w:rsidP="002D46DC">
                  <w:r w:rsidRPr="00E36F66">
                    <w:t>When the document was submitted for approval (&lt;completed&gt;, by whom (&lt;person&gt;) and that person's title (&lt;summary&gt;)</w:t>
                  </w:r>
                </w:p>
                <w:p w:rsidR="004C1259" w:rsidRPr="00E36F66" w:rsidRDefault="004C1259" w:rsidP="002D46DC"/>
                <w:p w:rsidR="004C1259" w:rsidRPr="00E36F66" w:rsidRDefault="004C1259" w:rsidP="002D46DC">
                  <w:pPr>
                    <w:rPr>
                      <w:i/>
                    </w:rPr>
                  </w:pPr>
                  <w:r w:rsidRPr="00E55BFC">
                    <w:rPr>
                      <w:i/>
                      <w:highlight w:val="yellow"/>
                      <w:rPrChange w:id="330" w:author="Alan Cropley" w:date="2017-02-10T17:31:00Z">
                        <w:rPr>
                          <w:i/>
                        </w:rPr>
                      </w:rPrChange>
                    </w:rPr>
                    <w:t>supersedes</w:t>
                  </w:r>
                </w:p>
                <w:p w:rsidR="004C1259" w:rsidRPr="00E36F66" w:rsidRDefault="004C1259" w:rsidP="002D46DC">
                  <w:r w:rsidRPr="00E36F66">
                    <w:t>When the document supersedes another</w:t>
                  </w:r>
                </w:p>
                <w:p w:rsidR="004C1259" w:rsidRPr="00E36F66" w:rsidRDefault="004C1259" w:rsidP="002D46DC">
                  <w:r w:rsidRPr="00E36F66">
                    <w:t>(&lt;completed&gt;) and the specific document that takes its place (&lt;summary&gt;)</w:t>
                  </w:r>
                </w:p>
                <w:p w:rsidR="004C1259" w:rsidRPr="00E36F66" w:rsidRDefault="004C1259" w:rsidP="002D46DC"/>
                <w:p w:rsidR="004C1259" w:rsidRPr="00E36F66" w:rsidRDefault="004C1259" w:rsidP="002D46DC">
                  <w:pPr>
                    <w:rPr>
                      <w:i/>
                    </w:rPr>
                  </w:pPr>
                  <w:r w:rsidRPr="004418BA">
                    <w:rPr>
                      <w:i/>
                      <w:highlight w:val="yellow"/>
                      <w:rPrChange w:id="331" w:author="Alan Cropley" w:date="2017-02-10T19:27:00Z">
                        <w:rPr>
                          <w:i/>
                        </w:rPr>
                      </w:rPrChange>
                    </w:rPr>
                    <w:t>superseded</w:t>
                  </w:r>
                </w:p>
                <w:p w:rsidR="004C1259" w:rsidRPr="00E36F66" w:rsidRDefault="004C1259" w:rsidP="002D46DC">
                  <w:r w:rsidRPr="00E36F66">
                    <w:t>When the document is superseded by another</w:t>
                  </w:r>
                </w:p>
                <w:p w:rsidR="004C1259" w:rsidRPr="00E36F66" w:rsidRDefault="004C1259" w:rsidP="002D46DC">
                  <w:r w:rsidRPr="00E36F66">
                    <w:t>(&lt;completed&gt;) and the specific document that takes its place (&lt;summary&gt;)</w:t>
                  </w:r>
                </w:p>
                <w:p w:rsidR="004C1259" w:rsidRPr="00E36F66" w:rsidRDefault="004C1259" w:rsidP="002D46DC"/>
                <w:p w:rsidR="004C1259" w:rsidRPr="00E36F66" w:rsidRDefault="004C1259" w:rsidP="002D46DC">
                  <w:pPr>
                    <w:rPr>
                      <w:i/>
                    </w:rPr>
                  </w:pPr>
                  <w:r w:rsidRPr="00E55BFC">
                    <w:rPr>
                      <w:i/>
                      <w:highlight w:val="yellow"/>
                      <w:rPrChange w:id="332" w:author="Alan Cropley" w:date="2017-02-10T17:38:00Z">
                        <w:rPr>
                          <w:i/>
                        </w:rPr>
                      </w:rPrChange>
                    </w:rPr>
                    <w:t>in-force</w:t>
                  </w:r>
                </w:p>
                <w:p w:rsidR="004C1259" w:rsidRPr="00E36F66" w:rsidRDefault="004C1259" w:rsidP="002D46DC">
                  <w:r w:rsidRPr="00E36F66">
                    <w:t>The earliest date for compliance to this document (&lt;completed&gt;)</w:t>
                  </w:r>
                  <w:r w:rsidR="003960B2" w:rsidRPr="00E36F66">
                    <w:t>. This value is used to control the visibility of content in the digital Rule Book and it is mandatory in Rule Book bookmaps.</w:t>
                  </w:r>
                </w:p>
                <w:p w:rsidR="004C1259" w:rsidRPr="00E36F66" w:rsidRDefault="004C1259" w:rsidP="002D46DC"/>
                <w:p w:rsidR="004C1259" w:rsidRPr="00E36F66" w:rsidRDefault="004C1259" w:rsidP="002D46DC">
                  <w:pPr>
                    <w:rPr>
                      <w:i/>
                    </w:rPr>
                  </w:pPr>
                  <w:commentRangeStart w:id="333"/>
                  <w:r w:rsidRPr="003A493E">
                    <w:rPr>
                      <w:i/>
                      <w:highlight w:val="red"/>
                      <w:rPrChange w:id="334" w:author="Alan Cropley" w:date="2017-02-10T19:31:00Z">
                        <w:rPr>
                          <w:i/>
                        </w:rPr>
                      </w:rPrChange>
                    </w:rPr>
                    <w:t>compliance</w:t>
                  </w:r>
                </w:p>
                <w:p w:rsidR="004C1259" w:rsidRPr="00E36F66" w:rsidRDefault="004C1259" w:rsidP="002D46DC">
                  <w:r w:rsidRPr="00E36F66">
                    <w:t>The latest date for compliance to this document (&lt;completed&gt;)</w:t>
                  </w:r>
                  <w:commentRangeEnd w:id="333"/>
                  <w:r w:rsidR="004418BA">
                    <w:rPr>
                      <w:rStyle w:val="CommentReference"/>
                    </w:rPr>
                    <w:commentReference w:id="333"/>
                  </w:r>
                </w:p>
                <w:p w:rsidR="004C1259" w:rsidRPr="00E36F66" w:rsidRDefault="004C1259" w:rsidP="002D46DC"/>
                <w:p w:rsidR="004C1259" w:rsidRPr="00E36F66" w:rsidRDefault="004C1259" w:rsidP="002D46DC">
                  <w:pPr>
                    <w:rPr>
                      <w:i/>
                    </w:rPr>
                  </w:pPr>
                  <w:r w:rsidRPr="004418BA">
                    <w:rPr>
                      <w:i/>
                      <w:highlight w:val="yellow"/>
                      <w:rPrChange w:id="335" w:author="Alan Cropley" w:date="2017-02-10T19:29:00Z">
                        <w:rPr>
                          <w:i/>
                        </w:rPr>
                      </w:rPrChange>
                    </w:rPr>
                    <w:t>withdrawn</w:t>
                  </w:r>
                </w:p>
                <w:p w:rsidR="004C1259" w:rsidRPr="00E36F66" w:rsidRDefault="004C1259" w:rsidP="002D46DC">
                  <w:r w:rsidRPr="00E36F66">
                    <w:t>The date this document is withdrawn from</w:t>
                  </w:r>
                </w:p>
                <w:p w:rsidR="004C1259" w:rsidRPr="00E36F66" w:rsidRDefault="004C1259" w:rsidP="002D46DC">
                  <w:r w:rsidRPr="00E36F66">
                    <w:t>consideration (&lt;completed&gt;)</w:t>
                  </w:r>
                </w:p>
                <w:p w:rsidR="004C1259" w:rsidRPr="00E36F66" w:rsidRDefault="004C1259" w:rsidP="002D46DC"/>
                <w:p w:rsidR="004C1259" w:rsidRPr="00E36F66" w:rsidRDefault="004C1259" w:rsidP="002D46DC">
                  <w:r w:rsidRPr="00E36F66">
                    <w:t>RSSB bookmap templates include these elements.</w:t>
                  </w:r>
                </w:p>
              </w:tc>
            </w:tr>
          </w:tbl>
          <w:p w:rsidR="004C1259" w:rsidRPr="00E36F66" w:rsidRDefault="004C1259" w:rsidP="002D46DC"/>
        </w:tc>
      </w:tr>
      <w:tr w:rsidR="004C1259" w:rsidRPr="00E36F66" w:rsidTr="009F7DF8">
        <w:tc>
          <w:tcPr>
            <w:tcW w:w="2484" w:type="dxa"/>
          </w:tcPr>
          <w:p w:rsidR="004C1259" w:rsidRPr="00E36F66" w:rsidRDefault="004C1259" w:rsidP="002D46DC">
            <w:pPr>
              <w:rPr>
                <w:b/>
              </w:rPr>
            </w:pPr>
            <w:r w:rsidRPr="00E36F66">
              <w:rPr>
                <w:b/>
              </w:rPr>
              <w:t xml:space="preserve">&lt;bookrights&gt; </w:t>
            </w:r>
          </w:p>
          <w:p w:rsidR="004C1259" w:rsidRPr="00E36F66" w:rsidRDefault="004C1259" w:rsidP="002D46DC">
            <w:r w:rsidRPr="00E36F66">
              <w:rPr>
                <w:b/>
              </w:rPr>
              <w:t>book rights</w:t>
            </w:r>
          </w:p>
        </w:tc>
        <w:tc>
          <w:tcPr>
            <w:tcW w:w="6532" w:type="dxa"/>
          </w:tcPr>
          <w:p w:rsidR="004C1259" w:rsidRPr="00E36F66" w:rsidRDefault="004C1259" w:rsidP="002D46DC">
            <w:r w:rsidRPr="00E36F66">
              <w:t>Use the &lt;bookrights&gt; element as a container for copyright information. Nest the following elements in the &lt;bookrights&gt; element:</w:t>
            </w:r>
          </w:p>
          <w:p w:rsidR="004C1259" w:rsidRPr="00E36F66" w:rsidRDefault="004C1259" w:rsidP="002D46DC"/>
          <w:tbl>
            <w:tblPr>
              <w:tblStyle w:val="TableGrid"/>
              <w:tblW w:w="0" w:type="auto"/>
              <w:tblCellMar>
                <w:top w:w="113" w:type="dxa"/>
                <w:bottom w:w="113" w:type="dxa"/>
              </w:tblCellMar>
              <w:tblLook w:val="04A0" w:firstRow="1" w:lastRow="0" w:firstColumn="1" w:lastColumn="0" w:noHBand="0" w:noVBand="1"/>
            </w:tblPr>
            <w:tblGrid>
              <w:gridCol w:w="2078"/>
              <w:gridCol w:w="4228"/>
            </w:tblGrid>
            <w:tr w:rsidR="004C1259" w:rsidRPr="00E36F66" w:rsidTr="002D46DC">
              <w:tc>
                <w:tcPr>
                  <w:tcW w:w="2078" w:type="dxa"/>
                  <w:shd w:val="clear" w:color="auto" w:fill="FBE4D5" w:themeFill="accent2" w:themeFillTint="33"/>
                </w:tcPr>
                <w:p w:rsidR="004C1259" w:rsidRPr="00E36F66" w:rsidRDefault="004C1259" w:rsidP="002D46DC">
                  <w:pPr>
                    <w:rPr>
                      <w:b/>
                    </w:rPr>
                  </w:pPr>
                  <w:r w:rsidRPr="00E36F66">
                    <w:rPr>
                      <w:b/>
                    </w:rPr>
                    <w:t>Element</w:t>
                  </w:r>
                </w:p>
              </w:tc>
              <w:tc>
                <w:tcPr>
                  <w:tcW w:w="4228" w:type="dxa"/>
                  <w:shd w:val="clear" w:color="auto" w:fill="FBE4D5" w:themeFill="accent2" w:themeFillTint="33"/>
                </w:tcPr>
                <w:p w:rsidR="004C1259" w:rsidRPr="00E36F66" w:rsidRDefault="004C1259" w:rsidP="002D46DC">
                  <w:pPr>
                    <w:rPr>
                      <w:b/>
                    </w:rPr>
                  </w:pPr>
                  <w:r w:rsidRPr="00E36F66">
                    <w:rPr>
                      <w:b/>
                    </w:rPr>
                    <w:t>Guidance</w:t>
                  </w:r>
                </w:p>
              </w:tc>
            </w:tr>
            <w:tr w:rsidR="004C1259" w:rsidRPr="00E36F66" w:rsidTr="002D46DC">
              <w:tc>
                <w:tcPr>
                  <w:tcW w:w="2078" w:type="dxa"/>
                </w:tcPr>
                <w:p w:rsidR="004C1259" w:rsidRPr="00E36F66" w:rsidRDefault="004C1259" w:rsidP="002D46DC">
                  <w:pPr>
                    <w:rPr>
                      <w:b/>
                    </w:rPr>
                  </w:pPr>
                  <w:r w:rsidRPr="00660EFC">
                    <w:rPr>
                      <w:b/>
                      <w:highlight w:val="yellow"/>
                      <w:rPrChange w:id="336" w:author="Alan Cropley" w:date="2017-02-10T20:00:00Z">
                        <w:rPr>
                          <w:b/>
                        </w:rPr>
                      </w:rPrChange>
                    </w:rPr>
                    <w:t>&lt;copyrfirst&gt;</w:t>
                  </w:r>
                  <w:r w:rsidRPr="00E36F66">
                    <w:rPr>
                      <w:b/>
                    </w:rPr>
                    <w:t xml:space="preserve"> </w:t>
                  </w:r>
                </w:p>
                <w:p w:rsidR="004C1259" w:rsidRPr="00E36F66" w:rsidRDefault="004C1259" w:rsidP="002D46DC">
                  <w:pPr>
                    <w:rPr>
                      <w:rFonts w:ascii="Times-Roman" w:eastAsia="Times-Roman" w:hAnsiTheme="minorHAnsi" w:cs="Times-Roman"/>
                      <w:b/>
                    </w:rPr>
                  </w:pPr>
                  <w:r w:rsidRPr="00E36F66">
                    <w:rPr>
                      <w:b/>
                    </w:rPr>
                    <w:t>first copyright</w:t>
                  </w:r>
                </w:p>
              </w:tc>
              <w:tc>
                <w:tcPr>
                  <w:tcW w:w="4228" w:type="dxa"/>
                </w:tcPr>
                <w:p w:rsidR="004C1259" w:rsidRPr="00E36F66" w:rsidRDefault="004C1259" w:rsidP="002D46DC">
                  <w:r w:rsidRPr="00E36F66">
                    <w:t>The copyright year, contained in a &lt;year&gt; element.</w:t>
                  </w:r>
                  <w:r w:rsidR="00A35C25" w:rsidRPr="00E36F66">
                    <w:t xml:space="preserve"> A default copyright year is provided in the bookmap template.</w:t>
                  </w:r>
                </w:p>
              </w:tc>
            </w:tr>
            <w:tr w:rsidR="004C1259" w:rsidRPr="00E36F66" w:rsidTr="002D46DC">
              <w:tc>
                <w:tcPr>
                  <w:tcW w:w="2078" w:type="dxa"/>
                </w:tcPr>
                <w:p w:rsidR="004C1259" w:rsidRPr="00E36F66" w:rsidRDefault="004C1259" w:rsidP="002D46DC">
                  <w:pPr>
                    <w:rPr>
                      <w:b/>
                    </w:rPr>
                  </w:pPr>
                  <w:r w:rsidRPr="00660EFC">
                    <w:rPr>
                      <w:b/>
                      <w:highlight w:val="yellow"/>
                      <w:rPrChange w:id="337" w:author="Alan Cropley" w:date="2017-02-10T20:00:00Z">
                        <w:rPr>
                          <w:b/>
                        </w:rPr>
                      </w:rPrChange>
                    </w:rPr>
                    <w:t>&lt;bookowner</w:t>
                  </w:r>
                  <w:r w:rsidRPr="00E36F66">
                    <w:rPr>
                      <w:b/>
                    </w:rPr>
                    <w:t xml:space="preserve">&gt; </w:t>
                  </w:r>
                </w:p>
                <w:p w:rsidR="004C1259" w:rsidRPr="00E36F66" w:rsidRDefault="004C1259" w:rsidP="002D46DC">
                  <w:pPr>
                    <w:rPr>
                      <w:rFonts w:ascii="Times-Roman" w:eastAsia="Times-Roman" w:hAnsiTheme="minorHAnsi" w:cs="Times-Roman"/>
                      <w:b/>
                    </w:rPr>
                  </w:pPr>
                  <w:r w:rsidRPr="00E36F66">
                    <w:rPr>
                      <w:b/>
                    </w:rPr>
                    <w:t>book owner</w:t>
                  </w:r>
                </w:p>
              </w:tc>
              <w:tc>
                <w:tcPr>
                  <w:tcW w:w="4228" w:type="dxa"/>
                </w:tcPr>
                <w:p w:rsidR="004C1259" w:rsidRPr="00E36F66" w:rsidRDefault="004C1259" w:rsidP="00565CD4">
                  <w:r w:rsidRPr="00E36F66">
                    <w:t xml:space="preserve">The owner of the copyright. </w:t>
                  </w:r>
                </w:p>
                <w:p w:rsidR="002452AB" w:rsidRPr="00E36F66" w:rsidRDefault="002452AB" w:rsidP="00565CD4"/>
                <w:p w:rsidR="002452AB" w:rsidRPr="00E36F66" w:rsidRDefault="002452AB" w:rsidP="00565CD4">
                  <w:r w:rsidRPr="00E36F66">
                    <w:t>Nest the following element into &lt;bookowner&gt;:</w:t>
                  </w:r>
                </w:p>
                <w:p w:rsidR="00EC0A67" w:rsidRPr="00E36F66" w:rsidRDefault="00EC0A67" w:rsidP="002452AB">
                  <w:pPr>
                    <w:rPr>
                      <w:b/>
                    </w:rPr>
                  </w:pPr>
                </w:p>
                <w:p w:rsidR="002452AB" w:rsidRPr="00660EFC" w:rsidRDefault="002452AB" w:rsidP="002452AB">
                  <w:pPr>
                    <w:rPr>
                      <w:b/>
                      <w:highlight w:val="yellow"/>
                      <w:rPrChange w:id="338" w:author="Alan Cropley" w:date="2017-02-10T20:01:00Z">
                        <w:rPr>
                          <w:b/>
                        </w:rPr>
                      </w:rPrChange>
                    </w:rPr>
                  </w:pPr>
                  <w:r w:rsidRPr="00E36F66">
                    <w:rPr>
                      <w:b/>
                    </w:rPr>
                    <w:t>&lt;</w:t>
                  </w:r>
                  <w:r w:rsidRPr="00660EFC">
                    <w:rPr>
                      <w:b/>
                      <w:highlight w:val="yellow"/>
                      <w:rPrChange w:id="339" w:author="Alan Cropley" w:date="2017-02-10T20:01:00Z">
                        <w:rPr>
                          <w:b/>
                        </w:rPr>
                      </w:rPrChange>
                    </w:rPr>
                    <w:t>organization&gt;</w:t>
                  </w:r>
                </w:p>
                <w:p w:rsidR="002452AB" w:rsidRPr="00E36F66" w:rsidRDefault="00EC0A67" w:rsidP="002452AB">
                  <w:pPr>
                    <w:rPr>
                      <w:b/>
                    </w:rPr>
                  </w:pPr>
                  <w:r w:rsidRPr="00660EFC">
                    <w:rPr>
                      <w:b/>
                      <w:highlight w:val="yellow"/>
                      <w:rPrChange w:id="340" w:author="Alan Cropley" w:date="2017-02-10T20:01:00Z">
                        <w:rPr>
                          <w:b/>
                        </w:rPr>
                      </w:rPrChange>
                    </w:rPr>
                    <w:t>o</w:t>
                  </w:r>
                  <w:r w:rsidR="002452AB" w:rsidRPr="00660EFC">
                    <w:rPr>
                      <w:b/>
                      <w:highlight w:val="yellow"/>
                      <w:rPrChange w:id="341" w:author="Alan Cropley" w:date="2017-02-10T20:01:00Z">
                        <w:rPr>
                          <w:b/>
                        </w:rPr>
                      </w:rPrChange>
                    </w:rPr>
                    <w:t>rganization</w:t>
                  </w:r>
                </w:p>
                <w:p w:rsidR="002452AB" w:rsidRPr="00E36F66" w:rsidRDefault="002452AB" w:rsidP="002452AB">
                  <w:r w:rsidRPr="00E36F66">
                    <w:t>A default owner is provided in the bookmap template.</w:t>
                  </w:r>
                </w:p>
              </w:tc>
            </w:tr>
          </w:tbl>
          <w:p w:rsidR="004C1259" w:rsidRPr="00E36F66" w:rsidRDefault="004C1259" w:rsidP="002D46DC">
            <w:pPr>
              <w:autoSpaceDE w:val="0"/>
              <w:autoSpaceDN w:val="0"/>
              <w:adjustRightInd w:val="0"/>
              <w:rPr>
                <w:rFonts w:ascii="Times-Roman" w:eastAsia="Times-Roman" w:hAnsiTheme="minorHAnsi" w:cs="Times-Roman"/>
                <w:sz w:val="20"/>
                <w:szCs w:val="20"/>
              </w:rPr>
            </w:pPr>
          </w:p>
          <w:p w:rsidR="004C1259" w:rsidRPr="00E36F66" w:rsidRDefault="004C1259" w:rsidP="002D46DC">
            <w:r w:rsidRPr="00E36F66">
              <w:t>All RSSB bookmap templates include these elements. You need only complete the appropriate dates.</w:t>
            </w:r>
          </w:p>
          <w:p w:rsidR="004C1259" w:rsidRPr="00E36F66" w:rsidRDefault="004C1259" w:rsidP="002D46DC"/>
          <w:p w:rsidR="004C1259" w:rsidRPr="00E36F66" w:rsidRDefault="004C1259" w:rsidP="002D46DC">
            <w:pPr>
              <w:shd w:val="clear" w:color="auto" w:fill="FFFFFF"/>
              <w:autoSpaceDE w:val="0"/>
              <w:autoSpaceDN w:val="0"/>
              <w:adjustRightInd w:val="0"/>
              <w:rPr>
                <w:rFonts w:ascii="Courier New" w:hAnsi="Courier New" w:cs="Courier New"/>
                <w:color w:val="000000"/>
                <w:sz w:val="20"/>
                <w:szCs w:val="24"/>
              </w:rPr>
            </w:pPr>
            <w:r w:rsidRPr="00E36F66">
              <w:rPr>
                <w:rFonts w:ascii="Courier New" w:hAnsi="Courier New" w:cs="Courier New"/>
                <w:color w:val="000096"/>
                <w:sz w:val="20"/>
                <w:szCs w:val="24"/>
              </w:rPr>
              <w:t>&lt;bookrights&gt;</w:t>
            </w:r>
            <w:r w:rsidRPr="00E36F66">
              <w:rPr>
                <w:rFonts w:ascii="Courier New" w:hAnsi="Courier New" w:cs="Courier New"/>
                <w:color w:val="000000"/>
                <w:sz w:val="20"/>
                <w:szCs w:val="24"/>
              </w:rPr>
              <w:br/>
            </w:r>
            <w:r w:rsidRPr="00E36F66">
              <w:rPr>
                <w:rFonts w:ascii="Courier New" w:hAnsi="Courier New" w:cs="Courier New"/>
                <w:color w:val="000096"/>
                <w:sz w:val="20"/>
                <w:szCs w:val="24"/>
              </w:rPr>
              <w:t xml:space="preserve">    &lt;copyrfirst&gt;&lt;year&gt;</w:t>
            </w:r>
            <w:r w:rsidRPr="00E36F66">
              <w:rPr>
                <w:rFonts w:ascii="Courier New" w:hAnsi="Courier New" w:cs="Courier New"/>
                <w:color w:val="000000"/>
                <w:sz w:val="20"/>
                <w:szCs w:val="24"/>
              </w:rPr>
              <w:t>201</w:t>
            </w:r>
            <w:r w:rsidR="00565CD4" w:rsidRPr="00E36F66">
              <w:rPr>
                <w:rFonts w:ascii="Courier New" w:hAnsi="Courier New" w:cs="Courier New"/>
                <w:color w:val="000000"/>
                <w:sz w:val="20"/>
                <w:szCs w:val="24"/>
              </w:rPr>
              <w:t>7</w:t>
            </w:r>
            <w:r w:rsidRPr="00E36F66">
              <w:rPr>
                <w:rFonts w:ascii="Courier New" w:hAnsi="Courier New" w:cs="Courier New"/>
                <w:color w:val="000096"/>
                <w:sz w:val="20"/>
                <w:szCs w:val="24"/>
              </w:rPr>
              <w:t>&lt;/year&gt;&lt;/copyrfirst&gt;</w:t>
            </w:r>
            <w:r w:rsidRPr="00E36F66">
              <w:rPr>
                <w:rFonts w:ascii="Courier New" w:hAnsi="Courier New" w:cs="Courier New"/>
                <w:color w:val="000000"/>
                <w:sz w:val="20"/>
                <w:szCs w:val="24"/>
              </w:rPr>
              <w:br/>
              <w:t xml:space="preserve">    </w:t>
            </w:r>
            <w:r w:rsidRPr="00E36F66">
              <w:rPr>
                <w:rFonts w:ascii="Courier New" w:hAnsi="Courier New" w:cs="Courier New"/>
                <w:color w:val="000096"/>
                <w:sz w:val="20"/>
                <w:szCs w:val="24"/>
              </w:rPr>
              <w:t>&lt;bookowner&gt;</w:t>
            </w:r>
            <w:r w:rsidRPr="00E36F66">
              <w:rPr>
                <w:rFonts w:ascii="Courier New" w:hAnsi="Courier New" w:cs="Courier New"/>
                <w:color w:val="000000"/>
                <w:sz w:val="20"/>
                <w:szCs w:val="24"/>
              </w:rPr>
              <w:br/>
            </w:r>
            <w:r w:rsidRPr="00E36F66">
              <w:rPr>
                <w:rFonts w:ascii="Courier New" w:hAnsi="Courier New" w:cs="Courier New"/>
                <w:color w:val="000000"/>
                <w:sz w:val="20"/>
                <w:szCs w:val="24"/>
              </w:rPr>
              <w:tab/>
            </w:r>
            <w:r w:rsidRPr="00E36F66">
              <w:rPr>
                <w:rFonts w:ascii="Courier New" w:hAnsi="Courier New" w:cs="Courier New"/>
                <w:color w:val="000000"/>
                <w:sz w:val="20"/>
                <w:szCs w:val="24"/>
              </w:rPr>
              <w:tab/>
            </w:r>
            <w:r w:rsidRPr="00E36F66">
              <w:rPr>
                <w:rFonts w:ascii="Courier New" w:hAnsi="Courier New" w:cs="Courier New"/>
                <w:color w:val="000096"/>
                <w:sz w:val="20"/>
                <w:szCs w:val="24"/>
              </w:rPr>
              <w:t>&lt;organization&gt;</w:t>
            </w:r>
            <w:r w:rsidRPr="00E36F66">
              <w:rPr>
                <w:rFonts w:ascii="Courier New" w:hAnsi="Courier New" w:cs="Courier New"/>
                <w:color w:val="000000"/>
                <w:sz w:val="20"/>
                <w:szCs w:val="24"/>
              </w:rPr>
              <w:t>RSSB</w:t>
            </w:r>
            <w:r w:rsidRPr="00E36F66">
              <w:rPr>
                <w:rFonts w:ascii="Courier New" w:hAnsi="Courier New" w:cs="Courier New"/>
                <w:color w:val="000096"/>
                <w:sz w:val="20"/>
                <w:szCs w:val="24"/>
              </w:rPr>
              <w:t>&lt;/organization&gt;</w:t>
            </w:r>
            <w:r w:rsidRPr="00E36F66">
              <w:rPr>
                <w:rFonts w:ascii="Courier New" w:hAnsi="Courier New" w:cs="Courier New"/>
                <w:color w:val="000000"/>
                <w:sz w:val="20"/>
                <w:szCs w:val="24"/>
              </w:rPr>
              <w:br/>
              <w:t xml:space="preserve">    </w:t>
            </w:r>
            <w:r w:rsidRPr="00E36F66">
              <w:rPr>
                <w:rFonts w:ascii="Courier New" w:hAnsi="Courier New" w:cs="Courier New"/>
                <w:color w:val="000096"/>
                <w:sz w:val="20"/>
                <w:szCs w:val="24"/>
              </w:rPr>
              <w:t>&lt;/bookowner&gt;</w:t>
            </w:r>
          </w:p>
          <w:p w:rsidR="004C1259" w:rsidRPr="00E36F66" w:rsidRDefault="004C1259" w:rsidP="002D46DC">
            <w:pPr>
              <w:shd w:val="clear" w:color="auto" w:fill="FFFFFF"/>
              <w:autoSpaceDE w:val="0"/>
              <w:autoSpaceDN w:val="0"/>
              <w:adjustRightInd w:val="0"/>
              <w:rPr>
                <w:rFonts w:ascii="Courier New" w:hAnsi="Courier New" w:cs="Courier New"/>
                <w:sz w:val="20"/>
                <w:szCs w:val="24"/>
              </w:rPr>
            </w:pPr>
            <w:r w:rsidRPr="00E36F66">
              <w:rPr>
                <w:rFonts w:ascii="Courier New" w:hAnsi="Courier New" w:cs="Courier New"/>
                <w:color w:val="000096"/>
                <w:sz w:val="20"/>
                <w:szCs w:val="24"/>
              </w:rPr>
              <w:t>&lt;/bookrights&gt;</w:t>
            </w:r>
          </w:p>
          <w:p w:rsidR="004C1259" w:rsidRPr="00E36F66" w:rsidRDefault="004C1259" w:rsidP="002D46DC">
            <w:pPr>
              <w:pStyle w:val="Monospace"/>
            </w:pPr>
          </w:p>
        </w:tc>
      </w:tr>
    </w:tbl>
    <w:p w:rsidR="004C1259" w:rsidRPr="00E36F66" w:rsidRDefault="004C1259" w:rsidP="004C1259"/>
    <w:p w:rsidR="00975860" w:rsidRPr="00C216B9" w:rsidRDefault="00975860" w:rsidP="00975860">
      <w:pPr>
        <w:rPr>
          <w:highlight w:val="yellow"/>
        </w:rPr>
      </w:pPr>
      <w:r w:rsidRPr="00E36F66">
        <w:rPr>
          <w:b/>
        </w:rPr>
        <w:t>Note:</w:t>
      </w:r>
      <w:r w:rsidRPr="00E36F66">
        <w:t xml:space="preserve"> The RSSB bookmap template includes placeholders for all bookmeta elements. You need only insert the correct information.</w:t>
      </w:r>
    </w:p>
    <w:p w:rsidR="00975860" w:rsidRDefault="00975860" w:rsidP="004C1259">
      <w:pPr>
        <w:rPr>
          <w:highlight w:val="yellow"/>
        </w:rPr>
      </w:pPr>
    </w:p>
    <w:p w:rsidR="006119A6" w:rsidRPr="00E36F66" w:rsidRDefault="006119A6" w:rsidP="006119A6">
      <w:pPr>
        <w:pStyle w:val="Heading3"/>
      </w:pPr>
      <w:bookmarkStart w:id="342" w:name="_Toc469647146"/>
      <w:r w:rsidRPr="00E36F66">
        <w:t>Documents that have to be printed using several colours</w:t>
      </w:r>
      <w:bookmarkEnd w:id="342"/>
    </w:p>
    <w:p w:rsidR="00E36F66" w:rsidRPr="003233ED" w:rsidRDefault="00E36F66" w:rsidP="00E36F66">
      <w:r w:rsidRPr="003233ED">
        <w:t>[RB]</w:t>
      </w:r>
    </w:p>
    <w:p w:rsidR="00E36F66" w:rsidRPr="003233ED" w:rsidRDefault="00E36F66" w:rsidP="00E36F66"/>
    <w:p w:rsidR="00E36F66" w:rsidRPr="003233ED" w:rsidRDefault="00E36F66" w:rsidP="00E36F66">
      <w:r w:rsidRPr="003233ED">
        <w:t>If your document has, for example, graphics that have several colours instead of just black and white and it should be printed with colours, you must mark that document. This applies to both A4 documents and Rule Book.</w:t>
      </w:r>
    </w:p>
    <w:p w:rsidR="00E36F66" w:rsidRPr="003233ED" w:rsidRDefault="00E36F66" w:rsidP="00E36F66"/>
    <w:p w:rsidR="00E36F66" w:rsidRPr="003233ED" w:rsidRDefault="00E36F66" w:rsidP="00E36F66">
      <w:r w:rsidRPr="003233ED">
        <w:t xml:space="preserve">Use an </w:t>
      </w:r>
      <w:r w:rsidRPr="003233ED">
        <w:rPr>
          <w:rStyle w:val="MonospaceChar"/>
        </w:rPr>
        <w:t>@outputclass</w:t>
      </w:r>
      <w:r w:rsidRPr="003233ED">
        <w:rPr>
          <w:rFonts w:ascii="Times-Italic" w:hAnsi="Times-Italic" w:cs="Times-Italic"/>
          <w:i/>
          <w:iCs/>
        </w:rPr>
        <w:t xml:space="preserve"> </w:t>
      </w:r>
      <w:r w:rsidRPr="003233ED">
        <w:t>attribute value of "colour" on &lt;bookmap&gt; to indicate that the document uses colour.</w:t>
      </w:r>
    </w:p>
    <w:p w:rsidR="001B7D32" w:rsidRPr="000431A2" w:rsidRDefault="001B7D32" w:rsidP="006119A6">
      <w:pPr>
        <w:rPr>
          <w:b/>
          <w:color w:val="FF0000"/>
          <w:highlight w:val="yellow"/>
        </w:rPr>
      </w:pPr>
    </w:p>
    <w:p w:rsidR="005C3EFA" w:rsidRPr="00E36F66" w:rsidRDefault="00431CD2" w:rsidP="005C3EFA">
      <w:pPr>
        <w:pStyle w:val="Heading2"/>
      </w:pPr>
      <w:bookmarkStart w:id="343" w:name="_Toc469647147"/>
      <w:r w:rsidRPr="00E36F66">
        <w:t>Producing</w:t>
      </w:r>
      <w:r w:rsidR="005C3EFA" w:rsidRPr="00E36F66">
        <w:t xml:space="preserve"> a front cover for a Rule Book</w:t>
      </w:r>
      <w:bookmarkEnd w:id="343"/>
    </w:p>
    <w:p w:rsidR="00CF7E32" w:rsidRPr="00EF21A3" w:rsidRDefault="00DA7673" w:rsidP="00DA7673">
      <w:r w:rsidRPr="00EF21A3">
        <w:t xml:space="preserve">The front cover of </w:t>
      </w:r>
      <w:r w:rsidR="00CF7E32" w:rsidRPr="00EF21A3">
        <w:t>a</w:t>
      </w:r>
      <w:r w:rsidRPr="00EF21A3">
        <w:t xml:space="preserve"> Ru</w:t>
      </w:r>
      <w:r w:rsidR="001F2510" w:rsidRPr="00EF21A3">
        <w:t>le Book currently consists of a train visual</w:t>
      </w:r>
      <w:r w:rsidRPr="00EF21A3">
        <w:t xml:space="preserve">, the </w:t>
      </w:r>
      <w:r w:rsidR="00B75108" w:rsidRPr="00EF21A3">
        <w:t>Crystal Mark</w:t>
      </w:r>
      <w:r w:rsidRPr="00EF21A3">
        <w:t xml:space="preserve"> logo, and </w:t>
      </w:r>
      <w:r w:rsidR="001F2510" w:rsidRPr="00EF21A3">
        <w:t>document</w:t>
      </w:r>
      <w:r w:rsidR="00B75108" w:rsidRPr="00EF21A3">
        <w:t xml:space="preserve"> </w:t>
      </w:r>
      <w:r w:rsidRPr="00EF21A3">
        <w:t>information</w:t>
      </w:r>
      <w:r w:rsidR="00B75108" w:rsidRPr="00EF21A3">
        <w:t xml:space="preserve"> such as the </w:t>
      </w:r>
      <w:r w:rsidR="00CF7E32" w:rsidRPr="00EF21A3">
        <w:t>name and issue number of a Rule Book</w:t>
      </w:r>
      <w:r w:rsidRPr="00EF21A3">
        <w:t xml:space="preserve">. </w:t>
      </w:r>
    </w:p>
    <w:p w:rsidR="00CF7E32" w:rsidRPr="00EF21A3" w:rsidRDefault="00CF7E32" w:rsidP="00DA7673"/>
    <w:p w:rsidR="00CF7E32" w:rsidRPr="00EF21A3" w:rsidRDefault="00CF7E32" w:rsidP="00DA7673">
      <w:r w:rsidRPr="00EF21A3">
        <w:t xml:space="preserve">The front cover is produced automatically during publishing from DITA to PDF </w:t>
      </w:r>
      <w:r w:rsidR="002E06D7" w:rsidRPr="00EF21A3">
        <w:t>using metadata.</w:t>
      </w:r>
      <w:r w:rsidRPr="00EF21A3">
        <w:t xml:space="preserve"> </w:t>
      </w:r>
    </w:p>
    <w:p w:rsidR="00CF7E32" w:rsidRPr="00EF21A3" w:rsidRDefault="00CF7E32" w:rsidP="00DA7673"/>
    <w:p w:rsidR="00CC45FD" w:rsidRPr="00EF21A3" w:rsidRDefault="00E00EF7" w:rsidP="00CC45FD">
      <w:r w:rsidRPr="00EF21A3">
        <w:t>However, f</w:t>
      </w:r>
      <w:r w:rsidR="00CF7E32" w:rsidRPr="00EF21A3">
        <w:t xml:space="preserve">or the automatic </w:t>
      </w:r>
      <w:r w:rsidR="004A5B25" w:rsidRPr="00EF21A3">
        <w:t xml:space="preserve">front </w:t>
      </w:r>
      <w:r w:rsidR="006A2B87" w:rsidRPr="00EF21A3">
        <w:t>cover</w:t>
      </w:r>
      <w:r w:rsidR="004A5B25" w:rsidRPr="00EF21A3">
        <w:t xml:space="preserve"> generation to work, you must:</w:t>
      </w:r>
    </w:p>
    <w:p w:rsidR="004A5B25" w:rsidRPr="00EF21A3" w:rsidRDefault="004A5B25" w:rsidP="00EE78B8">
      <w:pPr>
        <w:pStyle w:val="ListParagraph"/>
        <w:numPr>
          <w:ilvl w:val="0"/>
          <w:numId w:val="46"/>
        </w:numPr>
      </w:pPr>
      <w:r w:rsidRPr="00EF21A3">
        <w:t>A</w:t>
      </w:r>
      <w:r w:rsidR="00CF7E32" w:rsidRPr="00EF21A3">
        <w:t xml:space="preserve">dd </w:t>
      </w:r>
      <w:r w:rsidR="001F2510" w:rsidRPr="00EF21A3">
        <w:t>the train visual and Crystal Mark</w:t>
      </w:r>
      <w:r w:rsidR="00CF7E32" w:rsidRPr="00EF21A3">
        <w:t xml:space="preserve"> image</w:t>
      </w:r>
      <w:r w:rsidR="001F2510" w:rsidRPr="00EF21A3">
        <w:t>s</w:t>
      </w:r>
      <w:r w:rsidR="00CF7E32" w:rsidRPr="00EF21A3">
        <w:t xml:space="preserve"> </w:t>
      </w:r>
      <w:r w:rsidRPr="00EF21A3">
        <w:t>to the &lt;bookmap&gt;</w:t>
      </w:r>
      <w:r w:rsidR="00CC45FD" w:rsidRPr="00EF21A3">
        <w:t xml:space="preserve"> with </w:t>
      </w:r>
      <w:r w:rsidR="001F2510" w:rsidRPr="00EF21A3">
        <w:t>individua</w:t>
      </w:r>
      <w:r w:rsidR="009F23C6" w:rsidRPr="00EF21A3">
        <w:t>l</w:t>
      </w:r>
      <w:r w:rsidR="00CC45FD" w:rsidRPr="00EF21A3">
        <w:t xml:space="preserve"> &lt;data&gt; element</w:t>
      </w:r>
      <w:r w:rsidR="001F2510" w:rsidRPr="00EF21A3">
        <w:t>s</w:t>
      </w:r>
      <w:r w:rsidR="00EC0A67" w:rsidRPr="00EF21A3">
        <w:t xml:space="preserve"> and </w:t>
      </w:r>
      <w:r w:rsidR="00EC0A67" w:rsidRPr="00EF21A3">
        <w:rPr>
          <w:rStyle w:val="AttributeChar"/>
        </w:rPr>
        <w:t>@</w:t>
      </w:r>
      <w:r w:rsidR="001F2510" w:rsidRPr="00EF21A3">
        <w:rPr>
          <w:rStyle w:val="AttributeChar"/>
        </w:rPr>
        <w:t>name</w:t>
      </w:r>
      <w:r w:rsidR="00EC0A67" w:rsidRPr="00EF21A3">
        <w:t xml:space="preserve"> attribute</w:t>
      </w:r>
      <w:r w:rsidR="001F2510" w:rsidRPr="00EF21A3">
        <w:t>s</w:t>
      </w:r>
    </w:p>
    <w:p w:rsidR="00CF7E32" w:rsidRPr="00EF21A3" w:rsidRDefault="004A5B25" w:rsidP="00EE78B8">
      <w:pPr>
        <w:pStyle w:val="ListParagraph"/>
        <w:numPr>
          <w:ilvl w:val="0"/>
          <w:numId w:val="45"/>
        </w:numPr>
      </w:pPr>
      <w:r w:rsidRPr="00EF21A3">
        <w:t>Add</w:t>
      </w:r>
      <w:r w:rsidR="00CF7E32" w:rsidRPr="00EF21A3">
        <w:t xml:space="preserve"> certain </w:t>
      </w:r>
      <w:r w:rsidR="009E5DF5" w:rsidRPr="00EF21A3">
        <w:t xml:space="preserve">metadata </w:t>
      </w:r>
      <w:r w:rsidR="00CF7E32" w:rsidRPr="00EF21A3">
        <w:t>elements</w:t>
      </w:r>
      <w:r w:rsidRPr="00EF21A3">
        <w:t xml:space="preserve"> to the &lt;bookmap&gt;</w:t>
      </w:r>
      <w:r w:rsidR="00CF7E32" w:rsidRPr="00EF21A3">
        <w:t xml:space="preserve"> </w:t>
      </w:r>
      <w:r w:rsidR="00B75108" w:rsidRPr="00EF21A3">
        <w:t>for</w:t>
      </w:r>
      <w:r w:rsidR="00CC45FD" w:rsidRPr="00EF21A3">
        <w:t xml:space="preserve"> </w:t>
      </w:r>
      <w:r w:rsidR="00B75108" w:rsidRPr="00EF21A3">
        <w:t xml:space="preserve">the texts on the front cover. </w:t>
      </w:r>
    </w:p>
    <w:p w:rsidR="00CF7E32" w:rsidRPr="00EF21A3" w:rsidRDefault="00CF7E32" w:rsidP="00DA7673"/>
    <w:p w:rsidR="00DA7673" w:rsidRPr="00EF21A3" w:rsidRDefault="004A5B25" w:rsidP="00CC45FD">
      <w:r w:rsidRPr="00EF21A3">
        <w:rPr>
          <w:b/>
        </w:rPr>
        <w:t>Note:</w:t>
      </w:r>
      <w:r w:rsidRPr="00EF21A3">
        <w:t xml:space="preserve"> </w:t>
      </w:r>
      <w:r w:rsidR="00B75108" w:rsidRPr="00EF21A3">
        <w:t xml:space="preserve">Authors must take care that these </w:t>
      </w:r>
      <w:r w:rsidR="009E5DF5" w:rsidRPr="00EF21A3">
        <w:t xml:space="preserve">metadata </w:t>
      </w:r>
      <w:r w:rsidR="00B75108" w:rsidRPr="00EF21A3">
        <w:t xml:space="preserve">elements are correct in the bookmap, as they are also used by the digital Rule Book to show correct information to each reader. </w:t>
      </w:r>
    </w:p>
    <w:p w:rsidR="005C3EFA" w:rsidRPr="00EF21A3" w:rsidRDefault="005C3EFA" w:rsidP="005C3EFA"/>
    <w:p w:rsidR="00CF7E32" w:rsidRPr="00EF21A3" w:rsidRDefault="00CF7E32" w:rsidP="00CF7E32">
      <w:pPr>
        <w:pStyle w:val="Heading3"/>
      </w:pPr>
      <w:bookmarkStart w:id="344" w:name="_Toc469647148"/>
      <w:r w:rsidRPr="00EF21A3">
        <w:t xml:space="preserve">Adding </w:t>
      </w:r>
      <w:r w:rsidR="00B61A1C" w:rsidRPr="00EF21A3">
        <w:t xml:space="preserve">images for the </w:t>
      </w:r>
      <w:r w:rsidR="00E17F27" w:rsidRPr="00EF21A3">
        <w:t xml:space="preserve">front </w:t>
      </w:r>
      <w:r w:rsidRPr="00EF21A3">
        <w:t xml:space="preserve">cover </w:t>
      </w:r>
      <w:r w:rsidR="009231C3" w:rsidRPr="00EF21A3">
        <w:t>to bookmap</w:t>
      </w:r>
      <w:bookmarkEnd w:id="344"/>
    </w:p>
    <w:p w:rsidR="002E06D7" w:rsidRPr="00EF21A3" w:rsidRDefault="002E06D7" w:rsidP="005C3EFA">
      <w:r w:rsidRPr="00EF21A3">
        <w:t xml:space="preserve">The PDF publishing scenario expects that </w:t>
      </w:r>
      <w:r w:rsidR="00E00EF7" w:rsidRPr="00EF21A3">
        <w:t>the train visual</w:t>
      </w:r>
      <w:r w:rsidR="001F2510" w:rsidRPr="00EF21A3">
        <w:t xml:space="preserve"> and </w:t>
      </w:r>
      <w:r w:rsidR="004A5B25" w:rsidRPr="00EF21A3">
        <w:t xml:space="preserve">the Crystal Mark logo are </w:t>
      </w:r>
      <w:r w:rsidR="00E00EF7" w:rsidRPr="00EF21A3">
        <w:t>included in the</w:t>
      </w:r>
      <w:r w:rsidR="004A5B25" w:rsidRPr="00EF21A3">
        <w:t xml:space="preserve"> </w:t>
      </w:r>
      <w:r w:rsidR="001F2510" w:rsidRPr="00EF21A3">
        <w:t>bookmap</w:t>
      </w:r>
      <w:r w:rsidR="004A5B25" w:rsidRPr="00EF21A3">
        <w:t>.</w:t>
      </w:r>
      <w:r w:rsidR="00E00EF7" w:rsidRPr="00EF21A3">
        <w:t xml:space="preserve"> </w:t>
      </w:r>
      <w:r w:rsidRPr="00EF21A3">
        <w:t xml:space="preserve">The box visuals </w:t>
      </w:r>
      <w:r w:rsidR="001F2510" w:rsidRPr="00EF21A3">
        <w:t xml:space="preserve">and their colour is </w:t>
      </w:r>
      <w:r w:rsidRPr="00EF21A3">
        <w:t xml:space="preserve">handled by the publishing stylesheet. </w:t>
      </w:r>
      <w:r w:rsidR="000B0B5C" w:rsidRPr="00EF21A3">
        <w:t xml:space="preserve">The </w:t>
      </w:r>
      <w:r w:rsidR="001F2510" w:rsidRPr="00EF21A3">
        <w:t>images</w:t>
      </w:r>
      <w:r w:rsidR="000B0B5C" w:rsidRPr="00EF21A3">
        <w:t xml:space="preserve"> needs to be of the correct size for each Rule Book.</w:t>
      </w:r>
    </w:p>
    <w:p w:rsidR="002E06D7" w:rsidRPr="00EF21A3" w:rsidRDefault="002E06D7" w:rsidP="005C3EFA"/>
    <w:p w:rsidR="000307D1" w:rsidRPr="00EF21A3" w:rsidRDefault="001F2510" w:rsidP="005C3EFA">
      <w:r w:rsidRPr="00EF21A3">
        <w:t>The front cover images are added</w:t>
      </w:r>
      <w:r w:rsidR="000A6C6F" w:rsidRPr="00EF21A3">
        <w:t xml:space="preserve"> </w:t>
      </w:r>
      <w:r w:rsidRPr="00EF21A3">
        <w:t xml:space="preserve">to </w:t>
      </w:r>
      <w:r w:rsidR="000A6C6F" w:rsidRPr="00EF21A3">
        <w:t>t</w:t>
      </w:r>
      <w:r w:rsidR="000307D1" w:rsidRPr="00EF21A3">
        <w:t xml:space="preserve">he </w:t>
      </w:r>
      <w:r w:rsidRPr="00EF21A3">
        <w:t>bookmap</w:t>
      </w:r>
      <w:r w:rsidR="000307D1" w:rsidRPr="00EF21A3">
        <w:t xml:space="preserve"> </w:t>
      </w:r>
      <w:r w:rsidR="000A6C6F" w:rsidRPr="00EF21A3">
        <w:t>as</w:t>
      </w:r>
      <w:r w:rsidR="000307D1" w:rsidRPr="00EF21A3">
        <w:t xml:space="preserve"> a </w:t>
      </w:r>
      <w:r w:rsidR="000307D1" w:rsidRPr="00EF21A3">
        <w:rPr>
          <w:rStyle w:val="MonospaceChar"/>
        </w:rPr>
        <w:t>&lt;data&gt;</w:t>
      </w:r>
      <w:r w:rsidR="000307D1" w:rsidRPr="00EF21A3">
        <w:t xml:space="preserve"> element inside </w:t>
      </w:r>
      <w:r w:rsidR="000307D1" w:rsidRPr="00EF21A3">
        <w:rPr>
          <w:rStyle w:val="MonospaceChar"/>
        </w:rPr>
        <w:t>&lt;bookmeta&gt;</w:t>
      </w:r>
      <w:r w:rsidR="000307D1" w:rsidRPr="00EF21A3">
        <w:t>.</w:t>
      </w:r>
      <w:r w:rsidR="00654CBC" w:rsidRPr="00EF21A3">
        <w:t xml:space="preserve"> In easyDITA, you do this by dragging the graphic onto the &lt;bookmeta&gt; element and selecting &lt;data&gt; as the element type. The bookmap template has th</w:t>
      </w:r>
      <w:r w:rsidRPr="00EF21A3">
        <w:t>ese</w:t>
      </w:r>
      <w:r w:rsidR="00654CBC" w:rsidRPr="00EF21A3">
        <w:t xml:space="preserve"> element</w:t>
      </w:r>
      <w:r w:rsidRPr="00EF21A3">
        <w:t>s</w:t>
      </w:r>
      <w:r w:rsidR="00654CBC" w:rsidRPr="00EF21A3">
        <w:t xml:space="preserve"> as a placeholder</w:t>
      </w:r>
      <w:r w:rsidR="00604DB5" w:rsidRPr="00EF21A3">
        <w:t>.</w:t>
      </w:r>
      <w:r w:rsidR="000B0B5C" w:rsidRPr="00EF21A3">
        <w:rPr>
          <w:color w:val="FF0000"/>
        </w:rPr>
        <w:t xml:space="preserve"> </w:t>
      </w:r>
    </w:p>
    <w:p w:rsidR="000307D1" w:rsidRPr="00EF21A3" w:rsidRDefault="000307D1" w:rsidP="005C3EFA"/>
    <w:p w:rsidR="001F2510" w:rsidRPr="00EF21A3" w:rsidRDefault="001F2510" w:rsidP="005C3EFA">
      <w:r w:rsidRPr="00EF21A3">
        <w:t xml:space="preserve">You will need two </w:t>
      </w:r>
      <w:r w:rsidRPr="00EF21A3">
        <w:rPr>
          <w:rStyle w:val="MonospaceChar"/>
        </w:rPr>
        <w:t>&lt;data&gt;</w:t>
      </w:r>
      <w:r w:rsidRPr="00EF21A3">
        <w:t xml:space="preserve"> elements for the bookmap: one that includes the train visual, and one that includes the Crystal Mark logo.</w:t>
      </w:r>
    </w:p>
    <w:p w:rsidR="001F2510" w:rsidRPr="00EF21A3" w:rsidRDefault="001F2510" w:rsidP="005C3EFA"/>
    <w:p w:rsidR="00D638D9" w:rsidRPr="00EF21A3" w:rsidRDefault="00D638D9" w:rsidP="005C3EFA">
      <w:r w:rsidRPr="00EF21A3">
        <w:t xml:space="preserve">You must add the </w:t>
      </w:r>
      <w:r w:rsidRPr="00EF21A3">
        <w:rPr>
          <w:rStyle w:val="AttributeChar"/>
        </w:rPr>
        <w:t>@name</w:t>
      </w:r>
      <w:r w:rsidRPr="00EF21A3">
        <w:t xml:space="preserve"> attribute “</w:t>
      </w:r>
      <w:r w:rsidRPr="00EF21A3">
        <w:rPr>
          <w:b/>
        </w:rPr>
        <w:t>frontcover-image</w:t>
      </w:r>
      <w:r w:rsidRPr="00EF21A3">
        <w:t xml:space="preserve">” to the </w:t>
      </w:r>
      <w:r w:rsidR="00EC0A67" w:rsidRPr="00EF21A3">
        <w:t xml:space="preserve">&lt;data&gt; element </w:t>
      </w:r>
      <w:r w:rsidR="001F2510" w:rsidRPr="00EF21A3">
        <w:t xml:space="preserve">that includes the train visual for the front </w:t>
      </w:r>
      <w:r w:rsidRPr="00EF21A3">
        <w:t>cover</w:t>
      </w:r>
      <w:r w:rsidR="001F2510" w:rsidRPr="00EF21A3">
        <w:t xml:space="preserve">, and the </w:t>
      </w:r>
      <w:r w:rsidR="001F2510" w:rsidRPr="00EF21A3">
        <w:rPr>
          <w:rStyle w:val="AttributeChar"/>
        </w:rPr>
        <w:t>@name</w:t>
      </w:r>
      <w:r w:rsidR="009F23C6" w:rsidRPr="00EF21A3">
        <w:t xml:space="preserve"> attribute “</w:t>
      </w:r>
      <w:r w:rsidR="009F23C6" w:rsidRPr="00EF21A3">
        <w:rPr>
          <w:b/>
        </w:rPr>
        <w:t>crystal</w:t>
      </w:r>
      <w:r w:rsidR="001F2510" w:rsidRPr="00EF21A3">
        <w:rPr>
          <w:b/>
        </w:rPr>
        <w:t>mark-image</w:t>
      </w:r>
      <w:r w:rsidR="001F2510" w:rsidRPr="00EF21A3">
        <w:t>” to the &lt;data&gt; element that includes the Crystal Mark logo</w:t>
      </w:r>
      <w:r w:rsidRPr="00EF21A3">
        <w:t>.</w:t>
      </w:r>
    </w:p>
    <w:p w:rsidR="009F23C6" w:rsidRPr="00EF21A3" w:rsidRDefault="009F23C6" w:rsidP="005C3EFA"/>
    <w:p w:rsidR="00D638D9" w:rsidRDefault="009F23C6" w:rsidP="005C3EFA">
      <w:r w:rsidRPr="00EF21A3">
        <w:t xml:space="preserve">You must also add the </w:t>
      </w:r>
      <w:r w:rsidRPr="00EF21A3">
        <w:rPr>
          <w:rStyle w:val="AttributeChar"/>
        </w:rPr>
        <w:t>@format</w:t>
      </w:r>
      <w:r w:rsidRPr="00EF21A3">
        <w:t xml:space="preserve"> attribute for both data elements so that the file is identified as a graphic.</w:t>
      </w:r>
      <w:r w:rsidR="00D64B5E" w:rsidRPr="00EF21A3">
        <w:t xml:space="preserve"> The format can be any accepted graphics format, such as PNG, JPG or GIF.</w:t>
      </w:r>
    </w:p>
    <w:p w:rsidR="009F23C6" w:rsidRPr="00C216B9" w:rsidRDefault="009F23C6" w:rsidP="005C3EFA">
      <w:pPr>
        <w:rPr>
          <w:highlight w:val="yellow"/>
        </w:rPr>
      </w:pPr>
    </w:p>
    <w:p w:rsidR="000307D1" w:rsidRPr="00E36F66" w:rsidRDefault="000307D1" w:rsidP="005C3EFA">
      <w:pPr>
        <w:rPr>
          <w:b/>
        </w:rPr>
      </w:pPr>
      <w:r w:rsidRPr="00E36F66">
        <w:rPr>
          <w:b/>
        </w:rPr>
        <w:t>DITA example:</w:t>
      </w:r>
    </w:p>
    <w:p w:rsidR="000307D1" w:rsidRPr="00E36F66" w:rsidRDefault="000307D1" w:rsidP="006E6847">
      <w:pPr>
        <w:pStyle w:val="Monospace"/>
        <w:rPr>
          <w:color w:val="000000"/>
        </w:rPr>
      </w:pPr>
      <w:r w:rsidRPr="00E36F66">
        <w:t>&lt;bookmeta&gt;</w:t>
      </w:r>
    </w:p>
    <w:p w:rsidR="000307D1" w:rsidRPr="00E36F66" w:rsidRDefault="000307D1" w:rsidP="00D64B5E">
      <w:pPr>
        <w:pStyle w:val="Monospace"/>
      </w:pPr>
      <w:r w:rsidRPr="00E36F66">
        <w:t>...</w:t>
      </w:r>
    </w:p>
    <w:p w:rsidR="00D512B8" w:rsidRPr="00E36F66" w:rsidRDefault="000307D1" w:rsidP="00D64B5E">
      <w:pPr>
        <w:pStyle w:val="Monospace"/>
        <w:rPr>
          <w:color w:val="000096"/>
        </w:rPr>
      </w:pPr>
      <w:r w:rsidRPr="00E36F66">
        <w:rPr>
          <w:color w:val="000096"/>
        </w:rPr>
        <w:t>&lt;data</w:t>
      </w:r>
      <w:r w:rsidRPr="00E36F66">
        <w:rPr>
          <w:color w:val="F5844C"/>
        </w:rPr>
        <w:t xml:space="preserve"> name</w:t>
      </w:r>
      <w:r w:rsidRPr="00E36F66">
        <w:rPr>
          <w:color w:val="FF8040"/>
        </w:rPr>
        <w:t>=</w:t>
      </w:r>
      <w:r w:rsidRPr="00E36F66">
        <w:t>"</w:t>
      </w:r>
      <w:r w:rsidR="00D512B8" w:rsidRPr="00E36F66">
        <w:t>front</w:t>
      </w:r>
      <w:r w:rsidRPr="00E36F66">
        <w:t>cover-image"</w:t>
      </w:r>
      <w:r w:rsidRPr="00E36F66">
        <w:rPr>
          <w:color w:val="F5844C"/>
        </w:rPr>
        <w:t xml:space="preserve"> href</w:t>
      </w:r>
      <w:r w:rsidRPr="00E36F66">
        <w:rPr>
          <w:color w:val="FF8040"/>
        </w:rPr>
        <w:t>=</w:t>
      </w:r>
      <w:r w:rsidRPr="00E36F66">
        <w:t>"</w:t>
      </w:r>
      <w:r w:rsidR="00D512B8" w:rsidRPr="00E36F66">
        <w:t>front</w:t>
      </w:r>
      <w:r w:rsidRPr="00E36F66">
        <w:t>cover_</w:t>
      </w:r>
      <w:r w:rsidR="0082512F" w:rsidRPr="00E36F66">
        <w:t>TW</w:t>
      </w:r>
      <w:r w:rsidRPr="00E36F66">
        <w:t>1.</w:t>
      </w:r>
      <w:r w:rsidR="00472CF7" w:rsidRPr="00E36F66">
        <w:t>png</w:t>
      </w:r>
      <w:r w:rsidRPr="00E36F66">
        <w:t>"</w:t>
      </w:r>
      <w:r w:rsidR="00D64B5E">
        <w:t xml:space="preserve"> </w:t>
      </w:r>
      <w:r w:rsidR="00D64B5E">
        <w:rPr>
          <w:color w:val="F5844C"/>
        </w:rPr>
        <w:t>format</w:t>
      </w:r>
      <w:r w:rsidR="00D64B5E" w:rsidRPr="00E36F66">
        <w:rPr>
          <w:color w:val="FF8040"/>
        </w:rPr>
        <w:t>=</w:t>
      </w:r>
      <w:r w:rsidR="00D64B5E" w:rsidRPr="00E36F66">
        <w:t>"</w:t>
      </w:r>
      <w:r w:rsidR="00D64B5E">
        <w:t>png</w:t>
      </w:r>
      <w:r w:rsidR="00D64B5E" w:rsidRPr="00E36F66">
        <w:t>"</w:t>
      </w:r>
      <w:r w:rsidR="00D64B5E" w:rsidRPr="00E36F66">
        <w:rPr>
          <w:color w:val="F5844C"/>
        </w:rPr>
        <w:t xml:space="preserve"> </w:t>
      </w:r>
      <w:r w:rsidRPr="00E36F66">
        <w:rPr>
          <w:color w:val="000096"/>
        </w:rPr>
        <w:t>/&gt;</w:t>
      </w:r>
      <w:r w:rsidRPr="00E36F66">
        <w:rPr>
          <w:color w:val="000000"/>
        </w:rPr>
        <w:br/>
      </w:r>
      <w:r w:rsidR="00D512B8" w:rsidRPr="00E36F66">
        <w:rPr>
          <w:color w:val="000096"/>
        </w:rPr>
        <w:t>&lt;data</w:t>
      </w:r>
      <w:r w:rsidR="00D512B8" w:rsidRPr="00E36F66">
        <w:rPr>
          <w:color w:val="F5844C"/>
        </w:rPr>
        <w:t xml:space="preserve"> name</w:t>
      </w:r>
      <w:r w:rsidR="00D512B8" w:rsidRPr="00E36F66">
        <w:rPr>
          <w:color w:val="FF8040"/>
        </w:rPr>
        <w:t>=</w:t>
      </w:r>
      <w:r w:rsidR="00D512B8" w:rsidRPr="00E36F66">
        <w:t>"</w:t>
      </w:r>
      <w:r w:rsidR="009F23C6">
        <w:t>crystalmark</w:t>
      </w:r>
      <w:r w:rsidR="00D512B8" w:rsidRPr="00E36F66">
        <w:t>-image"</w:t>
      </w:r>
      <w:r w:rsidR="00D512B8" w:rsidRPr="00E36F66">
        <w:rPr>
          <w:color w:val="F5844C"/>
        </w:rPr>
        <w:t xml:space="preserve"> href</w:t>
      </w:r>
      <w:r w:rsidR="00D512B8" w:rsidRPr="00E36F66">
        <w:rPr>
          <w:color w:val="FF8040"/>
        </w:rPr>
        <w:t>=</w:t>
      </w:r>
      <w:r w:rsidR="00D512B8" w:rsidRPr="00E36F66">
        <w:t>"backcover_TW1.png"</w:t>
      </w:r>
      <w:r w:rsidR="00D64B5E">
        <w:t xml:space="preserve"> </w:t>
      </w:r>
      <w:r w:rsidR="00D64B5E">
        <w:rPr>
          <w:color w:val="F5844C"/>
        </w:rPr>
        <w:t>format</w:t>
      </w:r>
      <w:r w:rsidR="00D64B5E" w:rsidRPr="00E36F66">
        <w:rPr>
          <w:color w:val="FF8040"/>
        </w:rPr>
        <w:t>=</w:t>
      </w:r>
      <w:r w:rsidR="00D64B5E" w:rsidRPr="00E36F66">
        <w:t>"</w:t>
      </w:r>
      <w:r w:rsidR="00D64B5E">
        <w:t>png</w:t>
      </w:r>
      <w:r w:rsidR="00D64B5E" w:rsidRPr="00E36F66">
        <w:t>"</w:t>
      </w:r>
      <w:r w:rsidR="00D64B5E">
        <w:rPr>
          <w:color w:val="F5844C"/>
        </w:rPr>
        <w:t xml:space="preserve"> </w:t>
      </w:r>
      <w:r w:rsidR="00D512B8" w:rsidRPr="00E36F66">
        <w:rPr>
          <w:color w:val="000096"/>
        </w:rPr>
        <w:t>/&gt;</w:t>
      </w:r>
    </w:p>
    <w:p w:rsidR="000307D1" w:rsidRPr="00E36F66" w:rsidRDefault="000307D1" w:rsidP="006E6847">
      <w:pPr>
        <w:pStyle w:val="Monospace"/>
      </w:pPr>
      <w:r w:rsidRPr="00E36F66">
        <w:t>&lt;/bookmeta&gt;</w:t>
      </w:r>
    </w:p>
    <w:p w:rsidR="00675940" w:rsidRDefault="00675940" w:rsidP="006E6847">
      <w:pPr>
        <w:pStyle w:val="Monospace"/>
        <w:rPr>
          <w:highlight w:val="yellow"/>
        </w:rPr>
      </w:pPr>
    </w:p>
    <w:p w:rsidR="009E5DF5" w:rsidRPr="00E36F66" w:rsidRDefault="009E5DF5" w:rsidP="009E5DF5">
      <w:pPr>
        <w:pStyle w:val="Heading3"/>
      </w:pPr>
      <w:bookmarkStart w:id="345" w:name="_Toc469647149"/>
      <w:r w:rsidRPr="00E36F66">
        <w:t>Adding metadata</w:t>
      </w:r>
      <w:r w:rsidR="00A51E34" w:rsidRPr="00E36F66">
        <w:t xml:space="preserve"> elements</w:t>
      </w:r>
      <w:r w:rsidRPr="00E36F66">
        <w:t xml:space="preserve"> for </w:t>
      </w:r>
      <w:r w:rsidR="00A51E34" w:rsidRPr="00E36F66">
        <w:t xml:space="preserve">the </w:t>
      </w:r>
      <w:r w:rsidRPr="00E36F66">
        <w:t>front cover texts</w:t>
      </w:r>
      <w:bookmarkEnd w:id="345"/>
    </w:p>
    <w:p w:rsidR="004A5B25" w:rsidRPr="00E36F66" w:rsidRDefault="00A51E34" w:rsidP="005C3EFA">
      <w:r w:rsidRPr="00E36F66">
        <w:t>The metadata elements that are required for the front cover texts appear both inside and outside of</w:t>
      </w:r>
      <w:r w:rsidRPr="00E36F66">
        <w:rPr>
          <w:rStyle w:val="MonospaceChar"/>
        </w:rPr>
        <w:t xml:space="preserve"> &lt;bookmeta&gt;</w:t>
      </w:r>
      <w:r w:rsidRPr="00E36F66">
        <w:t>.</w:t>
      </w:r>
      <w:r w:rsidR="00A74F67" w:rsidRPr="00E36F66">
        <w:t xml:space="preserve"> The following table lists the elements and the text that they generate during publishing.</w:t>
      </w:r>
    </w:p>
    <w:p w:rsidR="00CF7E32" w:rsidRPr="00E36F66" w:rsidRDefault="00CF7E32" w:rsidP="005C3EFA"/>
    <w:tbl>
      <w:tblPr>
        <w:tblStyle w:val="TableGrid"/>
        <w:tblW w:w="0" w:type="auto"/>
        <w:tblCellMar>
          <w:top w:w="113" w:type="dxa"/>
          <w:bottom w:w="113" w:type="dxa"/>
        </w:tblCellMar>
        <w:tblLook w:val="04A0" w:firstRow="1" w:lastRow="0" w:firstColumn="1" w:lastColumn="0" w:noHBand="0" w:noVBand="1"/>
      </w:tblPr>
      <w:tblGrid>
        <w:gridCol w:w="3681"/>
        <w:gridCol w:w="5335"/>
      </w:tblGrid>
      <w:tr w:rsidR="005C3EFA" w:rsidRPr="00E36F66" w:rsidTr="00A938BA">
        <w:tc>
          <w:tcPr>
            <w:tcW w:w="3681" w:type="dxa"/>
            <w:shd w:val="clear" w:color="auto" w:fill="FBE4D5" w:themeFill="accent2" w:themeFillTint="33"/>
          </w:tcPr>
          <w:p w:rsidR="005C3EFA" w:rsidRPr="00E36F66" w:rsidRDefault="009560C7" w:rsidP="00A12B24">
            <w:pPr>
              <w:rPr>
                <w:b/>
              </w:rPr>
            </w:pPr>
            <w:r w:rsidRPr="00E36F66">
              <w:rPr>
                <w:b/>
              </w:rPr>
              <w:t>Bookmap</w:t>
            </w:r>
            <w:r w:rsidR="00B13439" w:rsidRPr="00E36F66">
              <w:rPr>
                <w:b/>
              </w:rPr>
              <w:t xml:space="preserve"> element</w:t>
            </w:r>
          </w:p>
        </w:tc>
        <w:tc>
          <w:tcPr>
            <w:tcW w:w="5335" w:type="dxa"/>
            <w:shd w:val="clear" w:color="auto" w:fill="FBE4D5" w:themeFill="accent2" w:themeFillTint="33"/>
          </w:tcPr>
          <w:p w:rsidR="005C3EFA" w:rsidRPr="00E36F66" w:rsidRDefault="005C3EFA" w:rsidP="00A12B24">
            <w:pPr>
              <w:rPr>
                <w:b/>
              </w:rPr>
            </w:pPr>
            <w:r w:rsidRPr="00E36F66">
              <w:rPr>
                <w:b/>
              </w:rPr>
              <w:t>Used for generating…</w:t>
            </w:r>
          </w:p>
        </w:tc>
      </w:tr>
      <w:tr w:rsidR="005C3EFA" w:rsidRPr="00E36F66" w:rsidTr="00A938BA">
        <w:tc>
          <w:tcPr>
            <w:tcW w:w="3681" w:type="dxa"/>
          </w:tcPr>
          <w:p w:rsidR="005C3EFA" w:rsidRPr="00E36F66" w:rsidRDefault="009560C7" w:rsidP="006E6847">
            <w:pPr>
              <w:pStyle w:val="Monospace"/>
            </w:pPr>
            <w:r w:rsidRPr="00E36F66">
              <w:rPr>
                <w:rStyle w:val="MonospaceChar"/>
              </w:rPr>
              <w:t xml:space="preserve">&lt;booktitle&gt; / </w:t>
            </w:r>
            <w:r w:rsidR="005C3EFA" w:rsidRPr="00E36F66">
              <w:t>&lt;booklibrary&gt;</w:t>
            </w:r>
          </w:p>
        </w:tc>
        <w:tc>
          <w:tcPr>
            <w:tcW w:w="5335" w:type="dxa"/>
          </w:tcPr>
          <w:p w:rsidR="005C3EFA" w:rsidRPr="00E36F66" w:rsidRDefault="005C3EFA" w:rsidP="00A12B24">
            <w:r w:rsidRPr="00E36F66">
              <w:t>…the Requirements Management class, i.e. Rule Book.</w:t>
            </w:r>
          </w:p>
        </w:tc>
      </w:tr>
      <w:tr w:rsidR="005C3EFA" w:rsidRPr="00E36F66" w:rsidTr="00A938BA">
        <w:tc>
          <w:tcPr>
            <w:tcW w:w="3681" w:type="dxa"/>
          </w:tcPr>
          <w:p w:rsidR="005C3EFA" w:rsidRPr="00E36F66" w:rsidRDefault="009560C7" w:rsidP="006E6847">
            <w:pPr>
              <w:pStyle w:val="Monospace"/>
            </w:pPr>
            <w:r w:rsidRPr="00E36F66">
              <w:rPr>
                <w:rStyle w:val="MonospaceChar"/>
              </w:rPr>
              <w:t xml:space="preserve">&lt;booktitle&gt; / </w:t>
            </w:r>
            <w:r w:rsidR="005C3EFA" w:rsidRPr="00E36F66">
              <w:t>&lt;mainbooktitle&gt;</w:t>
            </w:r>
          </w:p>
        </w:tc>
        <w:tc>
          <w:tcPr>
            <w:tcW w:w="5335" w:type="dxa"/>
          </w:tcPr>
          <w:p w:rsidR="005C3EFA" w:rsidRPr="00E36F66" w:rsidRDefault="005C3EFA" w:rsidP="00A12B24">
            <w:r w:rsidRPr="00E36F66">
              <w:t>…the name of the document</w:t>
            </w:r>
            <w:r w:rsidR="007279DA" w:rsidRPr="00E36F66">
              <w:t>, for example, Preparation and movement of trains</w:t>
            </w:r>
            <w:r w:rsidRPr="00E36F66">
              <w:t>.</w:t>
            </w:r>
          </w:p>
        </w:tc>
      </w:tr>
      <w:tr w:rsidR="005C3EFA" w:rsidRPr="00E36F66" w:rsidTr="00A938BA">
        <w:tc>
          <w:tcPr>
            <w:tcW w:w="3681" w:type="dxa"/>
          </w:tcPr>
          <w:p w:rsidR="005C3EFA" w:rsidRPr="00E36F66" w:rsidRDefault="009560C7" w:rsidP="006E6847">
            <w:pPr>
              <w:pStyle w:val="Monospace"/>
            </w:pPr>
            <w:r w:rsidRPr="00E36F66">
              <w:rPr>
                <w:rStyle w:val="MonospaceChar"/>
              </w:rPr>
              <w:t xml:space="preserve">&lt;booktitle&gt; / </w:t>
            </w:r>
            <w:r w:rsidR="005C3EFA" w:rsidRPr="00E36F66">
              <w:t>&lt;booktitlealt&gt;</w:t>
            </w:r>
          </w:p>
        </w:tc>
        <w:tc>
          <w:tcPr>
            <w:tcW w:w="5335" w:type="dxa"/>
          </w:tcPr>
          <w:p w:rsidR="005C3EFA" w:rsidRPr="00E36F66" w:rsidRDefault="005C3EFA" w:rsidP="00A12B24">
            <w:r w:rsidRPr="00E36F66">
              <w:t>…the possible subtitle for the document.</w:t>
            </w:r>
          </w:p>
        </w:tc>
      </w:tr>
      <w:tr w:rsidR="00D46E14" w:rsidRPr="00E36F66" w:rsidTr="00A938BA">
        <w:tc>
          <w:tcPr>
            <w:tcW w:w="3681" w:type="dxa"/>
          </w:tcPr>
          <w:p w:rsidR="00D46E14" w:rsidRPr="00E36F66" w:rsidRDefault="00D46E14" w:rsidP="00A12B24">
            <w:pPr>
              <w:rPr>
                <w:rStyle w:val="MonospaceChar"/>
              </w:rPr>
            </w:pPr>
            <w:r w:rsidRPr="00E36F66">
              <w:rPr>
                <w:rStyle w:val="MonospaceChar"/>
              </w:rPr>
              <w:t>&lt;publisherinformation&gt; / &lt;published&gt; / &lt;completed&gt;</w:t>
            </w:r>
          </w:p>
        </w:tc>
        <w:tc>
          <w:tcPr>
            <w:tcW w:w="5335" w:type="dxa"/>
          </w:tcPr>
          <w:p w:rsidR="00D46E14" w:rsidRPr="00E36F66" w:rsidRDefault="00D46E14" w:rsidP="00A12B24">
            <w:r w:rsidRPr="00E36F66">
              <w:t>…the month when the document was released, for example, September 2016.</w:t>
            </w:r>
          </w:p>
        </w:tc>
      </w:tr>
      <w:tr w:rsidR="005C3EFA" w:rsidRPr="00E36F66" w:rsidTr="00A938BA">
        <w:tc>
          <w:tcPr>
            <w:tcW w:w="3681" w:type="dxa"/>
          </w:tcPr>
          <w:p w:rsidR="005C3EFA" w:rsidRPr="00E36F66" w:rsidRDefault="009560C7" w:rsidP="00A12B24">
            <w:r w:rsidRPr="00E36F66">
              <w:rPr>
                <w:rStyle w:val="MonospaceChar"/>
              </w:rPr>
              <w:t xml:space="preserve">&lt;bookmeta&gt; / &lt;bookid&gt; / </w:t>
            </w:r>
            <w:r w:rsidR="005C3EFA" w:rsidRPr="00E36F66">
              <w:rPr>
                <w:rStyle w:val="MonospaceChar"/>
              </w:rPr>
              <w:t>&lt;bookpartno&gt;</w:t>
            </w:r>
            <w:r w:rsidR="007E5197" w:rsidRPr="00E36F66">
              <w:rPr>
                <w:rStyle w:val="MonospaceChar"/>
              </w:rPr>
              <w:t xml:space="preserve"> </w:t>
            </w:r>
          </w:p>
        </w:tc>
        <w:tc>
          <w:tcPr>
            <w:tcW w:w="5335" w:type="dxa"/>
          </w:tcPr>
          <w:p w:rsidR="005C3EFA" w:rsidRPr="00E36F66" w:rsidRDefault="005C3EFA" w:rsidP="00A12B24">
            <w:r w:rsidRPr="00E36F66">
              <w:t xml:space="preserve">…the module name of the publication, for example, </w:t>
            </w:r>
            <w:r w:rsidR="00B13439" w:rsidRPr="00E36F66">
              <w:t xml:space="preserve">Module </w:t>
            </w:r>
            <w:r w:rsidRPr="00E36F66">
              <w:t>TW5.</w:t>
            </w:r>
          </w:p>
        </w:tc>
      </w:tr>
      <w:tr w:rsidR="005C3EFA" w:rsidRPr="00E36F66" w:rsidTr="00A938BA">
        <w:tc>
          <w:tcPr>
            <w:tcW w:w="3681" w:type="dxa"/>
          </w:tcPr>
          <w:p w:rsidR="005C3EFA" w:rsidRPr="00E36F66" w:rsidRDefault="009560C7" w:rsidP="00A12B24">
            <w:r w:rsidRPr="00E36F66">
              <w:rPr>
                <w:rStyle w:val="MonospaceChar"/>
              </w:rPr>
              <w:t xml:space="preserve">&lt;bookmeta&gt; / &lt;bookid&gt; / </w:t>
            </w:r>
            <w:r w:rsidR="005C3EFA" w:rsidRPr="00E36F66">
              <w:rPr>
                <w:rStyle w:val="MonospaceChar"/>
              </w:rPr>
              <w:t>&lt;edition&gt;</w:t>
            </w:r>
            <w:r w:rsidR="005C3EFA" w:rsidRPr="00E36F66">
              <w:t xml:space="preserve"> </w:t>
            </w:r>
          </w:p>
        </w:tc>
        <w:tc>
          <w:tcPr>
            <w:tcW w:w="5335" w:type="dxa"/>
          </w:tcPr>
          <w:p w:rsidR="005C3EFA" w:rsidRPr="00E36F66" w:rsidRDefault="005C3EFA" w:rsidP="00A12B24">
            <w:r w:rsidRPr="00E36F66">
              <w:t>…the issue number of the publication</w:t>
            </w:r>
            <w:r w:rsidR="007279DA" w:rsidRPr="00E36F66">
              <w:t>, for example, 11</w:t>
            </w:r>
            <w:r w:rsidRPr="00E36F66">
              <w:t>.</w:t>
            </w:r>
            <w:r w:rsidR="007279DA" w:rsidRPr="00E36F66">
              <w:t xml:space="preserve"> Use only numerals.</w:t>
            </w:r>
          </w:p>
        </w:tc>
      </w:tr>
      <w:tr w:rsidR="005C3EFA" w:rsidRPr="00E36F66" w:rsidTr="00A938BA">
        <w:tc>
          <w:tcPr>
            <w:tcW w:w="3681" w:type="dxa"/>
          </w:tcPr>
          <w:p w:rsidR="005C3EFA" w:rsidRPr="00E36F66" w:rsidRDefault="009560C7" w:rsidP="00A12B24">
            <w:r w:rsidRPr="00E36F66">
              <w:rPr>
                <w:rStyle w:val="MonospaceChar"/>
              </w:rPr>
              <w:t xml:space="preserve">&lt;bookmeta&gt; / &lt;bookid&gt; / </w:t>
            </w:r>
            <w:r w:rsidR="005C3EFA" w:rsidRPr="00E36F66">
              <w:rPr>
                <w:rStyle w:val="MonospaceChar"/>
              </w:rPr>
              <w:t>&lt;booknumber&gt;</w:t>
            </w:r>
            <w:r w:rsidR="005C3EFA" w:rsidRPr="00E36F66">
              <w:t xml:space="preserve"> </w:t>
            </w:r>
          </w:p>
        </w:tc>
        <w:tc>
          <w:tcPr>
            <w:tcW w:w="5335" w:type="dxa"/>
          </w:tcPr>
          <w:p w:rsidR="005C3EFA" w:rsidRPr="00E36F66" w:rsidRDefault="005C3EFA" w:rsidP="00A12B24">
            <w:r w:rsidRPr="00E36F66">
              <w:t>…the document number of the publication, for example, GERT8000-TW</w:t>
            </w:r>
            <w:r w:rsidR="006971EB" w:rsidRPr="00E36F66">
              <w:t>1</w:t>
            </w:r>
            <w:r w:rsidRPr="00E36F66">
              <w:t>.</w:t>
            </w:r>
          </w:p>
        </w:tc>
      </w:tr>
      <w:tr w:rsidR="005C3EFA" w:rsidRPr="00C216B9" w:rsidTr="00A938BA">
        <w:tc>
          <w:tcPr>
            <w:tcW w:w="3681" w:type="dxa"/>
          </w:tcPr>
          <w:p w:rsidR="005C3EFA" w:rsidRPr="00D86CFB" w:rsidRDefault="00D46E14" w:rsidP="006E6847">
            <w:pPr>
              <w:pStyle w:val="Monospace"/>
            </w:pPr>
            <w:r w:rsidRPr="00D86CFB">
              <w:t>&lt;bookchangehistory&gt; / &lt;bookevent&gt; / &lt;bookeventtype name=”in-force</w:t>
            </w:r>
            <w:r w:rsidR="00E36F66" w:rsidRPr="00D86CFB">
              <w:t xml:space="preserve"> / compliance / superseded / supersedes / withdrawn / submitted </w:t>
            </w:r>
            <w:r w:rsidRPr="00D86CFB">
              <w:t>”&gt;</w:t>
            </w:r>
          </w:p>
        </w:tc>
        <w:tc>
          <w:tcPr>
            <w:tcW w:w="5335" w:type="dxa"/>
          </w:tcPr>
          <w:p w:rsidR="005C3EFA" w:rsidRPr="00D86CFB" w:rsidRDefault="00D46E14" w:rsidP="00A12B24">
            <w:r w:rsidRPr="00D86CFB">
              <w:t>…the</w:t>
            </w:r>
            <w:r w:rsidR="00E36F66" w:rsidRPr="00D86CFB">
              <w:t xml:space="preserve"> important dates for the publication such as the</w:t>
            </w:r>
            <w:r w:rsidRPr="00D86CFB">
              <w:t xml:space="preserve"> date when the publication comes into force</w:t>
            </w:r>
            <w:r w:rsidR="006971EB" w:rsidRPr="00D86CFB">
              <w:t>, for example, 03 December 2016</w:t>
            </w:r>
            <w:r w:rsidRPr="00D86CFB">
              <w:t>.</w:t>
            </w:r>
          </w:p>
        </w:tc>
      </w:tr>
    </w:tbl>
    <w:p w:rsidR="005C3EFA" w:rsidRDefault="005C3EFA" w:rsidP="005C3EFA">
      <w:pPr>
        <w:rPr>
          <w:highlight w:val="yellow"/>
        </w:rPr>
      </w:pPr>
      <w:r w:rsidRPr="00C216B9">
        <w:rPr>
          <w:highlight w:val="yellow"/>
        </w:rPr>
        <w:t xml:space="preserve"> </w:t>
      </w:r>
    </w:p>
    <w:p w:rsidR="00845D3A" w:rsidRDefault="00845D3A" w:rsidP="005C3EFA">
      <w:pPr>
        <w:rPr>
          <w:highlight w:val="yellow"/>
        </w:rPr>
      </w:pPr>
    </w:p>
    <w:p w:rsidR="00845D3A" w:rsidRDefault="00845D3A" w:rsidP="005C3EFA">
      <w:pPr>
        <w:rPr>
          <w:highlight w:val="yellow"/>
        </w:rPr>
      </w:pPr>
    </w:p>
    <w:p w:rsidR="00845D3A" w:rsidRDefault="00845D3A" w:rsidP="005C3EFA">
      <w:pPr>
        <w:rPr>
          <w:highlight w:val="yellow"/>
        </w:rPr>
      </w:pPr>
    </w:p>
    <w:p w:rsidR="00845D3A" w:rsidRDefault="00845D3A" w:rsidP="005C3EFA">
      <w:pPr>
        <w:rPr>
          <w:highlight w:val="yellow"/>
        </w:rPr>
      </w:pPr>
    </w:p>
    <w:p w:rsidR="00845D3A" w:rsidRDefault="00845D3A" w:rsidP="005C3EFA">
      <w:pPr>
        <w:rPr>
          <w:highlight w:val="yellow"/>
        </w:rPr>
      </w:pPr>
    </w:p>
    <w:p w:rsidR="00845D3A" w:rsidRDefault="00845D3A" w:rsidP="005C3EFA">
      <w:pPr>
        <w:rPr>
          <w:highlight w:val="yellow"/>
        </w:rPr>
      </w:pPr>
    </w:p>
    <w:p w:rsidR="005D0002" w:rsidRDefault="005D0002" w:rsidP="005C3EFA">
      <w:pPr>
        <w:rPr>
          <w:highlight w:val="yellow"/>
        </w:rPr>
      </w:pPr>
    </w:p>
    <w:p w:rsidR="009C2A80" w:rsidRDefault="00633878" w:rsidP="006C7AD6">
      <w:pPr>
        <w:rPr>
          <w:highlight w:val="yellow"/>
        </w:rPr>
      </w:pPr>
      <w:r>
        <w:rPr>
          <w:noProof/>
          <w:lang w:eastAsia="en-GB"/>
        </w:rPr>
        <mc:AlternateContent>
          <mc:Choice Requires="wpg">
            <w:drawing>
              <wp:anchor distT="0" distB="0" distL="114300" distR="114300" simplePos="0" relativeHeight="251680768" behindDoc="0" locked="0" layoutInCell="1" allowOverlap="1" wp14:anchorId="0A59FD80" wp14:editId="395EC069">
                <wp:simplePos x="0" y="0"/>
                <wp:positionH relativeFrom="column">
                  <wp:posOffset>0</wp:posOffset>
                </wp:positionH>
                <wp:positionV relativeFrom="paragraph">
                  <wp:posOffset>160655</wp:posOffset>
                </wp:positionV>
                <wp:extent cx="5500688" cy="3495675"/>
                <wp:effectExtent l="0" t="0" r="24130" b="28575"/>
                <wp:wrapNone/>
                <wp:docPr id="64" name="Group 64"/>
                <wp:cNvGraphicFramePr/>
                <a:graphic xmlns:a="http://schemas.openxmlformats.org/drawingml/2006/main">
                  <a:graphicData uri="http://schemas.microsoft.com/office/word/2010/wordprocessingGroup">
                    <wpg:wgp>
                      <wpg:cNvGrpSpPr/>
                      <wpg:grpSpPr>
                        <a:xfrm>
                          <a:off x="0" y="0"/>
                          <a:ext cx="5500688" cy="3495675"/>
                          <a:chOff x="0" y="0"/>
                          <a:chExt cx="5500688" cy="3495675"/>
                        </a:xfrm>
                      </wpg:grpSpPr>
                      <wpg:grpSp>
                        <wpg:cNvPr id="48" name="Group 48"/>
                        <wpg:cNvGrpSpPr/>
                        <wpg:grpSpPr>
                          <a:xfrm>
                            <a:off x="0" y="0"/>
                            <a:ext cx="2376488" cy="504825"/>
                            <a:chOff x="0" y="0"/>
                            <a:chExt cx="2376488" cy="504825"/>
                          </a:xfrm>
                        </wpg:grpSpPr>
                        <wps:wsp>
                          <wps:cNvPr id="45" name="Rectangle 45"/>
                          <wps:cNvSpPr/>
                          <wps:spPr>
                            <a:xfrm>
                              <a:off x="1685925" y="47625"/>
                              <a:ext cx="690563" cy="2952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0" y="0"/>
                              <a:ext cx="1123950" cy="504825"/>
                            </a:xfrm>
                            <a:prstGeom prst="rect">
                              <a:avLst/>
                            </a:prstGeom>
                            <a:solidFill>
                              <a:schemeClr val="lt1"/>
                            </a:solidFill>
                            <a:ln w="6350">
                              <a:solidFill>
                                <a:prstClr val="black"/>
                              </a:solidFill>
                            </a:ln>
                          </wps:spPr>
                          <wps:txbx>
                            <w:txbxContent>
                              <w:p w:rsidR="006B12C1" w:rsidRDefault="006B12C1">
                                <w:r>
                                  <w:t>&lt;booknumber&gt;</w:t>
                                </w:r>
                              </w:p>
                              <w:p w:rsidR="006B12C1" w:rsidRDefault="006B12C1">
                                <w:r>
                                  <w:t>&lt;booklibrary&gt;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wps:spPr>
                            <a:xfrm flipV="1">
                              <a:off x="1147763" y="223838"/>
                              <a:ext cx="547687"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 name="Group 53"/>
                        <wpg:cNvGrpSpPr/>
                        <wpg:grpSpPr>
                          <a:xfrm>
                            <a:off x="0" y="952500"/>
                            <a:ext cx="3024188" cy="666750"/>
                            <a:chOff x="0" y="0"/>
                            <a:chExt cx="3024188" cy="666750"/>
                          </a:xfrm>
                        </wpg:grpSpPr>
                        <wps:wsp>
                          <wps:cNvPr id="50" name="Rectangle 50"/>
                          <wps:cNvSpPr/>
                          <wps:spPr>
                            <a:xfrm>
                              <a:off x="1704975" y="104775"/>
                              <a:ext cx="1319213" cy="561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0" y="0"/>
                              <a:ext cx="1123950" cy="504825"/>
                            </a:xfrm>
                            <a:prstGeom prst="rect">
                              <a:avLst/>
                            </a:prstGeom>
                            <a:solidFill>
                              <a:schemeClr val="lt1"/>
                            </a:solidFill>
                            <a:ln w="6350">
                              <a:solidFill>
                                <a:prstClr val="black"/>
                              </a:solidFill>
                            </a:ln>
                          </wps:spPr>
                          <wps:txbx>
                            <w:txbxContent>
                              <w:p w:rsidR="006B12C1" w:rsidRDefault="006B12C1" w:rsidP="00675940">
                                <w:r>
                                  <w:t>&lt;mainbooktitle&gt;</w:t>
                                </w:r>
                              </w:p>
                              <w:p w:rsidR="006B12C1" w:rsidRDefault="006B12C1" w:rsidP="00675940">
                                <w:r>
                                  <w:t>&lt;edition&gt;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V="1">
                              <a:off x="1128713" y="300038"/>
                              <a:ext cx="547687" cy="45719"/>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a:off x="0" y="2424113"/>
                            <a:ext cx="3024188" cy="1071562"/>
                            <a:chOff x="0" y="0"/>
                            <a:chExt cx="3024188" cy="1071562"/>
                          </a:xfrm>
                        </wpg:grpSpPr>
                        <wps:wsp>
                          <wps:cNvPr id="55" name="Rectangle 55"/>
                          <wps:cNvSpPr/>
                          <wps:spPr>
                            <a:xfrm>
                              <a:off x="1704975" y="781050"/>
                              <a:ext cx="1319213" cy="2905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0" y="0"/>
                              <a:ext cx="1181100" cy="609600"/>
                            </a:xfrm>
                            <a:prstGeom prst="rect">
                              <a:avLst/>
                            </a:prstGeom>
                            <a:solidFill>
                              <a:schemeClr val="lt1"/>
                            </a:solidFill>
                            <a:ln w="6350">
                              <a:solidFill>
                                <a:prstClr val="black"/>
                              </a:solidFill>
                            </a:ln>
                          </wps:spPr>
                          <wps:txbx>
                            <w:txbxContent>
                              <w:p w:rsidR="006B12C1" w:rsidRDefault="006B12C1" w:rsidP="00AB172D">
                                <w:r>
                                  <w:t>&lt;completed&gt;</w:t>
                                </w:r>
                              </w:p>
                              <w:p w:rsidR="006B12C1" w:rsidRDefault="006B12C1" w:rsidP="00AB172D">
                                <w:r>
                                  <w:t>&lt;bookevent&gt; type in-force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Straight Arrow Connector 57"/>
                          <wps:cNvCnPr/>
                          <wps:spPr>
                            <a:xfrm>
                              <a:off x="1185863" y="590550"/>
                              <a:ext cx="518795" cy="26162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3" name="Group 63"/>
                        <wpg:cNvGrpSpPr/>
                        <wpg:grpSpPr>
                          <a:xfrm>
                            <a:off x="3871913" y="1909763"/>
                            <a:ext cx="1628775" cy="690562"/>
                            <a:chOff x="0" y="0"/>
                            <a:chExt cx="1628775" cy="690562"/>
                          </a:xfrm>
                        </wpg:grpSpPr>
                        <wps:wsp>
                          <wps:cNvPr id="60" name="Rectangle 60"/>
                          <wps:cNvSpPr/>
                          <wps:spPr>
                            <a:xfrm>
                              <a:off x="0" y="0"/>
                              <a:ext cx="223837" cy="6905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638175" y="152400"/>
                              <a:ext cx="990600" cy="285750"/>
                            </a:xfrm>
                            <a:prstGeom prst="rect">
                              <a:avLst/>
                            </a:prstGeom>
                            <a:solidFill>
                              <a:schemeClr val="lt1"/>
                            </a:solidFill>
                            <a:ln w="6350">
                              <a:solidFill>
                                <a:prstClr val="black"/>
                              </a:solidFill>
                            </a:ln>
                          </wps:spPr>
                          <wps:txbx>
                            <w:txbxContent>
                              <w:p w:rsidR="006B12C1" w:rsidRDefault="006B12C1" w:rsidP="00AB172D">
                                <w:r>
                                  <w:t>&lt;bookpartno&gt;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Straight Arrow Connector 62"/>
                          <wps:cNvCnPr/>
                          <wps:spPr>
                            <a:xfrm flipH="1">
                              <a:off x="219075" y="323850"/>
                              <a:ext cx="438150" cy="11398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A59FD80" id="Group 64" o:spid="_x0000_s1029" style="position:absolute;margin-left:0;margin-top:12.65pt;width:433.15pt;height:275.25pt;z-index:251680768" coordsize="55006,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">
                <v:group id="Group 48" o:spid="_x0000_s1030" style="position:absolute;width:23764;height:5048" coordsize="23764,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5" o:spid="_x0000_s1031" style="position:absolute;left:16859;top:476;width:6905;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" filled="f" strokecolor="#c00000" strokeweight="1pt"/>
                  <v:shapetype id="_x0000_t202" coordsize="21600,21600" o:spt="202" path="m,l,21600r21600,l21600,xe">
                    <v:stroke joinstyle="miter"/>
                    <v:path gradientshapeok="t" o:connecttype="rect"/>
                  </v:shapetype>
                  <v:shape id="Text Box 46" o:spid="_x0000_s1032" type="#_x0000_t202" style="position:absolute;width:11239;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mQwgAAANsAAAAPAAAAZHJzL2Rvd25yZXYueG1sRI9BawIx&#10;FITvhf6H8Aq91WyL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CUQXmQwgAAANsAAAAPAAAA&#10;AAAAAAAAAAAAAAcCAABkcnMvZG93bnJldi54bWxQSwUGAAAAAAMAAwC3AAAA9gIAAAAA&#10;" fillcolor="white [3201]" strokeweight=".5pt">
                    <v:textbox>
                      <w:txbxContent>
                        <w:p w:rsidR="006B12C1" w:rsidRDefault="006B12C1">
                          <w:r>
                            <w:t>&lt;booknumber&gt;</w:t>
                          </w:r>
                        </w:p>
                        <w:p w:rsidR="006B12C1" w:rsidRDefault="006B12C1">
                          <w:r>
                            <w:t>&lt;booklibrary&gt;</w:t>
                          </w:r>
                        </w:p>
                      </w:txbxContent>
                    </v:textbox>
                  </v:shape>
                  <v:shapetype id="_x0000_t32" coordsize="21600,21600" o:spt="32" o:oned="t" path="m,l21600,21600e" filled="f">
                    <v:path arrowok="t" fillok="f" o:connecttype="none"/>
                    <o:lock v:ext="edit" shapetype="t"/>
                  </v:shapetype>
                  <v:shape id="Straight Arrow Connector 47" o:spid="_x0000_s1033" type="#_x0000_t32" style="position:absolute;left:11477;top:2238;width:547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" strokecolor="#c00000" strokeweight="1.5pt">
                    <v:stroke endarrow="block" joinstyle="miter"/>
                  </v:shape>
                </v:group>
                <v:group id="Group 53" o:spid="_x0000_s1034" style="position:absolute;top:9525;width:30241;height:6667" coordsize="30241,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0" o:spid="_x0000_s1035" style="position:absolute;left:17049;top:1047;width:13192;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" filled="f" strokecolor="#c00000" strokeweight="1pt"/>
                  <v:shape id="Text Box 51" o:spid="_x0000_s1036" type="#_x0000_t202" style="position:absolute;width:11239;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rsidR="006B12C1" w:rsidRDefault="006B12C1" w:rsidP="00675940">
                          <w:r>
                            <w:t>&lt;mainbooktitle&gt;</w:t>
                          </w:r>
                        </w:p>
                        <w:p w:rsidR="006B12C1" w:rsidRDefault="006B12C1" w:rsidP="00675940">
                          <w:r>
                            <w:t>&lt;edition&gt;</w:t>
                          </w:r>
                        </w:p>
                      </w:txbxContent>
                    </v:textbox>
                  </v:shape>
                  <v:shape id="Straight Arrow Connector 52" o:spid="_x0000_s1037" type="#_x0000_t32" style="position:absolute;left:11287;top:3000;width:547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" strokecolor="#c00000" strokeweight="1.5pt">
                    <v:stroke endarrow="block" joinstyle="miter"/>
                  </v:shape>
                </v:group>
                <v:group id="Group 58" o:spid="_x0000_s1038" style="position:absolute;top:24241;width:30241;height:10715" coordsize="30241,1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5" o:spid="_x0000_s1039" style="position:absolute;left:17049;top:7810;width:1319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" filled="f" strokecolor="#c00000" strokeweight="1pt"/>
                  <v:shape id="Text Box 56" o:spid="_x0000_s1040" type="#_x0000_t202" style="position:absolute;width:1181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9NwgAAANsAAAAPAAAAZHJzL2Rvd25yZXYueG1sRI9BawIx&#10;FITvhf6H8Aq91WwLyr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ARmO9NwgAAANsAAAAPAAAA&#10;AAAAAAAAAAAAAAcCAABkcnMvZG93bnJldi54bWxQSwUGAAAAAAMAAwC3AAAA9gIAAAAA&#10;" fillcolor="white [3201]" strokeweight=".5pt">
                    <v:textbox>
                      <w:txbxContent>
                        <w:p w:rsidR="006B12C1" w:rsidRDefault="006B12C1" w:rsidP="00AB172D">
                          <w:r>
                            <w:t>&lt;completed&gt;</w:t>
                          </w:r>
                        </w:p>
                        <w:p w:rsidR="006B12C1" w:rsidRDefault="006B12C1" w:rsidP="00AB172D">
                          <w:r>
                            <w:t>&lt;bookevent&gt; type in-force</w:t>
                          </w:r>
                        </w:p>
                      </w:txbxContent>
                    </v:textbox>
                  </v:shape>
                  <v:shape id="Straight Arrow Connector 57" o:spid="_x0000_s1041" type="#_x0000_t32" style="position:absolute;left:11858;top:5905;width:5188;height:26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" strokecolor="#c00000" strokeweight="1.5pt">
                    <v:stroke endarrow="block" joinstyle="miter"/>
                  </v:shape>
                </v:group>
                <v:group id="Group 63" o:spid="_x0000_s1042" style="position:absolute;left:38719;top:19097;width:16287;height:6906" coordsize="16287,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0" o:spid="_x0000_s1043" style="position:absolute;width:2238;height:6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" filled="f" strokecolor="#c00000" strokeweight="1pt"/>
                  <v:shape id="Text Box 61" o:spid="_x0000_s1044" type="#_x0000_t202" style="position:absolute;left:6381;top:1524;width:990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6B12C1" w:rsidRDefault="006B12C1" w:rsidP="00AB172D">
                          <w:r>
                            <w:t>&lt;bookpartno&gt;</w:t>
                          </w:r>
                        </w:p>
                      </w:txbxContent>
                    </v:textbox>
                  </v:shape>
                  <v:shape id="Straight Arrow Connector 62" o:spid="_x0000_s1045" type="#_x0000_t32" style="position:absolute;left:2190;top:3238;width:4382;height:1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" strokecolor="#c00000" strokeweight="1.5pt">
                    <v:stroke endarrow="block" joinstyle="miter"/>
                  </v:shape>
                </v:group>
              </v:group>
            </w:pict>
          </mc:Fallback>
        </mc:AlternateContent>
      </w:r>
    </w:p>
    <w:p w:rsidR="00675940" w:rsidRPr="006C2AF3" w:rsidRDefault="00675940" w:rsidP="00675940">
      <w:pPr>
        <w:jc w:val="center"/>
      </w:pPr>
      <w:r w:rsidRPr="006C2AF3">
        <w:rPr>
          <w:noProof/>
          <w:lang w:eastAsia="en-GB"/>
        </w:rPr>
        <w:drawing>
          <wp:inline distT="0" distB="0" distL="0" distR="0" wp14:anchorId="03085CBB" wp14:editId="72DA2A94">
            <wp:extent cx="2547620" cy="3592195"/>
            <wp:effectExtent l="0" t="0" r="508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7620" cy="3592195"/>
                    </a:xfrm>
                    <a:prstGeom prst="rect">
                      <a:avLst/>
                    </a:prstGeom>
                  </pic:spPr>
                </pic:pic>
              </a:graphicData>
            </a:graphic>
          </wp:inline>
        </w:drawing>
      </w:r>
    </w:p>
    <w:p w:rsidR="005D0002" w:rsidRDefault="005D0002" w:rsidP="00675940">
      <w:pPr>
        <w:jc w:val="center"/>
        <w:rPr>
          <w:highlight w:val="yellow"/>
        </w:rPr>
      </w:pPr>
    </w:p>
    <w:p w:rsidR="007158AB" w:rsidRPr="00260EBA" w:rsidRDefault="007158AB" w:rsidP="007158AB">
      <w:pPr>
        <w:pStyle w:val="Heading3"/>
      </w:pPr>
      <w:bookmarkStart w:id="346" w:name="_Toc469647150"/>
      <w:r w:rsidRPr="00260EBA">
        <w:t>Adding a disclaimer text to the front cover</w:t>
      </w:r>
      <w:bookmarkEnd w:id="346"/>
    </w:p>
    <w:p w:rsidR="007A5A4F" w:rsidRDefault="007158AB" w:rsidP="007158AB">
      <w:r w:rsidRPr="00260EBA">
        <w:t>There may be cases where the front cover of the Rule Book document has a disclaimer. For example:</w:t>
      </w:r>
    </w:p>
    <w:p w:rsidR="007158AB" w:rsidRDefault="007158AB" w:rsidP="007158AB"/>
    <w:p w:rsidR="007158AB" w:rsidRDefault="007158AB" w:rsidP="007158AB">
      <w:pPr>
        <w:rPr>
          <w:b/>
          <w:color w:val="FF0000"/>
          <w:highlight w:val="yellow"/>
        </w:rPr>
      </w:pPr>
      <w:r>
        <w:rPr>
          <w:noProof/>
          <w:lang w:eastAsia="en-GB"/>
        </w:rPr>
        <mc:AlternateContent>
          <mc:Choice Requires="wps">
            <w:drawing>
              <wp:anchor distT="0" distB="0" distL="114300" distR="114300" simplePos="0" relativeHeight="251683840" behindDoc="0" locked="0" layoutInCell="1" allowOverlap="1" wp14:anchorId="36A055E5" wp14:editId="2E84851D">
                <wp:simplePos x="0" y="0"/>
                <wp:positionH relativeFrom="column">
                  <wp:posOffset>180975</wp:posOffset>
                </wp:positionH>
                <wp:positionV relativeFrom="paragraph">
                  <wp:posOffset>875030</wp:posOffset>
                </wp:positionV>
                <wp:extent cx="1719263" cy="433388"/>
                <wp:effectExtent l="0" t="0" r="14605" b="24130"/>
                <wp:wrapNone/>
                <wp:docPr id="80" name="Rectangle 80"/>
                <wp:cNvGraphicFramePr/>
                <a:graphic xmlns:a="http://schemas.openxmlformats.org/drawingml/2006/main">
                  <a:graphicData uri="http://schemas.microsoft.com/office/word/2010/wordprocessingShape">
                    <wps:wsp>
                      <wps:cNvSpPr/>
                      <wps:spPr>
                        <a:xfrm>
                          <a:off x="0" y="0"/>
                          <a:ext cx="1719263" cy="4333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4608" w:rsidRDefault="00614608" w:rsidP="00614608">
                            <w:pPr>
                              <w:jc w:val="center"/>
                              <w:pPrChange w:id="347" w:author="Violeta Holmes" w:date="2019-02-04T16:03: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055E5" id="Rectangle 80" o:spid="_x0000_s1046" style="position:absolute;margin-left:14.25pt;margin-top:68.9pt;width:135.4pt;height:3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" filled="f" strokecolor="#c00000" strokeweight="1pt">
                <v:textbox>
                  <w:txbxContent>
                    <w:p w:rsidR="00614608" w:rsidRDefault="00614608" w:rsidP="00614608">
                      <w:pPr>
                        <w:jc w:val="center"/>
                        <w:pPrChange w:id="348" w:author="Violeta Holmes" w:date="2019-02-04T16:03:00Z">
                          <w:pPr/>
                        </w:pPrChange>
                      </w:pPr>
                    </w:p>
                  </w:txbxContent>
                </v:textbox>
              </v:rect>
            </w:pict>
          </mc:Fallback>
        </mc:AlternateContent>
      </w:r>
      <w:r>
        <w:rPr>
          <w:noProof/>
          <w:lang w:eastAsia="en-GB"/>
        </w:rPr>
        <w:drawing>
          <wp:inline distT="0" distB="0" distL="0" distR="0" wp14:anchorId="6516E0CC" wp14:editId="11E838C5">
            <wp:extent cx="2243099" cy="1395413"/>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7078" cy="1397889"/>
                    </a:xfrm>
                    <a:prstGeom prst="rect">
                      <a:avLst/>
                    </a:prstGeom>
                  </pic:spPr>
                </pic:pic>
              </a:graphicData>
            </a:graphic>
          </wp:inline>
        </w:drawing>
      </w:r>
    </w:p>
    <w:p w:rsidR="00845D3A" w:rsidRDefault="00845D3A" w:rsidP="007158AB"/>
    <w:p w:rsidR="007158AB" w:rsidRPr="00260EBA" w:rsidRDefault="007158AB" w:rsidP="007158AB">
      <w:r w:rsidRPr="00260EBA">
        <w:t xml:space="preserve">In cases such as these, add another &lt;booktitlealt&gt; with an </w:t>
      </w:r>
      <w:r w:rsidRPr="00260EBA">
        <w:rPr>
          <w:rStyle w:val="AttributeChar"/>
        </w:rPr>
        <w:t>@outputclass</w:t>
      </w:r>
      <w:r w:rsidRPr="00260EBA">
        <w:t xml:space="preserve"> attribute “</w:t>
      </w:r>
      <w:r w:rsidRPr="00260EBA">
        <w:rPr>
          <w:b/>
        </w:rPr>
        <w:t>cover-disclaimer</w:t>
      </w:r>
      <w:r w:rsidRPr="00260EBA">
        <w:t>” to the bookmap.</w:t>
      </w:r>
    </w:p>
    <w:p w:rsidR="007158AB" w:rsidRPr="00260EBA" w:rsidRDefault="007158AB" w:rsidP="007158AB">
      <w:pPr>
        <w:rPr>
          <w:b/>
          <w:color w:val="FF0000"/>
        </w:rPr>
      </w:pPr>
    </w:p>
    <w:p w:rsidR="007158AB" w:rsidRPr="00260EBA" w:rsidRDefault="007158AB" w:rsidP="007158AB">
      <w:pPr>
        <w:rPr>
          <w:b/>
        </w:rPr>
      </w:pPr>
      <w:r w:rsidRPr="00260EBA">
        <w:rPr>
          <w:b/>
        </w:rPr>
        <w:t>DITA example:</w:t>
      </w:r>
    </w:p>
    <w:p w:rsidR="00BD2A26" w:rsidRDefault="00BD2A26" w:rsidP="00BD2A26">
      <w:pPr>
        <w:pStyle w:val="Monospace"/>
      </w:pPr>
      <w:r>
        <w:rPr>
          <w:color w:val="000096"/>
        </w:rPr>
        <w:t>&lt;booktitle&gt;</w:t>
      </w:r>
    </w:p>
    <w:p w:rsidR="00BD2A26" w:rsidRDefault="00BD2A26" w:rsidP="00BD2A26">
      <w:pPr>
        <w:pStyle w:val="Monospace"/>
      </w:pPr>
      <w:r>
        <w:rPr>
          <w:color w:val="000096"/>
        </w:rPr>
        <w:t>&lt;booklibrary&gt;</w:t>
      </w:r>
      <w:r>
        <w:rPr>
          <w:color w:val="000000"/>
        </w:rPr>
        <w:t>Rule Book</w:t>
      </w:r>
      <w:r>
        <w:rPr>
          <w:color w:val="000096"/>
        </w:rPr>
        <w:t>&lt;/booklibrary&gt;</w:t>
      </w:r>
    </w:p>
    <w:p w:rsidR="00BD2A26" w:rsidRDefault="00BD2A26" w:rsidP="00BD2A26">
      <w:pPr>
        <w:pStyle w:val="Monospace"/>
      </w:pPr>
      <w:r>
        <w:rPr>
          <w:color w:val="000096"/>
        </w:rPr>
        <w:t>&lt;mainbooktitle&gt;</w:t>
      </w:r>
      <w:r>
        <w:rPr>
          <w:color w:val="000000"/>
        </w:rPr>
        <w:t>Handbook 1</w:t>
      </w:r>
      <w:r>
        <w:rPr>
          <w:color w:val="000096"/>
        </w:rPr>
        <w:t>&lt;/mainbooktitle&gt;</w:t>
      </w:r>
    </w:p>
    <w:p w:rsidR="00BD2A26" w:rsidRDefault="00BD2A26" w:rsidP="00BD2A26">
      <w:pPr>
        <w:pStyle w:val="Monospace"/>
      </w:pPr>
      <w:r>
        <w:rPr>
          <w:color w:val="000096"/>
        </w:rPr>
        <w:t>&lt;booktitlealt&gt;</w:t>
      </w:r>
      <w:r>
        <w:rPr>
          <w:color w:val="000000"/>
        </w:rPr>
        <w:t>General du</w:t>
      </w:r>
      <w:r w:rsidR="00ED6027">
        <w:rPr>
          <w:color w:val="000000"/>
        </w:rPr>
        <w:t>ties and track safety for track w</w:t>
      </w:r>
      <w:r>
        <w:rPr>
          <w:color w:val="000000"/>
        </w:rPr>
        <w:t>orkers</w:t>
      </w:r>
      <w:r>
        <w:rPr>
          <w:color w:val="000096"/>
        </w:rPr>
        <w:t>&lt;/booktitlealt&gt;</w:t>
      </w:r>
    </w:p>
    <w:p w:rsidR="00BD2A26" w:rsidRDefault="00BD2A26" w:rsidP="00BD2A26">
      <w:pPr>
        <w:pStyle w:val="Monospace"/>
      </w:pPr>
      <w:r>
        <w:rPr>
          <w:color w:val="000096"/>
        </w:rPr>
        <w:t>&lt;booktitlealt outputclass=”cover-disclaimer”&gt;</w:t>
      </w:r>
      <w:r w:rsidRPr="00BD2A26">
        <w:t>If you go on electrified lines, you will also need the relevant electrified lines instructions.</w:t>
      </w:r>
      <w:r>
        <w:rPr>
          <w:color w:val="000096"/>
        </w:rPr>
        <w:t>&lt;/booktitlealt&gt;</w:t>
      </w:r>
    </w:p>
    <w:p w:rsidR="00BD2A26" w:rsidRDefault="00BD2A26" w:rsidP="00BD2A26">
      <w:r>
        <w:rPr>
          <w:rFonts w:ascii="Courier New" w:hAnsi="Courier New" w:cs="Courier New"/>
          <w:color w:val="000096"/>
          <w:sz w:val="20"/>
          <w:szCs w:val="20"/>
        </w:rPr>
        <w:t>&lt;/booktitle&gt;</w:t>
      </w:r>
    </w:p>
    <w:p w:rsidR="007158AB" w:rsidRDefault="007158AB" w:rsidP="007158AB">
      <w:pPr>
        <w:rPr>
          <w:b/>
          <w:color w:val="FF0000"/>
          <w:highlight w:val="yellow"/>
        </w:rPr>
      </w:pPr>
    </w:p>
    <w:p w:rsidR="007158AB" w:rsidRDefault="007158AB" w:rsidP="007158AB">
      <w:pPr>
        <w:rPr>
          <w:b/>
          <w:color w:val="FF0000"/>
          <w:highlight w:val="yellow"/>
        </w:rPr>
      </w:pPr>
    </w:p>
    <w:p w:rsidR="007A5A4F" w:rsidRPr="00260EBA" w:rsidRDefault="007A5A4F" w:rsidP="007A5A4F">
      <w:pPr>
        <w:pStyle w:val="Heading2"/>
      </w:pPr>
      <w:bookmarkStart w:id="349" w:name="_Toc469647151"/>
      <w:r w:rsidRPr="00260EBA">
        <w:t>Producing a copyrights page for a Rule Book</w:t>
      </w:r>
      <w:bookmarkEnd w:id="349"/>
    </w:p>
    <w:p w:rsidR="009B103E" w:rsidRDefault="00953F6F" w:rsidP="007A5A4F">
      <w:r w:rsidRPr="00260EBA">
        <w:rPr>
          <w:noProof/>
          <w:lang w:eastAsia="en-GB"/>
        </w:rPr>
        <w:drawing>
          <wp:anchor distT="0" distB="0" distL="114300" distR="114300" simplePos="0" relativeHeight="251682816" behindDoc="0" locked="0" layoutInCell="1" allowOverlap="1" wp14:anchorId="2A3914F1" wp14:editId="6AE52150">
            <wp:simplePos x="0" y="0"/>
            <wp:positionH relativeFrom="column">
              <wp:posOffset>0</wp:posOffset>
            </wp:positionH>
            <wp:positionV relativeFrom="paragraph">
              <wp:posOffset>-2222</wp:posOffset>
            </wp:positionV>
            <wp:extent cx="2690813" cy="34303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90813" cy="3430320"/>
                    </a:xfrm>
                    <a:prstGeom prst="rect">
                      <a:avLst/>
                    </a:prstGeom>
                  </pic:spPr>
                </pic:pic>
              </a:graphicData>
            </a:graphic>
          </wp:anchor>
        </w:drawing>
      </w:r>
      <w:r w:rsidR="007A5A4F" w:rsidRPr="00260EBA">
        <w:t xml:space="preserve">The </w:t>
      </w:r>
      <w:r w:rsidR="009B103E" w:rsidRPr="00260EBA">
        <w:t xml:space="preserve">copyrights page of </w:t>
      </w:r>
      <w:r w:rsidR="007A5A4F" w:rsidRPr="00260EBA">
        <w:t xml:space="preserve">a Rule Book </w:t>
      </w:r>
      <w:r w:rsidR="009B103E" w:rsidRPr="00260EBA">
        <w:t xml:space="preserve">is created automatically during publishing from DITA to PDF from metadata entered in the &lt;bookmeta&gt; of each bookmap. </w:t>
      </w:r>
    </w:p>
    <w:p w:rsidR="009B103E" w:rsidRDefault="009B103E" w:rsidP="007A5A4F"/>
    <w:p w:rsidR="00FA0A59" w:rsidRPr="00260EBA" w:rsidRDefault="009B103E" w:rsidP="007A5A4F">
      <w:r w:rsidRPr="00260EBA">
        <w:t>For the automatic copyrights page generation to work, you must ensure that these metadata elements have been added</w:t>
      </w:r>
      <w:r w:rsidR="00FA0A59" w:rsidRPr="00260EBA">
        <w:t xml:space="preserve"> into &lt;bookmeta&gt;</w:t>
      </w:r>
      <w:r w:rsidRPr="00260EBA">
        <w:t xml:space="preserve">. </w:t>
      </w:r>
    </w:p>
    <w:p w:rsidR="00FA0A59" w:rsidRPr="00260EBA" w:rsidRDefault="00FA0A59" w:rsidP="007A5A4F"/>
    <w:p w:rsidR="00C2210F" w:rsidRPr="00260EBA" w:rsidRDefault="00FA0A59" w:rsidP="007A5A4F">
      <w:r w:rsidRPr="00260EBA">
        <w:rPr>
          <w:b/>
        </w:rPr>
        <w:t>Note:</w:t>
      </w:r>
      <w:r w:rsidRPr="00260EBA">
        <w:t xml:space="preserve"> Complete texts are not needed, as they are also added automatically during publishing. </w:t>
      </w:r>
      <w:r w:rsidR="00C2210F" w:rsidRPr="00260EBA">
        <w:t>These texts reside in a separate file and are not part of the DITA content in easyDITA.</w:t>
      </w:r>
    </w:p>
    <w:p w:rsidR="00C2210F" w:rsidRPr="00260EBA" w:rsidRDefault="00C2210F" w:rsidP="007A5A4F"/>
    <w:p w:rsidR="007A5A4F" w:rsidRDefault="00FA0A59" w:rsidP="007A5A4F">
      <w:r w:rsidRPr="00260EBA">
        <w:t>The templates have the necessary content as placeholders.</w:t>
      </w:r>
    </w:p>
    <w:p w:rsidR="00C2210F" w:rsidRPr="00E36F66" w:rsidRDefault="00C2210F" w:rsidP="007A5A4F"/>
    <w:p w:rsidR="007A5A4F" w:rsidRDefault="007A5A4F" w:rsidP="007A5A4F"/>
    <w:p w:rsidR="00953F6F" w:rsidRDefault="00953F6F" w:rsidP="007A5A4F"/>
    <w:p w:rsidR="00953F6F" w:rsidRDefault="00953F6F" w:rsidP="007A5A4F"/>
    <w:p w:rsidR="00953F6F" w:rsidRDefault="00953F6F" w:rsidP="007A5A4F"/>
    <w:p w:rsidR="00953F6F" w:rsidRDefault="00953F6F" w:rsidP="007A5A4F"/>
    <w:p w:rsidR="00953F6F" w:rsidRDefault="00953F6F" w:rsidP="007A5A4F"/>
    <w:p w:rsidR="00953F6F" w:rsidRPr="00E36F66" w:rsidRDefault="00953F6F" w:rsidP="007A5A4F"/>
    <w:tbl>
      <w:tblPr>
        <w:tblStyle w:val="TableGrid"/>
        <w:tblW w:w="0" w:type="auto"/>
        <w:tblCellMar>
          <w:top w:w="113" w:type="dxa"/>
          <w:bottom w:w="113" w:type="dxa"/>
        </w:tblCellMar>
        <w:tblLook w:val="04A0" w:firstRow="1" w:lastRow="0" w:firstColumn="1" w:lastColumn="0" w:noHBand="0" w:noVBand="1"/>
      </w:tblPr>
      <w:tblGrid>
        <w:gridCol w:w="3639"/>
        <w:gridCol w:w="5377"/>
      </w:tblGrid>
      <w:tr w:rsidR="009B103E" w:rsidRPr="00E36F66" w:rsidTr="00A20D48">
        <w:tc>
          <w:tcPr>
            <w:tcW w:w="3639" w:type="dxa"/>
            <w:shd w:val="clear" w:color="auto" w:fill="FBE4D5" w:themeFill="accent2" w:themeFillTint="33"/>
          </w:tcPr>
          <w:p w:rsidR="009B103E" w:rsidRPr="00E36F66" w:rsidRDefault="00FA0A59" w:rsidP="00860948">
            <w:pPr>
              <w:rPr>
                <w:b/>
              </w:rPr>
            </w:pPr>
            <w:r>
              <w:rPr>
                <w:b/>
              </w:rPr>
              <w:t>Text</w:t>
            </w:r>
          </w:p>
        </w:tc>
        <w:tc>
          <w:tcPr>
            <w:tcW w:w="5377" w:type="dxa"/>
            <w:shd w:val="clear" w:color="auto" w:fill="FBE4D5" w:themeFill="accent2" w:themeFillTint="33"/>
          </w:tcPr>
          <w:p w:rsidR="009B103E" w:rsidRPr="00E36F66" w:rsidRDefault="00FA0A59" w:rsidP="00860948">
            <w:pPr>
              <w:rPr>
                <w:b/>
              </w:rPr>
            </w:pPr>
            <w:r>
              <w:rPr>
                <w:b/>
              </w:rPr>
              <w:t>Generated from</w:t>
            </w:r>
          </w:p>
        </w:tc>
      </w:tr>
      <w:tr w:rsidR="009B103E" w:rsidRPr="00260EBA" w:rsidTr="00A20D48">
        <w:tc>
          <w:tcPr>
            <w:tcW w:w="3639" w:type="dxa"/>
          </w:tcPr>
          <w:p w:rsidR="00FA0A59" w:rsidRPr="00260EBA" w:rsidRDefault="00FA0A59" w:rsidP="00FA0A59">
            <w:pPr>
              <w:rPr>
                <w:rStyle w:val="MonospaceChar"/>
                <w:rFonts w:ascii="Times New Roman" w:hAnsi="Times New Roman" w:cs="Times New Roman"/>
                <w:sz w:val="22"/>
              </w:rPr>
            </w:pPr>
            <w:r w:rsidRPr="00260EBA">
              <w:rPr>
                <w:rStyle w:val="MonospaceChar"/>
                <w:rFonts w:ascii="Times New Roman" w:hAnsi="Times New Roman" w:cs="Times New Roman"/>
                <w:sz w:val="22"/>
              </w:rPr>
              <w:t>Published by:</w:t>
            </w:r>
          </w:p>
          <w:p w:rsidR="00FA0A59" w:rsidRPr="00260EBA" w:rsidRDefault="00FA0A59" w:rsidP="00FA0A59">
            <w:pPr>
              <w:rPr>
                <w:rStyle w:val="MonospaceChar"/>
                <w:rFonts w:ascii="Times New Roman" w:hAnsi="Times New Roman" w:cs="Times New Roman"/>
                <w:sz w:val="22"/>
              </w:rPr>
            </w:pPr>
            <w:r w:rsidRPr="00260EBA">
              <w:rPr>
                <w:rStyle w:val="MonospaceChar"/>
                <w:rFonts w:ascii="Times New Roman" w:hAnsi="Times New Roman" w:cs="Times New Roman"/>
                <w:sz w:val="22"/>
              </w:rPr>
              <w:t>RSSB</w:t>
            </w:r>
          </w:p>
          <w:p w:rsidR="009B103E" w:rsidRPr="00260EBA" w:rsidRDefault="00FA0A59" w:rsidP="00FA0A59">
            <w:r w:rsidRPr="00260EBA">
              <w:rPr>
                <w:rStyle w:val="MonospaceChar"/>
                <w:rFonts w:ascii="Times New Roman" w:hAnsi="Times New Roman" w:cs="Times New Roman"/>
                <w:sz w:val="22"/>
              </w:rPr>
              <w:t>The authoritative version of this document</w:t>
            </w:r>
            <w:r w:rsidR="00860948" w:rsidRPr="00260EBA">
              <w:rPr>
                <w:rStyle w:val="MonospaceChar"/>
                <w:rFonts w:ascii="Times New Roman" w:hAnsi="Times New Roman" w:cs="Times New Roman"/>
                <w:sz w:val="22"/>
              </w:rPr>
              <w:t xml:space="preserve"> is available at www.rssb.co.uk</w:t>
            </w:r>
          </w:p>
        </w:tc>
        <w:tc>
          <w:tcPr>
            <w:tcW w:w="5377" w:type="dxa"/>
          </w:tcPr>
          <w:p w:rsidR="009B103E" w:rsidRPr="00260EBA" w:rsidRDefault="00860948" w:rsidP="00860948">
            <w:pPr>
              <w:pStyle w:val="Monospace"/>
            </w:pPr>
            <w:r w:rsidRPr="00260EBA">
              <w:t>&lt;publisherinformation&gt;&lt;organization&gt;</w:t>
            </w:r>
          </w:p>
          <w:p w:rsidR="00860948" w:rsidRPr="00260EBA" w:rsidRDefault="00860948" w:rsidP="00860948"/>
          <w:p w:rsidR="00860948" w:rsidRPr="00260EBA" w:rsidRDefault="00860948" w:rsidP="00860948">
            <w:pPr>
              <w:rPr>
                <w:b/>
              </w:rPr>
            </w:pPr>
            <w:r w:rsidRPr="00260EBA">
              <w:rPr>
                <w:b/>
              </w:rPr>
              <w:t>DITA example:</w:t>
            </w:r>
          </w:p>
          <w:p w:rsidR="00860948" w:rsidRPr="00260EBA" w:rsidRDefault="00860948" w:rsidP="00860948">
            <w:pPr>
              <w:pStyle w:val="Monospace"/>
            </w:pPr>
            <w:r w:rsidRPr="00260EBA">
              <w:t>&lt;publisherinformation&gt;</w:t>
            </w:r>
            <w:r w:rsidRPr="00260EBA">
              <w:rPr>
                <w:color w:val="000000"/>
              </w:rPr>
              <w:br/>
            </w:r>
            <w:r w:rsidRPr="00260EBA">
              <w:t>&lt;organization&gt;</w:t>
            </w:r>
            <w:r w:rsidRPr="00260EBA">
              <w:rPr>
                <w:color w:val="000000"/>
              </w:rPr>
              <w:t>RSSB</w:t>
            </w:r>
            <w:r w:rsidRPr="00260EBA">
              <w:t>&lt;/organization&gt;</w:t>
            </w:r>
          </w:p>
          <w:p w:rsidR="00860948" w:rsidRPr="00260EBA" w:rsidRDefault="00860948" w:rsidP="00860948">
            <w:pPr>
              <w:pStyle w:val="Monospace"/>
            </w:pPr>
            <w:r w:rsidRPr="00260EBA">
              <w:t>…</w:t>
            </w:r>
          </w:p>
          <w:p w:rsidR="00860948" w:rsidRPr="00260EBA" w:rsidRDefault="00860948" w:rsidP="00860948">
            <w:pPr>
              <w:pStyle w:val="Monospace"/>
            </w:pPr>
            <w:r w:rsidRPr="00260EBA">
              <w:t>&lt;/publisherinformation&gt;</w:t>
            </w:r>
          </w:p>
          <w:p w:rsidR="00860948" w:rsidRPr="00260EBA" w:rsidRDefault="00860948" w:rsidP="00860948"/>
          <w:p w:rsidR="00860948" w:rsidRPr="00260EBA" w:rsidRDefault="00860948" w:rsidP="00860948">
            <w:r w:rsidRPr="00260EBA">
              <w:t>The texts “Published by” and “</w:t>
            </w:r>
            <w:r w:rsidRPr="00260EBA">
              <w:rPr>
                <w:rStyle w:val="MonospaceChar"/>
                <w:rFonts w:ascii="Times New Roman" w:hAnsi="Times New Roman" w:cs="Times New Roman"/>
                <w:sz w:val="22"/>
              </w:rPr>
              <w:t>The authoritative version of this document is available at www.rssb.co.uk” are added automatically and does not need to be written in the bookmap.</w:t>
            </w:r>
          </w:p>
        </w:tc>
      </w:tr>
      <w:tr w:rsidR="009B103E" w:rsidRPr="00260EBA" w:rsidTr="00A20D48">
        <w:trPr>
          <w:trHeight w:val="531"/>
        </w:trPr>
        <w:tc>
          <w:tcPr>
            <w:tcW w:w="3639" w:type="dxa"/>
          </w:tcPr>
          <w:p w:rsidR="009B103E" w:rsidRPr="00260EBA" w:rsidRDefault="00860948" w:rsidP="00860948">
            <w:r w:rsidRPr="00260EBA">
              <w:rPr>
                <w:rStyle w:val="MonospaceChar"/>
                <w:rFonts w:ascii="Times New Roman" w:hAnsi="Times New Roman" w:cs="Times New Roman"/>
                <w:sz w:val="22"/>
              </w:rPr>
              <w:t>Contents approved by Traffic Operation and Management Standards Committee.</w:t>
            </w:r>
          </w:p>
        </w:tc>
        <w:tc>
          <w:tcPr>
            <w:tcW w:w="5377" w:type="dxa"/>
          </w:tcPr>
          <w:p w:rsidR="009B103E" w:rsidRPr="00260EBA" w:rsidRDefault="00860948" w:rsidP="00953F6F">
            <w:pPr>
              <w:pStyle w:val="Monospace"/>
            </w:pPr>
            <w:r w:rsidRPr="00260EBA">
              <w:t>&lt;bookchangehistory&gt;&lt;approved&gt;&lt;organization&gt;</w:t>
            </w:r>
          </w:p>
          <w:p w:rsidR="00860948" w:rsidRPr="00260EBA" w:rsidRDefault="00860948" w:rsidP="00860948"/>
          <w:p w:rsidR="00860948" w:rsidRPr="00260EBA" w:rsidRDefault="00860948" w:rsidP="00860948">
            <w:pPr>
              <w:rPr>
                <w:b/>
              </w:rPr>
            </w:pPr>
            <w:r w:rsidRPr="00260EBA">
              <w:rPr>
                <w:b/>
              </w:rPr>
              <w:t>DITA example:</w:t>
            </w:r>
          </w:p>
          <w:p w:rsidR="00860948" w:rsidRPr="00260EBA" w:rsidRDefault="00860948" w:rsidP="00860948">
            <w:pPr>
              <w:pStyle w:val="Monospace"/>
              <w:rPr>
                <w:color w:val="000096"/>
              </w:rPr>
            </w:pPr>
            <w:r w:rsidRPr="00260EBA">
              <w:rPr>
                <w:color w:val="000096"/>
              </w:rPr>
              <w:t>&lt;bookchangehistory&gt;</w:t>
            </w:r>
          </w:p>
          <w:p w:rsidR="00860948" w:rsidRPr="00260EBA" w:rsidRDefault="00860948" w:rsidP="00860948">
            <w:pPr>
              <w:pStyle w:val="Monospace"/>
              <w:rPr>
                <w:color w:val="000096"/>
              </w:rPr>
            </w:pPr>
            <w:r w:rsidRPr="00260EBA">
              <w:rPr>
                <w:color w:val="000096"/>
              </w:rPr>
              <w:t>&lt;approved&gt;</w:t>
            </w:r>
          </w:p>
          <w:p w:rsidR="00860948" w:rsidRPr="00260EBA" w:rsidRDefault="00860948" w:rsidP="00860948">
            <w:pPr>
              <w:pStyle w:val="Monospace"/>
            </w:pPr>
            <w:r w:rsidRPr="00260EBA">
              <w:rPr>
                <w:color w:val="000096"/>
              </w:rPr>
              <w:t xml:space="preserve">    &lt;person&gt;</w:t>
            </w:r>
            <w:r w:rsidRPr="00260EBA">
              <w:t xml:space="preserve">name of the person who </w:t>
            </w:r>
          </w:p>
          <w:p w:rsidR="00860948" w:rsidRPr="00260EBA" w:rsidRDefault="00860948" w:rsidP="00860948">
            <w:pPr>
              <w:pStyle w:val="Monospace"/>
              <w:rPr>
                <w:color w:val="000096"/>
              </w:rPr>
            </w:pPr>
            <w:r w:rsidRPr="00260EBA">
              <w:t xml:space="preserve">    approved the document</w:t>
            </w:r>
            <w:r w:rsidRPr="00260EBA">
              <w:rPr>
                <w:color w:val="000096"/>
              </w:rPr>
              <w:t>&lt;/person&gt;</w:t>
            </w:r>
          </w:p>
          <w:p w:rsidR="00860948" w:rsidRPr="00260EBA" w:rsidRDefault="00860948" w:rsidP="00860948">
            <w:pPr>
              <w:pStyle w:val="Monospace"/>
              <w:rPr>
                <w:color w:val="000000"/>
              </w:rPr>
            </w:pPr>
            <w:r w:rsidRPr="00260EBA">
              <w:rPr>
                <w:color w:val="000096"/>
              </w:rPr>
              <w:t xml:space="preserve">    &lt;organization&gt;</w:t>
            </w:r>
            <w:r w:rsidRPr="00260EBA">
              <w:rPr>
                <w:color w:val="000000"/>
              </w:rPr>
              <w:t xml:space="preserve">Traffic Operation and </w:t>
            </w:r>
          </w:p>
          <w:p w:rsidR="00860948" w:rsidRPr="00260EBA" w:rsidRDefault="00860948" w:rsidP="00860948">
            <w:pPr>
              <w:pStyle w:val="Monospace"/>
              <w:rPr>
                <w:color w:val="000096"/>
              </w:rPr>
            </w:pPr>
            <w:r w:rsidRPr="00260EBA">
              <w:rPr>
                <w:color w:val="000000"/>
              </w:rPr>
              <w:t xml:space="preserve">    Management Standards Committee</w:t>
            </w:r>
          </w:p>
          <w:p w:rsidR="00860948" w:rsidRPr="00260EBA" w:rsidRDefault="00860948" w:rsidP="00860948">
            <w:pPr>
              <w:pStyle w:val="Monospace"/>
              <w:rPr>
                <w:color w:val="000096"/>
              </w:rPr>
            </w:pPr>
            <w:r w:rsidRPr="00260EBA">
              <w:rPr>
                <w:color w:val="000096"/>
              </w:rPr>
              <w:t xml:space="preserve">    &lt;/organization&gt;</w:t>
            </w:r>
          </w:p>
          <w:p w:rsidR="00860948" w:rsidRPr="00260EBA" w:rsidRDefault="00860948" w:rsidP="00860948">
            <w:pPr>
              <w:pStyle w:val="Monospace"/>
            </w:pPr>
            <w:r w:rsidRPr="00260EBA">
              <w:rPr>
                <w:color w:val="000096"/>
              </w:rPr>
              <w:t xml:space="preserve">    …</w:t>
            </w:r>
          </w:p>
          <w:p w:rsidR="00860948" w:rsidRPr="00260EBA" w:rsidRDefault="00860948" w:rsidP="00860948">
            <w:pPr>
              <w:rPr>
                <w:rFonts w:ascii="Courier New" w:hAnsi="Courier New" w:cs="Courier New"/>
                <w:b/>
              </w:rPr>
            </w:pPr>
            <w:r w:rsidRPr="00260EBA">
              <w:rPr>
                <w:rFonts w:ascii="Courier New" w:hAnsi="Courier New" w:cs="Courier New"/>
                <w:color w:val="000096"/>
                <w:sz w:val="20"/>
              </w:rPr>
              <w:t>&lt;/bookchangehistory&gt;</w:t>
            </w:r>
          </w:p>
          <w:p w:rsidR="00860948" w:rsidRPr="00260EBA" w:rsidRDefault="00860948" w:rsidP="00860948"/>
          <w:p w:rsidR="00860948" w:rsidRPr="00260EBA" w:rsidRDefault="00860948" w:rsidP="00860948">
            <w:r w:rsidRPr="00260EBA">
              <w:t>The text “Contents approved by” is added automatically and does not need to be written in the bookmap.</w:t>
            </w:r>
          </w:p>
        </w:tc>
      </w:tr>
      <w:tr w:rsidR="009B103E" w:rsidRPr="00260EBA" w:rsidTr="00A20D48">
        <w:tc>
          <w:tcPr>
            <w:tcW w:w="3639" w:type="dxa"/>
          </w:tcPr>
          <w:p w:rsidR="009B103E" w:rsidRPr="00260EBA" w:rsidRDefault="00860948" w:rsidP="00860948">
            <w:r w:rsidRPr="00260EBA">
              <w:rPr>
                <w:rStyle w:val="MonospaceChar"/>
                <w:rFonts w:ascii="Times New Roman" w:hAnsi="Times New Roman" w:cs="Times New Roman"/>
                <w:sz w:val="22"/>
              </w:rPr>
              <w:t>Enquiries on this document can be forwarded to: enquirydesk@rssb.co.uk</w:t>
            </w:r>
          </w:p>
        </w:tc>
        <w:tc>
          <w:tcPr>
            <w:tcW w:w="5377" w:type="dxa"/>
          </w:tcPr>
          <w:p w:rsidR="009B103E" w:rsidRPr="00260EBA" w:rsidRDefault="00860948" w:rsidP="00860948">
            <w:r w:rsidRPr="00260EBA">
              <w:t>This text is added automatically and does not need to be written in the bookmap.</w:t>
            </w:r>
          </w:p>
        </w:tc>
      </w:tr>
      <w:tr w:rsidR="009B103E" w:rsidRPr="00260EBA" w:rsidTr="00A20D48">
        <w:tc>
          <w:tcPr>
            <w:tcW w:w="3639" w:type="dxa"/>
          </w:tcPr>
          <w:p w:rsidR="009B103E" w:rsidRPr="00260EBA" w:rsidRDefault="00860948" w:rsidP="00FA0A59">
            <w:pPr>
              <w:rPr>
                <w:rStyle w:val="MonospaceChar"/>
                <w:rFonts w:ascii="Times New Roman" w:hAnsi="Times New Roman" w:cs="Times New Roman"/>
              </w:rPr>
            </w:pPr>
            <w:r w:rsidRPr="00260EBA">
              <w:rPr>
                <w:rStyle w:val="MonospaceChar"/>
                <w:rFonts w:ascii="Times New Roman" w:hAnsi="Times New Roman" w:cs="Times New Roman"/>
                <w:sz w:val="22"/>
              </w:rPr>
              <w:t>First issued [month] [year]</w:t>
            </w:r>
          </w:p>
        </w:tc>
        <w:tc>
          <w:tcPr>
            <w:tcW w:w="5377" w:type="dxa"/>
          </w:tcPr>
          <w:p w:rsidR="00953F6F" w:rsidRPr="00260EBA" w:rsidRDefault="00953F6F" w:rsidP="00953F6F">
            <w:pPr>
              <w:pStyle w:val="Monospace"/>
            </w:pPr>
            <w:r w:rsidRPr="00260EBA">
              <w:t>&lt;bookchangehistory&gt;&lt;approved&gt;&lt;started&gt;</w:t>
            </w:r>
          </w:p>
          <w:p w:rsidR="00953F6F" w:rsidRPr="00260EBA" w:rsidRDefault="00953F6F" w:rsidP="00953F6F">
            <w:pPr>
              <w:rPr>
                <w:b/>
              </w:rPr>
            </w:pPr>
          </w:p>
          <w:p w:rsidR="00953F6F" w:rsidRPr="00260EBA" w:rsidRDefault="00953F6F" w:rsidP="00953F6F">
            <w:pPr>
              <w:rPr>
                <w:b/>
              </w:rPr>
            </w:pPr>
            <w:r w:rsidRPr="00260EBA">
              <w:rPr>
                <w:b/>
              </w:rPr>
              <w:t>DITA example:</w:t>
            </w:r>
          </w:p>
          <w:p w:rsidR="00953F6F" w:rsidRPr="00260EBA" w:rsidRDefault="00953F6F" w:rsidP="00953F6F">
            <w:pPr>
              <w:pStyle w:val="Monospace"/>
              <w:rPr>
                <w:color w:val="000096"/>
              </w:rPr>
            </w:pPr>
            <w:r w:rsidRPr="00260EBA">
              <w:rPr>
                <w:color w:val="000096"/>
              </w:rPr>
              <w:t>&lt;bookchangehistory&gt;</w:t>
            </w:r>
          </w:p>
          <w:p w:rsidR="00953F6F" w:rsidRPr="00260EBA" w:rsidRDefault="00953F6F" w:rsidP="00953F6F">
            <w:pPr>
              <w:pStyle w:val="Monospace"/>
              <w:rPr>
                <w:color w:val="000096"/>
              </w:rPr>
            </w:pPr>
            <w:r w:rsidRPr="00260EBA">
              <w:rPr>
                <w:color w:val="000096"/>
              </w:rPr>
              <w:t>&lt;approved&gt;</w:t>
            </w:r>
          </w:p>
          <w:p w:rsidR="00953F6F" w:rsidRPr="00260EBA" w:rsidRDefault="00953F6F" w:rsidP="00953F6F">
            <w:pPr>
              <w:pStyle w:val="Monospace"/>
            </w:pPr>
            <w:r w:rsidRPr="00260EBA">
              <w:rPr>
                <w:color w:val="000096"/>
              </w:rPr>
              <w:t xml:space="preserve">    &lt;person&gt;</w:t>
            </w:r>
            <w:r w:rsidRPr="00260EBA">
              <w:t xml:space="preserve">name of the person who </w:t>
            </w:r>
          </w:p>
          <w:p w:rsidR="00953F6F" w:rsidRPr="00260EBA" w:rsidRDefault="00953F6F" w:rsidP="00953F6F">
            <w:pPr>
              <w:pStyle w:val="Monospace"/>
              <w:rPr>
                <w:color w:val="000096"/>
              </w:rPr>
            </w:pPr>
            <w:r w:rsidRPr="00260EBA">
              <w:t xml:space="preserve">    approved the document</w:t>
            </w:r>
            <w:r w:rsidRPr="00260EBA">
              <w:rPr>
                <w:color w:val="000096"/>
              </w:rPr>
              <w:t>&lt;/person&gt;</w:t>
            </w:r>
          </w:p>
          <w:p w:rsidR="00953F6F" w:rsidRPr="00260EBA" w:rsidRDefault="00953F6F" w:rsidP="00953F6F">
            <w:pPr>
              <w:pStyle w:val="Monospace"/>
              <w:rPr>
                <w:color w:val="000000"/>
              </w:rPr>
            </w:pPr>
            <w:r w:rsidRPr="00260EBA">
              <w:rPr>
                <w:color w:val="000096"/>
              </w:rPr>
              <w:t xml:space="preserve">    &lt;organization&gt;</w:t>
            </w:r>
            <w:r w:rsidRPr="00260EBA">
              <w:rPr>
                <w:color w:val="000000"/>
              </w:rPr>
              <w:t xml:space="preserve">Traffic Operation and </w:t>
            </w:r>
          </w:p>
          <w:p w:rsidR="00953F6F" w:rsidRPr="00260EBA" w:rsidRDefault="00953F6F" w:rsidP="00953F6F">
            <w:pPr>
              <w:pStyle w:val="Monospace"/>
              <w:rPr>
                <w:color w:val="000096"/>
              </w:rPr>
            </w:pPr>
            <w:r w:rsidRPr="00260EBA">
              <w:rPr>
                <w:color w:val="000000"/>
              </w:rPr>
              <w:t xml:space="preserve">    Management Standards Committee</w:t>
            </w:r>
          </w:p>
          <w:p w:rsidR="00953F6F" w:rsidRPr="00260EBA" w:rsidRDefault="00953F6F" w:rsidP="00953F6F">
            <w:pPr>
              <w:pStyle w:val="Monospace"/>
              <w:rPr>
                <w:color w:val="000096"/>
              </w:rPr>
            </w:pPr>
            <w:r w:rsidRPr="00260EBA">
              <w:rPr>
                <w:color w:val="000096"/>
              </w:rPr>
              <w:t xml:space="preserve">    &lt;/organization&gt;</w:t>
            </w:r>
          </w:p>
          <w:p w:rsidR="00953F6F" w:rsidRPr="00260EBA" w:rsidRDefault="00953F6F" w:rsidP="00953F6F">
            <w:pPr>
              <w:pStyle w:val="Monospace"/>
              <w:rPr>
                <w:color w:val="000096"/>
              </w:rPr>
            </w:pPr>
            <w:r w:rsidRPr="00260EBA">
              <w:rPr>
                <w:color w:val="000096"/>
              </w:rPr>
              <w:t xml:space="preserve">    &lt;started&gt;</w:t>
            </w:r>
          </w:p>
          <w:p w:rsidR="00953F6F" w:rsidRPr="00260EBA" w:rsidRDefault="00953F6F" w:rsidP="00953F6F">
            <w:pPr>
              <w:pStyle w:val="Monospace"/>
              <w:rPr>
                <w:color w:val="000096"/>
              </w:rPr>
            </w:pPr>
            <w:r w:rsidRPr="00260EBA">
              <w:rPr>
                <w:color w:val="000096"/>
              </w:rPr>
              <w:t xml:space="preserve">        &lt;month&gt;</w:t>
            </w:r>
            <w:r w:rsidRPr="00260EBA">
              <w:rPr>
                <w:color w:val="000000"/>
              </w:rPr>
              <w:t>June</w:t>
            </w:r>
            <w:r w:rsidRPr="00260EBA">
              <w:rPr>
                <w:color w:val="000096"/>
              </w:rPr>
              <w:t>&lt;/month&gt;</w:t>
            </w:r>
            <w:r w:rsidRPr="00260EBA">
              <w:rPr>
                <w:color w:val="000000"/>
              </w:rPr>
              <w:br/>
            </w:r>
            <w:r w:rsidRPr="00260EBA">
              <w:rPr>
                <w:color w:val="000000"/>
              </w:rPr>
              <w:tab/>
              <w:t xml:space="preserve">  </w:t>
            </w:r>
            <w:r w:rsidRPr="00260EBA">
              <w:rPr>
                <w:color w:val="000096"/>
              </w:rPr>
              <w:t>&lt;year&gt;</w:t>
            </w:r>
            <w:r w:rsidRPr="00260EBA">
              <w:rPr>
                <w:color w:val="000000"/>
              </w:rPr>
              <w:t>2003</w:t>
            </w:r>
            <w:r w:rsidRPr="00260EBA">
              <w:rPr>
                <w:color w:val="000096"/>
              </w:rPr>
              <w:t>&lt;/year&gt;</w:t>
            </w:r>
          </w:p>
          <w:p w:rsidR="00953F6F" w:rsidRPr="00260EBA" w:rsidRDefault="00953F6F" w:rsidP="00953F6F">
            <w:pPr>
              <w:pStyle w:val="Monospace"/>
            </w:pPr>
            <w:r w:rsidRPr="00260EBA">
              <w:rPr>
                <w:color w:val="000096"/>
              </w:rPr>
              <w:t xml:space="preserve">    &lt;/started&gt;</w:t>
            </w:r>
          </w:p>
          <w:p w:rsidR="00953F6F" w:rsidRPr="00260EBA" w:rsidRDefault="00953F6F" w:rsidP="00953F6F">
            <w:pPr>
              <w:pStyle w:val="Monospace"/>
            </w:pPr>
            <w:r w:rsidRPr="00260EBA">
              <w:rPr>
                <w:color w:val="000096"/>
              </w:rPr>
              <w:t xml:space="preserve">    …</w:t>
            </w:r>
          </w:p>
          <w:p w:rsidR="00953F6F" w:rsidRPr="00260EBA" w:rsidRDefault="00953F6F" w:rsidP="00953F6F">
            <w:pPr>
              <w:rPr>
                <w:rFonts w:ascii="Courier New" w:hAnsi="Courier New" w:cs="Courier New"/>
                <w:b/>
              </w:rPr>
            </w:pPr>
            <w:r w:rsidRPr="00260EBA">
              <w:rPr>
                <w:rFonts w:ascii="Courier New" w:hAnsi="Courier New" w:cs="Courier New"/>
                <w:color w:val="000096"/>
                <w:sz w:val="20"/>
              </w:rPr>
              <w:t>&lt;/bookchangehistory&gt;</w:t>
            </w:r>
          </w:p>
          <w:p w:rsidR="00953F6F" w:rsidRPr="00260EBA" w:rsidRDefault="00953F6F" w:rsidP="00953F6F"/>
          <w:p w:rsidR="009B103E" w:rsidRPr="00260EBA" w:rsidRDefault="00953F6F" w:rsidP="00953F6F">
            <w:r w:rsidRPr="00260EBA">
              <w:t>The text “First issued” is added automatically and does not need to be written in the bookmap.</w:t>
            </w:r>
          </w:p>
        </w:tc>
      </w:tr>
      <w:tr w:rsidR="009B103E" w:rsidRPr="00260EBA" w:rsidTr="00A20D48">
        <w:tc>
          <w:tcPr>
            <w:tcW w:w="3639" w:type="dxa"/>
          </w:tcPr>
          <w:p w:rsidR="00953F6F" w:rsidRPr="00260EBA" w:rsidRDefault="00953F6F" w:rsidP="00953F6F">
            <w:pPr>
              <w:rPr>
                <w:rStyle w:val="MonospaceChar"/>
                <w:rFonts w:ascii="Times New Roman" w:hAnsi="Times New Roman" w:cs="Times New Roman"/>
                <w:sz w:val="22"/>
              </w:rPr>
            </w:pPr>
            <w:r w:rsidRPr="00260EBA">
              <w:rPr>
                <w:rStyle w:val="MonospaceChar"/>
                <w:rFonts w:ascii="Times New Roman" w:hAnsi="Times New Roman" w:cs="Times New Roman"/>
                <w:sz w:val="22"/>
              </w:rPr>
              <w:t>Issue number and publishing date</w:t>
            </w:r>
            <w:r w:rsidR="00623479" w:rsidRPr="00260EBA">
              <w:rPr>
                <w:rStyle w:val="MonospaceChar"/>
                <w:rFonts w:ascii="Times New Roman" w:hAnsi="Times New Roman" w:cs="Times New Roman"/>
                <w:sz w:val="22"/>
              </w:rPr>
              <w:t>, for example</w:t>
            </w:r>
          </w:p>
          <w:p w:rsidR="009B103E" w:rsidRPr="00260EBA" w:rsidRDefault="00953F6F" w:rsidP="00953F6F">
            <w:r w:rsidRPr="00260EBA">
              <w:rPr>
                <w:rStyle w:val="MonospaceChar"/>
                <w:rFonts w:ascii="Times New Roman" w:hAnsi="Times New Roman" w:cs="Times New Roman"/>
                <w:sz w:val="22"/>
              </w:rPr>
              <w:t>Issue 7, September 2016</w:t>
            </w:r>
          </w:p>
        </w:tc>
        <w:tc>
          <w:tcPr>
            <w:tcW w:w="5377" w:type="dxa"/>
          </w:tcPr>
          <w:p w:rsidR="009B103E" w:rsidRPr="00260EBA" w:rsidRDefault="00953F6F" w:rsidP="00860948">
            <w:pPr>
              <w:rPr>
                <w:rStyle w:val="MonospaceChar"/>
              </w:rPr>
            </w:pPr>
            <w:r w:rsidRPr="00260EBA">
              <w:rPr>
                <w:rStyle w:val="MonospaceChar"/>
              </w:rPr>
              <w:t>&lt;bookmeta&gt; / &lt;bookid&gt; / &lt;edition&gt;</w:t>
            </w:r>
          </w:p>
          <w:p w:rsidR="00953F6F" w:rsidRPr="00260EBA" w:rsidRDefault="00953F6F" w:rsidP="00953F6F">
            <w:pPr>
              <w:rPr>
                <w:rStyle w:val="MonospaceChar"/>
                <w:rFonts w:ascii="Times New Roman" w:hAnsi="Times New Roman" w:cs="Times New Roman"/>
                <w:sz w:val="22"/>
              </w:rPr>
            </w:pPr>
            <w:r w:rsidRPr="00260EBA">
              <w:rPr>
                <w:rStyle w:val="MonospaceChar"/>
                <w:rFonts w:ascii="Times New Roman" w:hAnsi="Times New Roman" w:cs="Times New Roman"/>
                <w:sz w:val="22"/>
              </w:rPr>
              <w:t>and</w:t>
            </w:r>
          </w:p>
          <w:p w:rsidR="00953F6F" w:rsidRPr="00260EBA" w:rsidRDefault="00953F6F" w:rsidP="00953F6F">
            <w:pPr>
              <w:pStyle w:val="Monospace"/>
              <w:rPr>
                <w:rFonts w:ascii="Times New Roman" w:hAnsi="Times New Roman" w:cs="Times New Roman"/>
              </w:rPr>
            </w:pPr>
            <w:r w:rsidRPr="00260EBA">
              <w:t>&lt;publisherinformation&gt; / &lt;published&gt; / &lt;completed&gt;</w:t>
            </w:r>
          </w:p>
        </w:tc>
      </w:tr>
      <w:tr w:rsidR="009B103E" w:rsidRPr="00260EBA" w:rsidTr="00A20D48">
        <w:tc>
          <w:tcPr>
            <w:tcW w:w="3639" w:type="dxa"/>
          </w:tcPr>
          <w:p w:rsidR="00A20D48" w:rsidRPr="00260EBA" w:rsidRDefault="00A20D48" w:rsidP="00FA0A59">
            <w:r w:rsidRPr="00260EBA">
              <w:t>Comes into force 03 December 2016</w:t>
            </w:r>
          </w:p>
        </w:tc>
        <w:tc>
          <w:tcPr>
            <w:tcW w:w="5377" w:type="dxa"/>
          </w:tcPr>
          <w:p w:rsidR="009B103E" w:rsidRPr="00260EBA" w:rsidRDefault="00A20D48" w:rsidP="00A20D48">
            <w:pPr>
              <w:pStyle w:val="Monospace"/>
            </w:pPr>
            <w:r w:rsidRPr="00260EBA">
              <w:t>&lt;bookchangehistory&gt; / &lt;bookevent&gt; / &lt;bookeventtype name=”in-force”&gt;</w:t>
            </w:r>
          </w:p>
          <w:p w:rsidR="00A20D48" w:rsidRPr="00260EBA" w:rsidRDefault="00A20D48" w:rsidP="00A20D48">
            <w:pPr>
              <w:pStyle w:val="Monospace"/>
            </w:pPr>
          </w:p>
          <w:p w:rsidR="00A20D48" w:rsidRPr="00260EBA" w:rsidRDefault="00A20D48" w:rsidP="00A20D48">
            <w:r w:rsidRPr="00260EBA">
              <w:t>Use the day, month, and year elements to add the date.</w:t>
            </w:r>
          </w:p>
          <w:p w:rsidR="00A20D48" w:rsidRPr="00260EBA" w:rsidRDefault="00A20D48" w:rsidP="00A20D48"/>
          <w:p w:rsidR="00A20D48" w:rsidRPr="00260EBA" w:rsidRDefault="00A20D48" w:rsidP="00A20D48">
            <w:r w:rsidRPr="00260EBA">
              <w:t>The text “Comes into force” is added automatically and does not need to be written in the bookmap.</w:t>
            </w:r>
          </w:p>
        </w:tc>
      </w:tr>
      <w:tr w:rsidR="00A20D48" w:rsidRPr="00C216B9" w:rsidTr="00A20D48">
        <w:tc>
          <w:tcPr>
            <w:tcW w:w="3639" w:type="dxa"/>
          </w:tcPr>
          <w:p w:rsidR="00A20D48" w:rsidRPr="00260EBA" w:rsidRDefault="00A20D48" w:rsidP="00A20D48">
            <w:r w:rsidRPr="00260EBA">
              <w:t>© Copyright 2016</w:t>
            </w:r>
          </w:p>
          <w:p w:rsidR="00A20D48" w:rsidRPr="00260EBA" w:rsidRDefault="00A20D48" w:rsidP="00A20D48">
            <w:r w:rsidRPr="00260EBA">
              <w:t>Rail Safety and Standards Board Limited</w:t>
            </w:r>
          </w:p>
        </w:tc>
        <w:tc>
          <w:tcPr>
            <w:tcW w:w="5377" w:type="dxa"/>
          </w:tcPr>
          <w:p w:rsidR="00A20D48" w:rsidRPr="00260EBA" w:rsidRDefault="00A20D48" w:rsidP="00A20D48">
            <w:pPr>
              <w:pStyle w:val="Monospace"/>
            </w:pPr>
            <w:r w:rsidRPr="00260EBA">
              <w:t xml:space="preserve">&lt;bookrights&gt; / &lt;copyrfirst&gt; </w:t>
            </w:r>
          </w:p>
          <w:p w:rsidR="00A20D48" w:rsidRPr="00260EBA" w:rsidRDefault="00A20D48" w:rsidP="00A20D48">
            <w:pPr>
              <w:pStyle w:val="Monospace"/>
              <w:rPr>
                <w:rFonts w:ascii="Times New Roman" w:hAnsi="Times New Roman" w:cs="Times New Roman"/>
              </w:rPr>
            </w:pPr>
            <w:r w:rsidRPr="00260EBA">
              <w:rPr>
                <w:rFonts w:ascii="Times New Roman" w:hAnsi="Times New Roman" w:cs="Times New Roman"/>
                <w:sz w:val="22"/>
              </w:rPr>
              <w:t xml:space="preserve">and </w:t>
            </w:r>
          </w:p>
          <w:p w:rsidR="00A20D48" w:rsidRPr="00260EBA" w:rsidRDefault="00A20D48" w:rsidP="00A20D48">
            <w:pPr>
              <w:pStyle w:val="Monospace"/>
            </w:pPr>
            <w:r w:rsidRPr="00260EBA">
              <w:t>&lt;bookrights&gt; / &lt;bookowner&gt; / &lt;organization&gt;</w:t>
            </w:r>
          </w:p>
        </w:tc>
      </w:tr>
    </w:tbl>
    <w:p w:rsidR="007A5A4F" w:rsidRDefault="007A5A4F" w:rsidP="006C7AD6">
      <w:pPr>
        <w:rPr>
          <w:highlight w:val="yellow"/>
        </w:rPr>
      </w:pPr>
    </w:p>
    <w:p w:rsidR="007A5A4F" w:rsidRDefault="007A5A4F" w:rsidP="006C7AD6">
      <w:pPr>
        <w:rPr>
          <w:highlight w:val="yellow"/>
        </w:rPr>
      </w:pPr>
    </w:p>
    <w:p w:rsidR="006C1AB6" w:rsidRPr="001F05DD" w:rsidRDefault="006C1AB6" w:rsidP="006C1AB6">
      <w:pPr>
        <w:pStyle w:val="Heading2"/>
      </w:pPr>
      <w:bookmarkStart w:id="350" w:name="_Role_responsibilities_topic"/>
      <w:bookmarkStart w:id="351" w:name="_Ref465184322"/>
      <w:bookmarkStart w:id="352" w:name="_Toc469647152"/>
      <w:bookmarkEnd w:id="350"/>
      <w:r w:rsidRPr="001F05DD">
        <w:t>Role responsibilities topic</w:t>
      </w:r>
      <w:bookmarkEnd w:id="351"/>
      <w:bookmarkEnd w:id="352"/>
    </w:p>
    <w:p w:rsidR="006B47DA" w:rsidRPr="001F05DD" w:rsidRDefault="006C1AB6" w:rsidP="006C1AB6">
      <w:r w:rsidRPr="001F05DD">
        <w:t xml:space="preserve">Each Rule Book lists the roles </w:t>
      </w:r>
      <w:r w:rsidR="008105E2" w:rsidRPr="001F05DD">
        <w:t>that should understand and use</w:t>
      </w:r>
      <w:r w:rsidRPr="001F05DD">
        <w:t xml:space="preserve"> the Rule Book module on the first pages of the Rule Book. </w:t>
      </w:r>
      <w:r w:rsidR="006B47DA" w:rsidRPr="001F05DD">
        <w:t>This content is usually not reusable because the responsible roles change from book to book, and you must create a separate topic for each Rule Book.</w:t>
      </w:r>
    </w:p>
    <w:p w:rsidR="006B47DA" w:rsidRPr="00C216B9" w:rsidRDefault="006B47DA" w:rsidP="006C1AB6">
      <w:pPr>
        <w:rPr>
          <w:highlight w:val="yellow"/>
        </w:rPr>
      </w:pPr>
    </w:p>
    <w:p w:rsidR="006B47DA" w:rsidRPr="006C2AF3" w:rsidRDefault="006B47DA" w:rsidP="006C1AB6">
      <w:r w:rsidRPr="006C2AF3">
        <w:rPr>
          <w:noProof/>
          <w:lang w:eastAsia="en-GB"/>
        </w:rPr>
        <w:drawing>
          <wp:inline distT="0" distB="0" distL="0" distR="0" wp14:anchorId="6E9163C6" wp14:editId="5AAD8768">
            <wp:extent cx="2419350" cy="201809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309" cy="2020558"/>
                    </a:xfrm>
                    <a:prstGeom prst="rect">
                      <a:avLst/>
                    </a:prstGeom>
                    <a:ln>
                      <a:solidFill>
                        <a:schemeClr val="accent1"/>
                      </a:solidFill>
                    </a:ln>
                  </pic:spPr>
                </pic:pic>
              </a:graphicData>
            </a:graphic>
          </wp:inline>
        </w:drawing>
      </w:r>
    </w:p>
    <w:p w:rsidR="006B47DA" w:rsidRPr="00C216B9" w:rsidRDefault="006B47DA" w:rsidP="006C1AB6">
      <w:pPr>
        <w:rPr>
          <w:highlight w:val="yellow"/>
        </w:rPr>
      </w:pPr>
    </w:p>
    <w:p w:rsidR="006C1AB6" w:rsidRPr="001F05DD" w:rsidRDefault="006C1AB6" w:rsidP="006C1AB6">
      <w:pPr>
        <w:pStyle w:val="Heading3"/>
      </w:pPr>
      <w:bookmarkStart w:id="353" w:name="_Toc469647153"/>
      <w:r w:rsidRPr="001F05DD">
        <w:t>Creating a role responsibilities topic</w:t>
      </w:r>
      <w:bookmarkEnd w:id="353"/>
    </w:p>
    <w:p w:rsidR="006B47DA" w:rsidRPr="001F05DD" w:rsidRDefault="006B47DA" w:rsidP="006B47DA">
      <w:r w:rsidRPr="001F05DD">
        <w:t xml:space="preserve">The role responsibilities topic is a &lt;concept&gt; topic. </w:t>
      </w:r>
      <w:r w:rsidR="00E72D1E" w:rsidRPr="001F05DD">
        <w:t>This topic type provides you more flexibility to author topic content according to the needs of each Rule Book.</w:t>
      </w:r>
    </w:p>
    <w:p w:rsidR="006B47DA" w:rsidRPr="001F05DD" w:rsidRDefault="006B47DA" w:rsidP="006C1AB6"/>
    <w:p w:rsidR="006C1AB6" w:rsidRPr="001F05DD" w:rsidRDefault="006C1AB6" w:rsidP="006C1AB6">
      <w:r w:rsidRPr="001F05DD">
        <w:t>The role responsibilities topic contains the following elements:</w:t>
      </w:r>
    </w:p>
    <w:p w:rsidR="006C1AB6" w:rsidRPr="001F05DD" w:rsidRDefault="006C1AB6" w:rsidP="00EE78B8">
      <w:pPr>
        <w:pStyle w:val="ListParagraph"/>
        <w:numPr>
          <w:ilvl w:val="0"/>
          <w:numId w:val="42"/>
        </w:numPr>
      </w:pPr>
      <w:r w:rsidRPr="001F05DD">
        <w:rPr>
          <w:rStyle w:val="MonospaceChar"/>
        </w:rPr>
        <w:t>&lt;title&gt;</w:t>
      </w:r>
      <w:r w:rsidRPr="001F05DD">
        <w:t xml:space="preserve"> for the “You will need this module if you carry out the duties of a:” heading</w:t>
      </w:r>
    </w:p>
    <w:p w:rsidR="006C1AB6" w:rsidRPr="001F05DD" w:rsidRDefault="006C1AB6" w:rsidP="00EE78B8">
      <w:pPr>
        <w:pStyle w:val="ListParagraph"/>
        <w:numPr>
          <w:ilvl w:val="0"/>
          <w:numId w:val="42"/>
        </w:numPr>
      </w:pPr>
      <w:r w:rsidRPr="001F05DD">
        <w:rPr>
          <w:rStyle w:val="MonospaceChar"/>
        </w:rPr>
        <w:t>&lt;ul&gt;</w:t>
      </w:r>
      <w:r w:rsidRPr="001F05DD">
        <w:t xml:space="preserve"> for the list of roles to be listed</w:t>
      </w:r>
    </w:p>
    <w:p w:rsidR="006C1AB6" w:rsidRPr="001F05DD" w:rsidRDefault="006C1AB6" w:rsidP="00EE78B8">
      <w:pPr>
        <w:pStyle w:val="ListParagraph"/>
        <w:numPr>
          <w:ilvl w:val="0"/>
          <w:numId w:val="42"/>
        </w:numPr>
      </w:pPr>
      <w:r w:rsidRPr="001F05DD">
        <w:t>Any other allo</w:t>
      </w:r>
      <w:r w:rsidR="00E72D1E" w:rsidRPr="001F05DD">
        <w:t>wed element for required content, for example</w:t>
      </w:r>
      <w:r w:rsidR="00EE01AE" w:rsidRPr="001F05DD">
        <w:t xml:space="preserve"> </w:t>
      </w:r>
      <w:r w:rsidR="00EE01AE" w:rsidRPr="001F05DD">
        <w:rPr>
          <w:rStyle w:val="MonospaceChar"/>
        </w:rPr>
        <w:t>&lt;p&gt;</w:t>
      </w:r>
      <w:r w:rsidR="00EE01AE" w:rsidRPr="001F05DD">
        <w:t xml:space="preserve"> or</w:t>
      </w:r>
      <w:r w:rsidR="00E72D1E" w:rsidRPr="001F05DD">
        <w:t xml:space="preserve"> </w:t>
      </w:r>
      <w:r w:rsidR="00E72D1E" w:rsidRPr="001F05DD">
        <w:rPr>
          <w:rStyle w:val="MonospaceChar"/>
        </w:rPr>
        <w:t>&lt;note&gt;</w:t>
      </w:r>
    </w:p>
    <w:p w:rsidR="006C1AB6" w:rsidRPr="001F05DD" w:rsidRDefault="006C1AB6" w:rsidP="006C1AB6"/>
    <w:p w:rsidR="006C1AB6" w:rsidRPr="001F05DD" w:rsidRDefault="00E72D1E" w:rsidP="006C1AB6">
      <w:pPr>
        <w:rPr>
          <w:b/>
        </w:rPr>
      </w:pPr>
      <w:r w:rsidRPr="001F05DD">
        <w:rPr>
          <w:b/>
        </w:rPr>
        <w:t>DITA e</w:t>
      </w:r>
      <w:r w:rsidR="006C1AB6" w:rsidRPr="001F05DD">
        <w:rPr>
          <w:b/>
        </w:rPr>
        <w:t>xample:</w:t>
      </w:r>
    </w:p>
    <w:p w:rsidR="006C1AB6" w:rsidRPr="001F05DD" w:rsidRDefault="006C1AB6" w:rsidP="006E6847">
      <w:pPr>
        <w:pStyle w:val="Monospace"/>
      </w:pPr>
      <w:r w:rsidRPr="001F05DD">
        <w:rPr>
          <w:color w:val="000096"/>
        </w:rPr>
        <w:t>&lt;concept</w:t>
      </w:r>
      <w:r w:rsidRPr="001F05DD">
        <w:rPr>
          <w:color w:val="F5844C"/>
        </w:rPr>
        <w:t xml:space="preserve"> id</w:t>
      </w:r>
      <w:r w:rsidRPr="001F05DD">
        <w:rPr>
          <w:color w:val="FF8040"/>
        </w:rPr>
        <w:t>=</w:t>
      </w:r>
      <w:r w:rsidRPr="001F05DD">
        <w:t>"concept_rule_responsibilities"</w:t>
      </w:r>
      <w:r w:rsidRPr="001F05DD">
        <w:rPr>
          <w:color w:val="000096"/>
        </w:rPr>
        <w:t>&gt;</w:t>
      </w:r>
    </w:p>
    <w:p w:rsidR="006C1AB6" w:rsidRPr="001F05DD" w:rsidRDefault="006C1AB6" w:rsidP="002D46DC">
      <w:pPr>
        <w:pStyle w:val="Monospace"/>
      </w:pPr>
      <w:r w:rsidRPr="001F05DD">
        <w:rPr>
          <w:color w:val="000096"/>
        </w:rPr>
        <w:t>&lt;title&gt;</w:t>
      </w:r>
      <w:r w:rsidRPr="001F05DD">
        <w:t>You will need this module if you carry out the duties of a:</w:t>
      </w:r>
      <w:r w:rsidRPr="001F05DD">
        <w:rPr>
          <w:color w:val="000096"/>
        </w:rPr>
        <w:t>&lt;/title&gt;</w:t>
      </w:r>
    </w:p>
    <w:p w:rsidR="006C1AB6" w:rsidRPr="001F05DD" w:rsidRDefault="006C1AB6" w:rsidP="006E6847">
      <w:pPr>
        <w:pStyle w:val="Monospace"/>
      </w:pPr>
      <w:r w:rsidRPr="001F05DD">
        <w:t>&lt;conbody&gt;</w:t>
      </w:r>
    </w:p>
    <w:p w:rsidR="006C1AB6" w:rsidRPr="001F05DD" w:rsidRDefault="006C1AB6" w:rsidP="002D46DC">
      <w:pPr>
        <w:pStyle w:val="Monospace"/>
        <w:ind w:firstLine="720"/>
      </w:pPr>
      <w:r w:rsidRPr="001F05DD">
        <w:rPr>
          <w:color w:val="000096"/>
        </w:rPr>
        <w:t>&lt;ul</w:t>
      </w:r>
      <w:r w:rsidRPr="001F05DD">
        <w:rPr>
          <w:color w:val="F5844C"/>
        </w:rPr>
        <w:t xml:space="preserve"> id</w:t>
      </w:r>
      <w:r w:rsidRPr="001F05DD">
        <w:rPr>
          <w:color w:val="FF8040"/>
        </w:rPr>
        <w:t>=</w:t>
      </w:r>
      <w:r w:rsidRPr="001F05DD">
        <w:t>"ul_roles"</w:t>
      </w:r>
      <w:r w:rsidRPr="001F05DD">
        <w:rPr>
          <w:color w:val="000096"/>
        </w:rPr>
        <w:t>&gt;</w:t>
      </w:r>
    </w:p>
    <w:p w:rsidR="006C1AB6" w:rsidRPr="001F05DD" w:rsidRDefault="006C1AB6" w:rsidP="002D46DC">
      <w:pPr>
        <w:pStyle w:val="Monospace"/>
        <w:ind w:left="1440"/>
      </w:pPr>
      <w:r w:rsidRPr="001F05DD">
        <w:t>&lt;li&gt;driver&lt;/li&gt;</w:t>
      </w:r>
    </w:p>
    <w:p w:rsidR="006C1AB6" w:rsidRPr="001F05DD" w:rsidRDefault="006C1AB6" w:rsidP="002D46DC">
      <w:pPr>
        <w:pStyle w:val="Monospace"/>
        <w:ind w:left="1440"/>
      </w:pPr>
      <w:r w:rsidRPr="001F05DD">
        <w:t>&lt;li&gt;guard&lt;/li&gt;</w:t>
      </w:r>
    </w:p>
    <w:p w:rsidR="006C1AB6" w:rsidRPr="001F05DD" w:rsidRDefault="006C1AB6" w:rsidP="002D46DC">
      <w:pPr>
        <w:pStyle w:val="Monospace"/>
        <w:ind w:left="1440"/>
      </w:pPr>
      <w:r w:rsidRPr="001F05DD">
        <w:rPr>
          <w:color w:val="000096"/>
        </w:rPr>
        <w:t>&lt;li&gt;</w:t>
      </w:r>
      <w:r w:rsidRPr="001F05DD">
        <w:t>signaller</w:t>
      </w:r>
      <w:r w:rsidRPr="001F05DD">
        <w:rPr>
          <w:color w:val="000096"/>
        </w:rPr>
        <w:t>&lt;/li&gt;</w:t>
      </w:r>
    </w:p>
    <w:p w:rsidR="006C1AB6" w:rsidRPr="001F05DD" w:rsidRDefault="006C1AB6" w:rsidP="002D46DC">
      <w:pPr>
        <w:pStyle w:val="Monospace"/>
        <w:ind w:left="1440"/>
      </w:pPr>
      <w:r w:rsidRPr="001F05DD">
        <w:rPr>
          <w:color w:val="000096"/>
        </w:rPr>
        <w:t>&lt;li&gt;</w:t>
      </w:r>
      <w:r w:rsidRPr="001F05DD">
        <w:t>train preparer.</w:t>
      </w:r>
      <w:r w:rsidRPr="001F05DD">
        <w:rPr>
          <w:color w:val="000096"/>
        </w:rPr>
        <w:t>&lt;/li&gt;</w:t>
      </w:r>
    </w:p>
    <w:p w:rsidR="006C1AB6" w:rsidRPr="001F05DD" w:rsidRDefault="006C1AB6" w:rsidP="002D46DC">
      <w:pPr>
        <w:pStyle w:val="Monospace"/>
        <w:ind w:firstLine="720"/>
      </w:pPr>
      <w:r w:rsidRPr="001F05DD">
        <w:t>&lt;/ul&gt;</w:t>
      </w:r>
    </w:p>
    <w:p w:rsidR="006C1AB6" w:rsidRPr="001F05DD" w:rsidRDefault="006C1AB6" w:rsidP="006E6847">
      <w:pPr>
        <w:pStyle w:val="Monospace"/>
      </w:pPr>
      <w:r w:rsidRPr="001F05DD">
        <w:t>&lt;/conbody&gt;</w:t>
      </w:r>
    </w:p>
    <w:p w:rsidR="006C1AB6" w:rsidRPr="001F05DD" w:rsidRDefault="006C1AB6" w:rsidP="006E6847">
      <w:pPr>
        <w:pStyle w:val="Monospace"/>
      </w:pPr>
      <w:r w:rsidRPr="001F05DD">
        <w:t>&lt;/concept&gt;</w:t>
      </w:r>
    </w:p>
    <w:p w:rsidR="006C1AB6" w:rsidRPr="00C216B9" w:rsidRDefault="006C1AB6" w:rsidP="006C1AB6">
      <w:pPr>
        <w:rPr>
          <w:highlight w:val="yellow"/>
        </w:rPr>
      </w:pPr>
    </w:p>
    <w:p w:rsidR="006C1AB6" w:rsidRPr="001F05DD" w:rsidRDefault="006C1AB6" w:rsidP="006C1AB6">
      <w:pPr>
        <w:pStyle w:val="Heading3"/>
      </w:pPr>
      <w:bookmarkStart w:id="354" w:name="_Toc469647154"/>
      <w:r w:rsidRPr="001F05DD">
        <w:t xml:space="preserve">Linking a role responsibilities topic to </w:t>
      </w:r>
      <w:r w:rsidR="00A40DCA" w:rsidRPr="001F05DD">
        <w:t xml:space="preserve">a </w:t>
      </w:r>
      <w:r w:rsidRPr="001F05DD">
        <w:t>bookmap</w:t>
      </w:r>
      <w:bookmarkEnd w:id="354"/>
    </w:p>
    <w:p w:rsidR="00EC0A67" w:rsidRPr="001F05DD" w:rsidRDefault="00DF5D35" w:rsidP="00EC0A67">
      <w:r w:rsidRPr="001F05DD">
        <w:t>Link t</w:t>
      </w:r>
      <w:r w:rsidR="006C1AB6" w:rsidRPr="001F05DD">
        <w:t xml:space="preserve">he role responsibilities topic to the bookmap’s &lt;frontmatter&gt; using a &lt;notices&gt; element. </w:t>
      </w:r>
      <w:r w:rsidR="00EC0A67" w:rsidRPr="001F05DD">
        <w:t xml:space="preserve">In easyDITA, you do this by dragging the graphic onto the &lt;frontmatter&gt; element and selecting &lt;notices&gt; as the element type. The bookmap template has this element as a placeholder with the correct outputclass.  </w:t>
      </w:r>
    </w:p>
    <w:p w:rsidR="00A12F67" w:rsidRPr="001F05DD" w:rsidRDefault="00A12F67" w:rsidP="006C1AB6"/>
    <w:p w:rsidR="006C1AB6" w:rsidRPr="001F05DD" w:rsidRDefault="006C1AB6" w:rsidP="006C1AB6">
      <w:r w:rsidRPr="001F05DD">
        <w:t xml:space="preserve">To separate this topic from other topics linked with &lt;notices&gt;, you must add an </w:t>
      </w:r>
      <w:r w:rsidRPr="001F05DD">
        <w:rPr>
          <w:rStyle w:val="AttributeChar"/>
        </w:rPr>
        <w:t>@outputclass</w:t>
      </w:r>
      <w:r w:rsidRPr="001F05DD">
        <w:t xml:space="preserve"> attribute to the &lt;notices&gt; element. The value of the </w:t>
      </w:r>
      <w:r w:rsidRPr="001F05DD">
        <w:rPr>
          <w:rStyle w:val="AttributeChar"/>
        </w:rPr>
        <w:t>@outputclass</w:t>
      </w:r>
      <w:r w:rsidRPr="001F05DD">
        <w:t xml:space="preserve"> attribute must be </w:t>
      </w:r>
      <w:r w:rsidRPr="001F05DD">
        <w:rPr>
          <w:b/>
        </w:rPr>
        <w:t>responsibilit</w:t>
      </w:r>
      <w:r w:rsidR="00E612A2" w:rsidRPr="001F05DD">
        <w:rPr>
          <w:b/>
        </w:rPr>
        <w:t>y</w:t>
      </w:r>
      <w:r w:rsidR="001F3D7C" w:rsidRPr="001F05DD">
        <w:rPr>
          <w:b/>
        </w:rPr>
        <w:t>-page</w:t>
      </w:r>
      <w:r w:rsidRPr="001F05DD">
        <w:t>.</w:t>
      </w:r>
    </w:p>
    <w:p w:rsidR="00330712" w:rsidRPr="001F05DD" w:rsidRDefault="00330712" w:rsidP="006C1AB6"/>
    <w:p w:rsidR="006C1AB6" w:rsidRPr="001F05DD" w:rsidRDefault="00DF5D35" w:rsidP="006C1AB6">
      <w:pPr>
        <w:rPr>
          <w:b/>
        </w:rPr>
      </w:pPr>
      <w:r w:rsidRPr="001F05DD">
        <w:rPr>
          <w:b/>
        </w:rPr>
        <w:t>DITA e</w:t>
      </w:r>
      <w:r w:rsidR="006C1AB6" w:rsidRPr="001F05DD">
        <w:rPr>
          <w:b/>
        </w:rPr>
        <w:t>xample:</w:t>
      </w:r>
    </w:p>
    <w:p w:rsidR="006C1AB6" w:rsidRPr="001F05DD" w:rsidRDefault="006C1AB6" w:rsidP="006E6847">
      <w:pPr>
        <w:pStyle w:val="Monospace"/>
      </w:pPr>
      <w:r w:rsidRPr="001F05DD">
        <w:t>&lt;frontmatter&gt;</w:t>
      </w:r>
    </w:p>
    <w:p w:rsidR="006C1AB6" w:rsidRPr="001F05DD" w:rsidRDefault="006C1AB6" w:rsidP="009B2429">
      <w:pPr>
        <w:pStyle w:val="Monospace"/>
        <w:ind w:left="720"/>
      </w:pPr>
      <w:r w:rsidRPr="001F05DD">
        <w:rPr>
          <w:color w:val="000096"/>
        </w:rPr>
        <w:t>&lt;notices</w:t>
      </w:r>
      <w:r w:rsidRPr="001F05DD">
        <w:rPr>
          <w:color w:val="F5844C"/>
        </w:rPr>
        <w:t xml:space="preserve"> href</w:t>
      </w:r>
      <w:r w:rsidRPr="001F05DD">
        <w:rPr>
          <w:color w:val="FF8040"/>
        </w:rPr>
        <w:t>=</w:t>
      </w:r>
      <w:r w:rsidRPr="001F05DD">
        <w:t>"</w:t>
      </w:r>
      <w:r w:rsidR="009B2429" w:rsidRPr="001F05DD">
        <w:t>role_responsibilities</w:t>
      </w:r>
      <w:r w:rsidRPr="001F05DD">
        <w:t>.dita"</w:t>
      </w:r>
      <w:r w:rsidRPr="001F05DD">
        <w:rPr>
          <w:color w:val="F5844C"/>
        </w:rPr>
        <w:t xml:space="preserve"> outputclass</w:t>
      </w:r>
      <w:r w:rsidRPr="001F05DD">
        <w:rPr>
          <w:color w:val="FF8040"/>
        </w:rPr>
        <w:t>=</w:t>
      </w:r>
      <w:r w:rsidR="001F3D7C" w:rsidRPr="001F05DD">
        <w:t>"</w:t>
      </w:r>
      <w:r w:rsidRPr="001F05DD">
        <w:t>responsibilit</w:t>
      </w:r>
      <w:r w:rsidR="00E612A2" w:rsidRPr="001F05DD">
        <w:t>y</w:t>
      </w:r>
      <w:r w:rsidR="001F3D7C" w:rsidRPr="001F05DD">
        <w:t>-page</w:t>
      </w:r>
      <w:r w:rsidRPr="001F05DD">
        <w:t>"</w:t>
      </w:r>
      <w:r w:rsidR="00872553">
        <w:t xml:space="preserve"> </w:t>
      </w:r>
      <w:r w:rsidR="00872553">
        <w:rPr>
          <w:color w:val="F5844C"/>
        </w:rPr>
        <w:t>toc</w:t>
      </w:r>
      <w:r w:rsidR="00872553" w:rsidRPr="001F05DD">
        <w:rPr>
          <w:color w:val="FF8040"/>
        </w:rPr>
        <w:t>=</w:t>
      </w:r>
      <w:r w:rsidR="00872553" w:rsidRPr="001F05DD">
        <w:t>"</w:t>
      </w:r>
      <w:r w:rsidR="00872553">
        <w:t>no</w:t>
      </w:r>
      <w:r w:rsidR="00872553" w:rsidRPr="001F05DD">
        <w:t>"</w:t>
      </w:r>
      <w:r w:rsidRPr="001F05DD">
        <w:rPr>
          <w:color w:val="000096"/>
        </w:rPr>
        <w:t>/&gt;</w:t>
      </w:r>
    </w:p>
    <w:p w:rsidR="006C1AB6" w:rsidRPr="001F05DD" w:rsidRDefault="006C1AB6" w:rsidP="00EE01AE">
      <w:pPr>
        <w:ind w:firstLine="720"/>
      </w:pPr>
      <w:r w:rsidRPr="001F05DD">
        <w:t>…</w:t>
      </w:r>
    </w:p>
    <w:p w:rsidR="006C1AB6" w:rsidRPr="001F05DD" w:rsidRDefault="006C1AB6" w:rsidP="006E6847">
      <w:pPr>
        <w:pStyle w:val="Monospace"/>
      </w:pPr>
      <w:r w:rsidRPr="001F05DD">
        <w:t>&lt;/frontmatter&gt;</w:t>
      </w:r>
    </w:p>
    <w:p w:rsidR="006C1AB6" w:rsidRPr="00C216B9" w:rsidRDefault="006C1AB6" w:rsidP="006C7AD6">
      <w:pPr>
        <w:rPr>
          <w:highlight w:val="yellow"/>
        </w:rPr>
      </w:pPr>
    </w:p>
    <w:p w:rsidR="009C2A80" w:rsidRPr="001F05DD" w:rsidRDefault="00A02F38" w:rsidP="009C2A80">
      <w:pPr>
        <w:pStyle w:val="Heading2"/>
      </w:pPr>
      <w:bookmarkStart w:id="355" w:name="_Rule_Book_conventions"/>
      <w:bookmarkStart w:id="356" w:name="_Ref465156823"/>
      <w:bookmarkStart w:id="357" w:name="_Ref465184349"/>
      <w:bookmarkStart w:id="358" w:name="_Toc469647155"/>
      <w:bookmarkEnd w:id="355"/>
      <w:r w:rsidRPr="001F05DD">
        <w:t xml:space="preserve">Rule Book </w:t>
      </w:r>
      <w:r w:rsidR="00B8094E" w:rsidRPr="001F05DD">
        <w:t>c</w:t>
      </w:r>
      <w:r w:rsidR="009C2A80" w:rsidRPr="001F05DD">
        <w:t>onventions topic</w:t>
      </w:r>
      <w:bookmarkEnd w:id="356"/>
      <w:bookmarkEnd w:id="357"/>
      <w:bookmarkEnd w:id="358"/>
      <w:r w:rsidR="009C2A80" w:rsidRPr="001F05DD">
        <w:t xml:space="preserve"> </w:t>
      </w:r>
    </w:p>
    <w:p w:rsidR="00434B34" w:rsidRPr="001F05DD" w:rsidRDefault="003315B6" w:rsidP="006C7AD6">
      <w:r w:rsidRPr="001F05DD">
        <w:rPr>
          <w:noProof/>
          <w:lang w:eastAsia="en-GB"/>
        </w:rPr>
        <w:drawing>
          <wp:anchor distT="0" distB="0" distL="114300" distR="114300" simplePos="0" relativeHeight="251645952" behindDoc="0" locked="0" layoutInCell="1" allowOverlap="1" wp14:anchorId="733BEA01" wp14:editId="5C8D1096">
            <wp:simplePos x="0" y="0"/>
            <wp:positionH relativeFrom="margin">
              <wp:align>left</wp:align>
            </wp:positionH>
            <wp:positionV relativeFrom="paragraph">
              <wp:posOffset>13970</wp:posOffset>
            </wp:positionV>
            <wp:extent cx="2985770" cy="1618615"/>
            <wp:effectExtent l="0" t="0" r="508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5770" cy="1618615"/>
                    </a:xfrm>
                    <a:prstGeom prst="rect">
                      <a:avLst/>
                    </a:prstGeom>
                  </pic:spPr>
                </pic:pic>
              </a:graphicData>
            </a:graphic>
          </wp:anchor>
        </w:drawing>
      </w:r>
      <w:r w:rsidR="00434B34" w:rsidRPr="001F05DD">
        <w:t xml:space="preserve">Each Rule Book </w:t>
      </w:r>
      <w:r w:rsidR="00EE01AE" w:rsidRPr="001F05DD">
        <w:t xml:space="preserve">lists </w:t>
      </w:r>
      <w:r w:rsidR="00434B34" w:rsidRPr="001F05DD">
        <w:t xml:space="preserve">the conventions used in the Rule Book in a </w:t>
      </w:r>
      <w:r w:rsidR="00B8094E" w:rsidRPr="001F05DD">
        <w:t>c</w:t>
      </w:r>
      <w:r w:rsidR="00434B34" w:rsidRPr="001F05DD">
        <w:t>onventions topic in front of the book. Th</w:t>
      </w:r>
      <w:r w:rsidR="00C150EE" w:rsidRPr="001F05DD">
        <w:t>e</w:t>
      </w:r>
      <w:r w:rsidR="00434B34" w:rsidRPr="001F05DD">
        <w:t xml:space="preserve"> </w:t>
      </w:r>
      <w:r w:rsidR="00B8094E" w:rsidRPr="001F05DD">
        <w:t>c</w:t>
      </w:r>
      <w:r w:rsidR="00434B34" w:rsidRPr="001F05DD">
        <w:t>onventions topic is reusable in all Rule Book modules and located in the</w:t>
      </w:r>
      <w:r w:rsidR="0003799C" w:rsidRPr="001F05DD">
        <w:t xml:space="preserve"> Rule Book</w:t>
      </w:r>
      <w:r w:rsidR="00434B34" w:rsidRPr="001F05DD">
        <w:t xml:space="preserve"> C</w:t>
      </w:r>
      <w:r w:rsidR="009529C9" w:rsidRPr="001F05DD">
        <w:t>ommon folder in RMDB</w:t>
      </w:r>
      <w:r w:rsidR="00434B34" w:rsidRPr="001F05DD">
        <w:t>.</w:t>
      </w:r>
      <w:r w:rsidR="00CE5883" w:rsidRPr="001F05DD">
        <w:t xml:space="preserve"> </w:t>
      </w:r>
    </w:p>
    <w:p w:rsidR="00EE01AE" w:rsidRPr="00C216B9" w:rsidRDefault="00EE01AE" w:rsidP="006C7AD6">
      <w:pPr>
        <w:rPr>
          <w:highlight w:val="yellow"/>
        </w:rPr>
      </w:pPr>
    </w:p>
    <w:p w:rsidR="00434B34" w:rsidRPr="00C216B9" w:rsidRDefault="00434B34" w:rsidP="006C7AD6">
      <w:pPr>
        <w:rPr>
          <w:highlight w:val="yellow"/>
        </w:rPr>
      </w:pPr>
    </w:p>
    <w:p w:rsidR="003315B6" w:rsidRPr="00C216B9" w:rsidRDefault="003315B6" w:rsidP="006C7AD6">
      <w:pPr>
        <w:rPr>
          <w:highlight w:val="yellow"/>
        </w:rPr>
      </w:pPr>
    </w:p>
    <w:p w:rsidR="003315B6" w:rsidRDefault="003315B6" w:rsidP="006C7AD6">
      <w:pPr>
        <w:rPr>
          <w:highlight w:val="yellow"/>
        </w:rPr>
      </w:pPr>
    </w:p>
    <w:p w:rsidR="00330712" w:rsidRPr="00C216B9" w:rsidRDefault="00330712" w:rsidP="006C7AD6">
      <w:pPr>
        <w:rPr>
          <w:highlight w:val="yellow"/>
        </w:rPr>
      </w:pPr>
    </w:p>
    <w:p w:rsidR="003315B6" w:rsidRPr="00C216B9" w:rsidRDefault="003315B6" w:rsidP="006C7AD6">
      <w:pPr>
        <w:rPr>
          <w:highlight w:val="yellow"/>
        </w:rPr>
      </w:pPr>
    </w:p>
    <w:p w:rsidR="00A02F38" w:rsidRPr="001F05DD" w:rsidRDefault="009529C9" w:rsidP="00A02F38">
      <w:pPr>
        <w:pStyle w:val="Heading3"/>
      </w:pPr>
      <w:bookmarkStart w:id="359" w:name="_Toc469647156"/>
      <w:r w:rsidRPr="001F05DD">
        <w:t>Creating the</w:t>
      </w:r>
      <w:r w:rsidR="00A02F38" w:rsidRPr="001F05DD">
        <w:t xml:space="preserve"> </w:t>
      </w:r>
      <w:r w:rsidR="00B8094E" w:rsidRPr="001F05DD">
        <w:t>c</w:t>
      </w:r>
      <w:r w:rsidR="00A02F38" w:rsidRPr="001F05DD">
        <w:t>onventions topic</w:t>
      </w:r>
      <w:bookmarkEnd w:id="359"/>
    </w:p>
    <w:p w:rsidR="00EE01AE" w:rsidRPr="001F05DD" w:rsidRDefault="00EE01AE" w:rsidP="006C7AD6">
      <w:r w:rsidRPr="001F05DD">
        <w:t>The conventions topic is a &lt;concept&gt; topic.</w:t>
      </w:r>
    </w:p>
    <w:p w:rsidR="00EE01AE" w:rsidRPr="001F05DD" w:rsidRDefault="00EE01AE" w:rsidP="006C7AD6"/>
    <w:p w:rsidR="00CE5883" w:rsidRPr="001F05DD" w:rsidRDefault="00081817" w:rsidP="006C7AD6">
      <w:r w:rsidRPr="001F05DD">
        <w:t xml:space="preserve">The </w:t>
      </w:r>
      <w:r w:rsidR="00CE5883" w:rsidRPr="001F05DD">
        <w:t>c</w:t>
      </w:r>
      <w:r w:rsidRPr="001F05DD">
        <w:t xml:space="preserve">onventions topic </w:t>
      </w:r>
      <w:r w:rsidR="00CE5883" w:rsidRPr="001F05DD">
        <w:t>contains the following elements:</w:t>
      </w:r>
    </w:p>
    <w:p w:rsidR="00CE5883" w:rsidRPr="001F05DD" w:rsidRDefault="00CE5883" w:rsidP="00EE78B8">
      <w:pPr>
        <w:pStyle w:val="ListParagraph"/>
        <w:numPr>
          <w:ilvl w:val="0"/>
          <w:numId w:val="43"/>
        </w:numPr>
      </w:pPr>
      <w:r w:rsidRPr="001F05DD">
        <w:rPr>
          <w:rStyle w:val="MonospaceChar"/>
        </w:rPr>
        <w:t>&lt;title&gt;</w:t>
      </w:r>
      <w:r w:rsidRPr="001F05DD">
        <w:t xml:space="preserve"> for the “Conventions” heading</w:t>
      </w:r>
    </w:p>
    <w:p w:rsidR="00081817" w:rsidRPr="001F05DD" w:rsidRDefault="003E1D68" w:rsidP="00EE78B8">
      <w:pPr>
        <w:pStyle w:val="ListParagraph"/>
        <w:numPr>
          <w:ilvl w:val="0"/>
          <w:numId w:val="43"/>
        </w:numPr>
      </w:pPr>
      <w:r w:rsidRPr="001F05DD">
        <w:rPr>
          <w:rStyle w:val="MonospaceChar"/>
        </w:rPr>
        <w:t>&lt;</w:t>
      </w:r>
      <w:r w:rsidR="00067921" w:rsidRPr="001F05DD">
        <w:rPr>
          <w:rStyle w:val="MonospaceChar"/>
        </w:rPr>
        <w:t>table&gt;</w:t>
      </w:r>
      <w:r w:rsidR="00067921" w:rsidRPr="001F05DD">
        <w:t xml:space="preserve"> for the rest of the content</w:t>
      </w:r>
    </w:p>
    <w:p w:rsidR="00B70E7D" w:rsidRPr="001F05DD" w:rsidRDefault="003E1D68" w:rsidP="00EE78B8">
      <w:pPr>
        <w:pStyle w:val="ListParagraph"/>
        <w:numPr>
          <w:ilvl w:val="1"/>
          <w:numId w:val="43"/>
        </w:numPr>
      </w:pPr>
      <w:r w:rsidRPr="001F05DD">
        <w:rPr>
          <w:rStyle w:val="MonospaceChar"/>
        </w:rPr>
        <w:t>&lt;entry</w:t>
      </w:r>
      <w:r w:rsidR="00B70E7D" w:rsidRPr="001F05DD">
        <w:rPr>
          <w:rStyle w:val="MonospaceChar"/>
        </w:rPr>
        <w:t>&gt;</w:t>
      </w:r>
      <w:r w:rsidR="00B70E7D" w:rsidRPr="001F05DD">
        <w:t xml:space="preserve"> inside the </w:t>
      </w:r>
      <w:r w:rsidR="00B70E7D" w:rsidRPr="001F05DD">
        <w:rPr>
          <w:rStyle w:val="MonospaceChar"/>
        </w:rPr>
        <w:t>&lt;</w:t>
      </w:r>
      <w:r w:rsidRPr="001F05DD">
        <w:rPr>
          <w:rStyle w:val="MonospaceChar"/>
        </w:rPr>
        <w:t>t</w:t>
      </w:r>
      <w:r w:rsidR="00B70E7D" w:rsidRPr="001F05DD">
        <w:rPr>
          <w:rStyle w:val="MonospaceChar"/>
        </w:rPr>
        <w:t>able&gt;</w:t>
      </w:r>
      <w:r w:rsidR="00B70E7D" w:rsidRPr="001F05DD">
        <w:t xml:space="preserve"> </w:t>
      </w:r>
      <w:r w:rsidR="00113C84" w:rsidRPr="001F05DD">
        <w:t xml:space="preserve">cells </w:t>
      </w:r>
      <w:r w:rsidR="00B70E7D" w:rsidRPr="001F05DD">
        <w:t>for description</w:t>
      </w:r>
    </w:p>
    <w:p w:rsidR="00B70E7D" w:rsidRPr="001F05DD" w:rsidRDefault="00B70E7D" w:rsidP="00EE78B8">
      <w:pPr>
        <w:pStyle w:val="ListParagraph"/>
        <w:numPr>
          <w:ilvl w:val="1"/>
          <w:numId w:val="43"/>
        </w:numPr>
      </w:pPr>
      <w:r w:rsidRPr="001F05DD">
        <w:rPr>
          <w:rStyle w:val="MonospaceChar"/>
        </w:rPr>
        <w:t>&lt;image&gt;</w:t>
      </w:r>
      <w:r w:rsidRPr="001F05DD">
        <w:t xml:space="preserve"> inside the </w:t>
      </w:r>
      <w:r w:rsidRPr="001F05DD">
        <w:rPr>
          <w:rStyle w:val="MonospaceChar"/>
        </w:rPr>
        <w:t>&lt;table&gt;</w:t>
      </w:r>
      <w:r w:rsidRPr="001F05DD">
        <w:t xml:space="preserve"> </w:t>
      </w:r>
      <w:r w:rsidR="00113C84" w:rsidRPr="001F05DD">
        <w:t xml:space="preserve">cells </w:t>
      </w:r>
      <w:r w:rsidRPr="001F05DD">
        <w:t>for the illustration</w:t>
      </w:r>
      <w:r w:rsidR="00E330D4" w:rsidRPr="001F05DD">
        <w:t xml:space="preserve"> depicting the convention</w:t>
      </w:r>
    </w:p>
    <w:p w:rsidR="00B136BA" w:rsidRPr="001F05DD" w:rsidRDefault="00B136BA" w:rsidP="00E8674D"/>
    <w:p w:rsidR="001E4D33" w:rsidRPr="001F05DD" w:rsidRDefault="00B136BA" w:rsidP="001E4D33">
      <w:pPr>
        <w:rPr>
          <w:b/>
        </w:rPr>
      </w:pPr>
      <w:r w:rsidRPr="001F05DD">
        <w:rPr>
          <w:b/>
        </w:rPr>
        <w:t>DITA e</w:t>
      </w:r>
      <w:r w:rsidR="001E4D33" w:rsidRPr="001F05DD">
        <w:rPr>
          <w:b/>
        </w:rPr>
        <w:t>xample:</w:t>
      </w:r>
    </w:p>
    <w:p w:rsidR="001E4D33" w:rsidRPr="001F05DD" w:rsidRDefault="001E4D33" w:rsidP="001E4D33">
      <w:pPr>
        <w:shd w:val="clear" w:color="auto" w:fill="FFFFFF"/>
        <w:autoSpaceDE w:val="0"/>
        <w:autoSpaceDN w:val="0"/>
        <w:adjustRightInd w:val="0"/>
        <w:rPr>
          <w:rFonts w:ascii="Courier New" w:hAnsi="Courier New" w:cs="Courier New"/>
          <w:color w:val="000000"/>
          <w:sz w:val="18"/>
          <w:szCs w:val="24"/>
        </w:rPr>
      </w:pPr>
      <w:r w:rsidRPr="001F05DD">
        <w:rPr>
          <w:rFonts w:ascii="Courier New" w:hAnsi="Courier New" w:cs="Courier New"/>
          <w:color w:val="000096"/>
          <w:sz w:val="18"/>
          <w:szCs w:val="24"/>
        </w:rPr>
        <w:t>&lt;concept</w:t>
      </w:r>
      <w:r w:rsidRPr="001F05DD">
        <w:rPr>
          <w:rFonts w:ascii="Courier New" w:hAnsi="Courier New" w:cs="Courier New"/>
          <w:color w:val="F5844C"/>
          <w:sz w:val="18"/>
          <w:szCs w:val="24"/>
        </w:rPr>
        <w:t xml:space="preserve"> id</w:t>
      </w:r>
      <w:r w:rsidRPr="001F05DD">
        <w:rPr>
          <w:rFonts w:ascii="Courier New" w:hAnsi="Courier New" w:cs="Courier New"/>
          <w:color w:val="FF8040"/>
          <w:sz w:val="18"/>
          <w:szCs w:val="24"/>
        </w:rPr>
        <w:t>=</w:t>
      </w:r>
      <w:r w:rsidRPr="001F05DD">
        <w:rPr>
          <w:rFonts w:ascii="Courier New" w:hAnsi="Courier New" w:cs="Courier New"/>
          <w:color w:val="993300"/>
          <w:sz w:val="18"/>
          <w:szCs w:val="24"/>
        </w:rPr>
        <w:t>"concept_conventions"</w:t>
      </w:r>
      <w:r w:rsidRPr="001F05DD">
        <w:rPr>
          <w:rFonts w:ascii="Courier New" w:hAnsi="Courier New" w:cs="Courier New"/>
          <w:color w:val="000096"/>
          <w:sz w:val="18"/>
          <w:szCs w:val="24"/>
        </w:rPr>
        <w:t>&gt;</w:t>
      </w:r>
    </w:p>
    <w:p w:rsidR="001E4D33" w:rsidRPr="001F05DD" w:rsidRDefault="001E4D33" w:rsidP="001E4D33">
      <w:pPr>
        <w:shd w:val="clear" w:color="auto" w:fill="FFFFFF"/>
        <w:autoSpaceDE w:val="0"/>
        <w:autoSpaceDN w:val="0"/>
        <w:adjustRightInd w:val="0"/>
        <w:rPr>
          <w:rFonts w:ascii="Courier New" w:hAnsi="Courier New" w:cs="Courier New"/>
          <w:color w:val="000000"/>
          <w:sz w:val="18"/>
          <w:szCs w:val="24"/>
        </w:rPr>
      </w:pPr>
      <w:r w:rsidRPr="001F05DD">
        <w:rPr>
          <w:rFonts w:ascii="Courier New" w:hAnsi="Courier New" w:cs="Courier New"/>
          <w:color w:val="000096"/>
          <w:sz w:val="18"/>
          <w:szCs w:val="24"/>
        </w:rPr>
        <w:t>&lt;title&gt;</w:t>
      </w:r>
      <w:r w:rsidRPr="001F05DD">
        <w:rPr>
          <w:rFonts w:ascii="Courier New" w:hAnsi="Courier New" w:cs="Courier New"/>
          <w:color w:val="000000"/>
          <w:sz w:val="18"/>
          <w:szCs w:val="24"/>
        </w:rPr>
        <w:t>Conventions</w:t>
      </w:r>
      <w:r w:rsidRPr="001F05DD">
        <w:rPr>
          <w:rFonts w:ascii="Courier New" w:hAnsi="Courier New" w:cs="Courier New"/>
          <w:color w:val="000096"/>
          <w:sz w:val="18"/>
          <w:szCs w:val="24"/>
        </w:rPr>
        <w:t>&lt;/title&gt;</w:t>
      </w:r>
    </w:p>
    <w:p w:rsidR="001E4D33" w:rsidRPr="001F05DD" w:rsidRDefault="001E4D33" w:rsidP="001E4D33">
      <w:pPr>
        <w:shd w:val="clear" w:color="auto" w:fill="FFFFFF"/>
        <w:autoSpaceDE w:val="0"/>
        <w:autoSpaceDN w:val="0"/>
        <w:adjustRightInd w:val="0"/>
        <w:rPr>
          <w:rFonts w:ascii="Courier New" w:hAnsi="Courier New" w:cs="Courier New"/>
          <w:color w:val="000000"/>
          <w:sz w:val="18"/>
          <w:szCs w:val="24"/>
        </w:rPr>
      </w:pPr>
      <w:r w:rsidRPr="001F05DD">
        <w:rPr>
          <w:rFonts w:ascii="Courier New" w:hAnsi="Courier New" w:cs="Courier New"/>
          <w:color w:val="000096"/>
          <w:sz w:val="18"/>
          <w:szCs w:val="24"/>
        </w:rPr>
        <w:t>&lt;conbody&gt;</w:t>
      </w:r>
    </w:p>
    <w:p w:rsidR="003E1D68" w:rsidRDefault="003E1D68" w:rsidP="003E1D68">
      <w:pPr>
        <w:pStyle w:val="Monospace"/>
        <w:rPr>
          <w:color w:val="000000"/>
          <w:highlight w:val="white"/>
        </w:rPr>
      </w:pPr>
      <w:r>
        <w:rPr>
          <w:color w:val="000096"/>
          <w:highlight w:val="white"/>
        </w:rPr>
        <w:t>&lt;table</w:t>
      </w:r>
      <w:r>
        <w:rPr>
          <w:color w:val="F5844C"/>
          <w:highlight w:val="white"/>
        </w:rPr>
        <w:t xml:space="preserve"> frame</w:t>
      </w:r>
      <w:r>
        <w:rPr>
          <w:color w:val="FF8040"/>
          <w:highlight w:val="white"/>
        </w:rPr>
        <w:t>=</w:t>
      </w:r>
      <w:r>
        <w:rPr>
          <w:highlight w:val="white"/>
        </w:rPr>
        <w:t>"all"</w:t>
      </w:r>
      <w:r>
        <w:rPr>
          <w:color w:val="F5844C"/>
          <w:highlight w:val="white"/>
        </w:rPr>
        <w:t xml:space="preserve"> class</w:t>
      </w:r>
      <w:r>
        <w:rPr>
          <w:color w:val="FF8040"/>
          <w:highlight w:val="white"/>
        </w:rPr>
        <w:t>=</w:t>
      </w:r>
      <w:r>
        <w:rPr>
          <w:highlight w:val="white"/>
        </w:rPr>
        <w:t>"- topic/table "</w:t>
      </w:r>
      <w:r>
        <w:rPr>
          <w:color w:val="000096"/>
          <w:highlight w:val="white"/>
        </w:rPr>
        <w:t>&gt;</w:t>
      </w:r>
      <w:r>
        <w:rPr>
          <w:color w:val="000000"/>
          <w:highlight w:val="white"/>
        </w:rPr>
        <w:br/>
      </w:r>
      <w:r>
        <w:rPr>
          <w:color w:val="000096"/>
          <w:highlight w:val="white"/>
        </w:rPr>
        <w:t>&lt;tgroup</w:t>
      </w:r>
      <w:r>
        <w:rPr>
          <w:color w:val="F5844C"/>
          <w:highlight w:val="white"/>
        </w:rPr>
        <w:t xml:space="preserve"> cols</w:t>
      </w:r>
      <w:r>
        <w:rPr>
          <w:color w:val="FF8040"/>
          <w:highlight w:val="white"/>
        </w:rPr>
        <w:t>=</w:t>
      </w:r>
      <w:r>
        <w:rPr>
          <w:highlight w:val="white"/>
        </w:rPr>
        <w:t>"2"</w:t>
      </w:r>
      <w:r>
        <w:rPr>
          <w:color w:val="F5844C"/>
          <w:highlight w:val="white"/>
        </w:rPr>
        <w:t xml:space="preserve"> colsep</w:t>
      </w:r>
      <w:r>
        <w:rPr>
          <w:color w:val="FF8040"/>
          <w:highlight w:val="white"/>
        </w:rPr>
        <w:t>=</w:t>
      </w:r>
      <w:r>
        <w:rPr>
          <w:highlight w:val="white"/>
        </w:rPr>
        <w:t>"0"</w:t>
      </w:r>
      <w:r>
        <w:rPr>
          <w:color w:val="F5844C"/>
          <w:highlight w:val="white"/>
        </w:rPr>
        <w:t xml:space="preserve"> rowsep</w:t>
      </w:r>
      <w:r>
        <w:rPr>
          <w:color w:val="FF8040"/>
          <w:highlight w:val="white"/>
        </w:rPr>
        <w:t>=</w:t>
      </w:r>
      <w:r>
        <w:rPr>
          <w:highlight w:val="white"/>
        </w:rPr>
        <w:t>"0"</w:t>
      </w:r>
      <w:r>
        <w:rPr>
          <w:color w:val="F5844C"/>
          <w:highlight w:val="white"/>
        </w:rPr>
        <w:t xml:space="preserve"> class</w:t>
      </w:r>
      <w:r>
        <w:rPr>
          <w:color w:val="FF8040"/>
          <w:highlight w:val="white"/>
        </w:rPr>
        <w:t>=</w:t>
      </w:r>
      <w:r>
        <w:rPr>
          <w:highlight w:val="white"/>
        </w:rPr>
        <w:t>"- topic/tgroup "</w:t>
      </w:r>
      <w:r>
        <w:rPr>
          <w:color w:val="000096"/>
          <w:highlight w:val="white"/>
        </w:rPr>
        <w:t>&gt;</w:t>
      </w:r>
      <w:r>
        <w:rPr>
          <w:color w:val="000000"/>
          <w:highlight w:val="white"/>
        </w:rPr>
        <w:br/>
      </w:r>
      <w:r>
        <w:rPr>
          <w:color w:val="000096"/>
          <w:highlight w:val="white"/>
        </w:rPr>
        <w:t>&lt;colspec</w:t>
      </w:r>
      <w:r>
        <w:rPr>
          <w:color w:val="F5844C"/>
          <w:highlight w:val="white"/>
        </w:rPr>
        <w:t xml:space="preserve"> colname</w:t>
      </w:r>
      <w:r>
        <w:rPr>
          <w:color w:val="FF8040"/>
          <w:highlight w:val="white"/>
        </w:rPr>
        <w:t>=</w:t>
      </w:r>
      <w:r>
        <w:rPr>
          <w:highlight w:val="white"/>
        </w:rPr>
        <w:t>"1"</w:t>
      </w:r>
      <w:r>
        <w:rPr>
          <w:color w:val="F5844C"/>
          <w:highlight w:val="white"/>
        </w:rPr>
        <w:t xml:space="preserve"> colwidth</w:t>
      </w:r>
      <w:r>
        <w:rPr>
          <w:color w:val="FF8040"/>
          <w:highlight w:val="white"/>
        </w:rPr>
        <w:t>=</w:t>
      </w:r>
      <w:r>
        <w:rPr>
          <w:highlight w:val="white"/>
        </w:rPr>
        <w:t>"4*"</w:t>
      </w:r>
      <w:r>
        <w:rPr>
          <w:color w:val="F5844C"/>
          <w:highlight w:val="white"/>
        </w:rPr>
        <w:t xml:space="preserve"> class</w:t>
      </w:r>
      <w:r>
        <w:rPr>
          <w:color w:val="FF8040"/>
          <w:highlight w:val="white"/>
        </w:rPr>
        <w:t>=</w:t>
      </w:r>
      <w:r>
        <w:rPr>
          <w:highlight w:val="white"/>
        </w:rPr>
        <w:t>"- topic/colspec "</w:t>
      </w:r>
      <w:r>
        <w:rPr>
          <w:color w:val="000096"/>
          <w:highlight w:val="white"/>
        </w:rPr>
        <w:t>/&gt;</w:t>
      </w:r>
      <w:r>
        <w:rPr>
          <w:color w:val="000000"/>
          <w:highlight w:val="white"/>
        </w:rPr>
        <w:br/>
      </w:r>
      <w:r>
        <w:rPr>
          <w:color w:val="000096"/>
          <w:highlight w:val="white"/>
        </w:rPr>
        <w:t>&lt;colspec</w:t>
      </w:r>
      <w:r>
        <w:rPr>
          <w:color w:val="F5844C"/>
          <w:highlight w:val="white"/>
        </w:rPr>
        <w:t xml:space="preserve"> colname</w:t>
      </w:r>
      <w:r>
        <w:rPr>
          <w:color w:val="FF8040"/>
          <w:highlight w:val="white"/>
        </w:rPr>
        <w:t>=</w:t>
      </w:r>
      <w:r>
        <w:rPr>
          <w:highlight w:val="white"/>
        </w:rPr>
        <w:t>"2"</w:t>
      </w:r>
      <w:r>
        <w:rPr>
          <w:color w:val="F5844C"/>
          <w:highlight w:val="white"/>
        </w:rPr>
        <w:t xml:space="preserve"> colwidth</w:t>
      </w:r>
      <w:r>
        <w:rPr>
          <w:color w:val="FF8040"/>
          <w:highlight w:val="white"/>
        </w:rPr>
        <w:t>=</w:t>
      </w:r>
      <w:r>
        <w:rPr>
          <w:highlight w:val="white"/>
        </w:rPr>
        <w:t>"1*"</w:t>
      </w:r>
      <w:r>
        <w:rPr>
          <w:color w:val="F5844C"/>
          <w:highlight w:val="white"/>
        </w:rPr>
        <w:t xml:space="preserve"> class</w:t>
      </w:r>
      <w:r>
        <w:rPr>
          <w:color w:val="FF8040"/>
          <w:highlight w:val="white"/>
        </w:rPr>
        <w:t>=</w:t>
      </w:r>
      <w:r>
        <w:rPr>
          <w:highlight w:val="white"/>
        </w:rPr>
        <w:t>"- topic/colspec "</w:t>
      </w:r>
      <w:r>
        <w:rPr>
          <w:color w:val="000096"/>
          <w:highlight w:val="white"/>
        </w:rPr>
        <w:t>/&gt;</w:t>
      </w:r>
      <w:r>
        <w:rPr>
          <w:color w:val="000000"/>
          <w:highlight w:val="white"/>
        </w:rPr>
        <w:br/>
      </w:r>
      <w:r>
        <w:rPr>
          <w:color w:val="000096"/>
          <w:highlight w:val="white"/>
        </w:rPr>
        <w:t>&lt;thead&gt;</w:t>
      </w:r>
    </w:p>
    <w:p w:rsidR="003E1D68" w:rsidRDefault="003E1D68" w:rsidP="003E1D68">
      <w:pPr>
        <w:pStyle w:val="Monospace"/>
        <w:ind w:firstLine="720"/>
        <w:rPr>
          <w:color w:val="000096"/>
          <w:highlight w:val="white"/>
        </w:rPr>
      </w:pPr>
      <w:r>
        <w:rPr>
          <w:color w:val="000096"/>
          <w:highlight w:val="white"/>
        </w:rPr>
        <w:t>&lt;row&gt;</w:t>
      </w:r>
    </w:p>
    <w:p w:rsidR="003E1D68" w:rsidRDefault="003E1D68" w:rsidP="003E1D68">
      <w:pPr>
        <w:pStyle w:val="Monospace"/>
        <w:ind w:left="720" w:firstLine="720"/>
        <w:rPr>
          <w:color w:val="000000"/>
          <w:highlight w:val="white"/>
        </w:rPr>
      </w:pPr>
      <w:r>
        <w:rPr>
          <w:color w:val="000096"/>
          <w:highlight w:val="white"/>
        </w:rPr>
        <w:t>&lt;entry&gt;</w:t>
      </w:r>
      <w:r>
        <w:rPr>
          <w:color w:val="000000"/>
          <w:highlight w:val="white"/>
        </w:rPr>
        <w:t>Conventions used in this content</w:t>
      </w:r>
      <w:r>
        <w:rPr>
          <w:color w:val="000096"/>
          <w:highlight w:val="white"/>
        </w:rPr>
        <w:t>&lt;/entry&gt;</w:t>
      </w:r>
    </w:p>
    <w:p w:rsidR="003E1D68" w:rsidRDefault="003E1D68" w:rsidP="003E1D68">
      <w:pPr>
        <w:pStyle w:val="Monospace"/>
        <w:ind w:left="720" w:firstLine="720"/>
        <w:rPr>
          <w:color w:val="000000"/>
          <w:highlight w:val="white"/>
        </w:rPr>
      </w:pPr>
      <w:r>
        <w:rPr>
          <w:color w:val="000096"/>
          <w:highlight w:val="white"/>
        </w:rPr>
        <w:t>&lt;entry&gt;</w:t>
      </w:r>
      <w:r>
        <w:rPr>
          <w:color w:val="000000"/>
          <w:highlight w:val="white"/>
        </w:rPr>
        <w:t>Example</w:t>
      </w:r>
      <w:r>
        <w:rPr>
          <w:color w:val="000096"/>
          <w:highlight w:val="white"/>
        </w:rPr>
        <w:t>&lt;/entry&gt;</w:t>
      </w:r>
    </w:p>
    <w:p w:rsidR="003E1D68" w:rsidRDefault="003E1D68" w:rsidP="003E1D68">
      <w:pPr>
        <w:pStyle w:val="Monospace"/>
        <w:ind w:left="720"/>
        <w:rPr>
          <w:color w:val="000000"/>
          <w:highlight w:val="white"/>
        </w:rPr>
      </w:pPr>
      <w:r>
        <w:rPr>
          <w:color w:val="000096"/>
          <w:highlight w:val="white"/>
        </w:rPr>
        <w:t>&lt;/row&gt;</w:t>
      </w:r>
    </w:p>
    <w:p w:rsidR="003E1D68" w:rsidRDefault="003E1D68" w:rsidP="003E1D68">
      <w:pPr>
        <w:pStyle w:val="Monospace"/>
        <w:rPr>
          <w:color w:val="000000"/>
          <w:highlight w:val="white"/>
        </w:rPr>
      </w:pPr>
      <w:r>
        <w:rPr>
          <w:color w:val="000096"/>
          <w:highlight w:val="white"/>
        </w:rPr>
        <w:t>&lt;/thead&gt;</w:t>
      </w:r>
      <w:r>
        <w:rPr>
          <w:color w:val="000000"/>
          <w:highlight w:val="white"/>
        </w:rPr>
        <w:br/>
      </w:r>
      <w:r>
        <w:rPr>
          <w:color w:val="000096"/>
          <w:highlight w:val="white"/>
        </w:rPr>
        <w:t>&lt;tbody&gt;</w:t>
      </w:r>
    </w:p>
    <w:p w:rsidR="003E1D68" w:rsidRDefault="003E1D68" w:rsidP="003E1D68">
      <w:pPr>
        <w:pStyle w:val="Monospace"/>
        <w:ind w:firstLine="720"/>
        <w:rPr>
          <w:color w:val="000000"/>
          <w:highlight w:val="white"/>
        </w:rPr>
      </w:pPr>
      <w:r>
        <w:rPr>
          <w:color w:val="000096"/>
          <w:highlight w:val="white"/>
        </w:rPr>
        <w:t>&lt;row&gt;</w:t>
      </w:r>
    </w:p>
    <w:p w:rsidR="003E1D68" w:rsidRDefault="003E1D68" w:rsidP="003E1D68">
      <w:pPr>
        <w:pStyle w:val="Monospace"/>
        <w:ind w:left="1440"/>
        <w:rPr>
          <w:color w:val="000096"/>
          <w:highlight w:val="white"/>
        </w:rPr>
      </w:pPr>
      <w:r>
        <w:rPr>
          <w:color w:val="000096"/>
          <w:highlight w:val="white"/>
        </w:rPr>
        <w:t>&lt;entry&gt;</w:t>
      </w:r>
      <w:r>
        <w:rPr>
          <w:color w:val="000000"/>
          <w:highlight w:val="white"/>
        </w:rPr>
        <w:t>A black line in the margin indicates a change to that rule and is shown when published in the module for the first time.</w:t>
      </w:r>
      <w:r>
        <w:rPr>
          <w:color w:val="000096"/>
          <w:highlight w:val="white"/>
        </w:rPr>
        <w:t>&lt;/entry&gt;</w:t>
      </w:r>
    </w:p>
    <w:p w:rsidR="003E1D68" w:rsidRDefault="003E1D68" w:rsidP="003E1D68">
      <w:pPr>
        <w:pStyle w:val="Monospace"/>
        <w:ind w:left="1440"/>
        <w:rPr>
          <w:color w:val="000096"/>
          <w:highlight w:val="white"/>
        </w:rPr>
      </w:pPr>
      <w:r>
        <w:rPr>
          <w:color w:val="000096"/>
          <w:highlight w:val="white"/>
        </w:rPr>
        <w:t>&lt;entry&gt;&lt;image</w:t>
      </w:r>
      <w:r>
        <w:rPr>
          <w:color w:val="F5844C"/>
          <w:highlight w:val="white"/>
        </w:rPr>
        <w:t xml:space="preserve"> href</w:t>
      </w:r>
      <w:r>
        <w:rPr>
          <w:color w:val="FF8040"/>
          <w:highlight w:val="white"/>
        </w:rPr>
        <w:t>=</w:t>
      </w:r>
      <w:r>
        <w:rPr>
          <w:highlight w:val="white"/>
        </w:rPr>
        <w:t>"conventions_change_bar.jpg"</w:t>
      </w:r>
      <w:r>
        <w:rPr>
          <w:color w:val="000096"/>
          <w:highlight w:val="white"/>
        </w:rPr>
        <w:t>/&gt;&lt;/entry&gt;</w:t>
      </w:r>
    </w:p>
    <w:p w:rsidR="003E1D68" w:rsidRDefault="003E1D68" w:rsidP="003E1D68">
      <w:pPr>
        <w:pStyle w:val="Monospace"/>
        <w:ind w:firstLine="720"/>
        <w:rPr>
          <w:color w:val="000096"/>
          <w:highlight w:val="white"/>
        </w:rPr>
      </w:pPr>
      <w:r>
        <w:rPr>
          <w:color w:val="000096"/>
          <w:highlight w:val="white"/>
        </w:rPr>
        <w:t>&lt;/row&gt;</w:t>
      </w:r>
    </w:p>
    <w:p w:rsidR="003E1D68" w:rsidRDefault="003E1D68" w:rsidP="003E1D68">
      <w:pPr>
        <w:pStyle w:val="Monospace"/>
        <w:ind w:firstLine="720"/>
        <w:rPr>
          <w:color w:val="000096"/>
          <w:highlight w:val="white"/>
        </w:rPr>
      </w:pPr>
      <w:r>
        <w:rPr>
          <w:color w:val="000096"/>
          <w:highlight w:val="white"/>
        </w:rPr>
        <w:t>&lt;row&gt;</w:t>
      </w:r>
    </w:p>
    <w:p w:rsidR="003E1D68" w:rsidRDefault="003E1D68" w:rsidP="003E1D68">
      <w:pPr>
        <w:pStyle w:val="Monospace"/>
        <w:ind w:left="1440"/>
        <w:rPr>
          <w:color w:val="000000"/>
          <w:highlight w:val="white"/>
        </w:rPr>
      </w:pPr>
      <w:r>
        <w:rPr>
          <w:color w:val="000096"/>
          <w:highlight w:val="white"/>
        </w:rPr>
        <w:t>&lt;entry&gt;</w:t>
      </w:r>
      <w:r>
        <w:rPr>
          <w:color w:val="000000"/>
          <w:highlight w:val="white"/>
        </w:rPr>
        <w:t>Green text in the margin indicates who is responsible for carrying out the rule.</w:t>
      </w:r>
    </w:p>
    <w:p w:rsidR="003E1D68" w:rsidRDefault="003E1D68" w:rsidP="003E1D68">
      <w:pPr>
        <w:pStyle w:val="Monospace"/>
        <w:ind w:left="1440"/>
        <w:rPr>
          <w:color w:val="000096"/>
          <w:highlight w:val="white"/>
        </w:rPr>
      </w:pPr>
      <w:r>
        <w:rPr>
          <w:color w:val="000096"/>
          <w:highlight w:val="white"/>
        </w:rPr>
        <w:t>&lt;/entry&gt;</w:t>
      </w:r>
    </w:p>
    <w:p w:rsidR="003E1D68" w:rsidRDefault="003E1D68" w:rsidP="003E1D68">
      <w:pPr>
        <w:pStyle w:val="Monospace"/>
        <w:ind w:left="1440"/>
        <w:rPr>
          <w:color w:val="000000"/>
          <w:highlight w:val="white"/>
        </w:rPr>
      </w:pPr>
      <w:r>
        <w:rPr>
          <w:color w:val="000096"/>
          <w:highlight w:val="white"/>
        </w:rPr>
        <w:t>&lt;entry&gt;&lt;image</w:t>
      </w:r>
      <w:r>
        <w:rPr>
          <w:color w:val="F5844C"/>
          <w:highlight w:val="white"/>
        </w:rPr>
        <w:t xml:space="preserve"> href</w:t>
      </w:r>
      <w:r>
        <w:rPr>
          <w:color w:val="FF8040"/>
          <w:highlight w:val="white"/>
        </w:rPr>
        <w:t>=</w:t>
      </w:r>
      <w:r>
        <w:rPr>
          <w:highlight w:val="white"/>
        </w:rPr>
        <w:t>"Convention_audience_image.jpg”</w:t>
      </w:r>
      <w:r>
        <w:rPr>
          <w:color w:val="000096"/>
          <w:highlight w:val="white"/>
        </w:rPr>
        <w:t>/&gt;&lt;/entry&gt;</w:t>
      </w:r>
    </w:p>
    <w:p w:rsidR="003E1D68" w:rsidRDefault="003E1D68" w:rsidP="003E1D68">
      <w:pPr>
        <w:pStyle w:val="Monospace"/>
        <w:ind w:firstLine="720"/>
        <w:rPr>
          <w:color w:val="000096"/>
          <w:highlight w:val="white"/>
        </w:rPr>
      </w:pPr>
      <w:r>
        <w:rPr>
          <w:color w:val="000096"/>
          <w:highlight w:val="white"/>
        </w:rPr>
        <w:t>&lt;/row&gt;</w:t>
      </w:r>
    </w:p>
    <w:p w:rsidR="003E1D68" w:rsidRDefault="003E1D68" w:rsidP="003E1D68">
      <w:pPr>
        <w:pStyle w:val="Monospace"/>
        <w:ind w:firstLine="720"/>
        <w:rPr>
          <w:color w:val="000000"/>
          <w:highlight w:val="white"/>
        </w:rPr>
      </w:pPr>
      <w:r>
        <w:rPr>
          <w:color w:val="000096"/>
          <w:highlight w:val="white"/>
        </w:rPr>
        <w:t>&lt;row&gt;</w:t>
      </w:r>
    </w:p>
    <w:p w:rsidR="003E1D68" w:rsidRDefault="003E1D68" w:rsidP="003E1D68">
      <w:pPr>
        <w:pStyle w:val="Monospace"/>
        <w:ind w:left="1440"/>
        <w:rPr>
          <w:color w:val="000096"/>
          <w:highlight w:val="white"/>
        </w:rPr>
      </w:pPr>
      <w:r>
        <w:rPr>
          <w:color w:val="000096"/>
          <w:highlight w:val="white"/>
        </w:rPr>
        <w:t>&lt;entry&gt;</w:t>
      </w:r>
      <w:r>
        <w:rPr>
          <w:color w:val="000000"/>
          <w:highlight w:val="white"/>
        </w:rPr>
        <w:t>A white i in a blue box indicates that there is information provided at the bottom of the page.</w:t>
      </w:r>
      <w:r>
        <w:rPr>
          <w:color w:val="000096"/>
          <w:highlight w:val="white"/>
        </w:rPr>
        <w:t>&lt;/entry&gt;</w:t>
      </w:r>
    </w:p>
    <w:p w:rsidR="003E1D68" w:rsidRDefault="003E1D68" w:rsidP="003E1D68">
      <w:pPr>
        <w:pStyle w:val="Monospace"/>
        <w:ind w:left="720" w:firstLine="720"/>
        <w:rPr>
          <w:color w:val="000000"/>
          <w:highlight w:val="white"/>
        </w:rPr>
      </w:pPr>
      <w:r>
        <w:rPr>
          <w:color w:val="000096"/>
          <w:highlight w:val="white"/>
        </w:rPr>
        <w:t>&lt;entry&gt;&lt;image</w:t>
      </w:r>
      <w:r>
        <w:rPr>
          <w:color w:val="F5844C"/>
          <w:highlight w:val="white"/>
        </w:rPr>
        <w:t xml:space="preserve"> href</w:t>
      </w:r>
      <w:r>
        <w:rPr>
          <w:color w:val="FF8040"/>
          <w:highlight w:val="white"/>
        </w:rPr>
        <w:t>=</w:t>
      </w:r>
      <w:r>
        <w:rPr>
          <w:highlight w:val="white"/>
        </w:rPr>
        <w:t>"Conventions_information_icon.jpg"</w:t>
      </w:r>
      <w:r>
        <w:rPr>
          <w:color w:val="000096"/>
          <w:highlight w:val="white"/>
        </w:rPr>
        <w:t>/&gt;&lt;/entry&gt;</w:t>
      </w:r>
    </w:p>
    <w:p w:rsidR="003E1D68" w:rsidRDefault="003E1D68" w:rsidP="003E1D68">
      <w:pPr>
        <w:pStyle w:val="Monospace"/>
        <w:ind w:left="720"/>
        <w:rPr>
          <w:color w:val="000000"/>
          <w:highlight w:val="white"/>
        </w:rPr>
      </w:pPr>
      <w:r>
        <w:rPr>
          <w:color w:val="000096"/>
          <w:highlight w:val="white"/>
        </w:rPr>
        <w:t>&lt;/row&gt;</w:t>
      </w:r>
    </w:p>
    <w:p w:rsidR="003E1D68" w:rsidRDefault="003E1D68" w:rsidP="003E1D68">
      <w:pPr>
        <w:pStyle w:val="Monospace"/>
        <w:ind w:left="720"/>
        <w:rPr>
          <w:color w:val="000000"/>
          <w:highlight w:val="white"/>
        </w:rPr>
      </w:pPr>
      <w:r>
        <w:rPr>
          <w:color w:val="000096"/>
          <w:highlight w:val="white"/>
        </w:rPr>
        <w:t>&lt;row&gt;</w:t>
      </w:r>
    </w:p>
    <w:p w:rsidR="003E1D68" w:rsidRDefault="003E1D68" w:rsidP="003E1D68">
      <w:pPr>
        <w:pStyle w:val="Monospace"/>
        <w:ind w:left="720" w:firstLine="720"/>
        <w:rPr>
          <w:color w:val="000000"/>
          <w:highlight w:val="white"/>
        </w:rPr>
      </w:pPr>
      <w:r>
        <w:rPr>
          <w:color w:val="000096"/>
          <w:highlight w:val="white"/>
        </w:rPr>
        <w:t>&lt;entry&gt;&lt;note</w:t>
      </w:r>
      <w:r>
        <w:rPr>
          <w:color w:val="F5844C"/>
          <w:highlight w:val="white"/>
        </w:rPr>
        <w:t xml:space="preserve"> type</w:t>
      </w:r>
      <w:r>
        <w:rPr>
          <w:color w:val="FF8040"/>
          <w:highlight w:val="white"/>
        </w:rPr>
        <w:t>=</w:t>
      </w:r>
      <w:r>
        <w:rPr>
          <w:highlight w:val="white"/>
        </w:rPr>
        <w:t>"attention"</w:t>
      </w:r>
      <w:r>
        <w:rPr>
          <w:color w:val="000096"/>
          <w:highlight w:val="white"/>
        </w:rPr>
        <w:t>&gt;&lt;p&gt;</w:t>
      </w:r>
      <w:r>
        <w:rPr>
          <w:color w:val="000000"/>
          <w:highlight w:val="white"/>
        </w:rPr>
        <w:t xml:space="preserve">A rule printed inside a red </w:t>
      </w:r>
    </w:p>
    <w:p w:rsidR="003E1D68" w:rsidRDefault="003E1D68" w:rsidP="003E1D68">
      <w:pPr>
        <w:pStyle w:val="Monospace"/>
        <w:ind w:left="720" w:firstLine="720"/>
        <w:rPr>
          <w:color w:val="000096"/>
          <w:highlight w:val="white"/>
        </w:rPr>
      </w:pPr>
      <w:r>
        <w:rPr>
          <w:color w:val="000000"/>
          <w:highlight w:val="white"/>
        </w:rPr>
        <w:t>box is considered to be critical and is therefore emphasised in</w:t>
      </w:r>
      <w:r>
        <w:rPr>
          <w:color w:val="000000"/>
          <w:highlight w:val="white"/>
        </w:rPr>
        <w:br/>
        <w:t xml:space="preserve">      this way.</w:t>
      </w:r>
      <w:r>
        <w:rPr>
          <w:color w:val="000096"/>
          <w:highlight w:val="white"/>
        </w:rPr>
        <w:t>&lt;/p&gt;&lt;/note&gt;&lt;/entry&gt;</w:t>
      </w:r>
    </w:p>
    <w:p w:rsidR="003E1D68" w:rsidRDefault="003E1D68" w:rsidP="003E1D68">
      <w:pPr>
        <w:pStyle w:val="Monospace"/>
        <w:ind w:left="720" w:firstLine="720"/>
        <w:rPr>
          <w:color w:val="000000"/>
          <w:highlight w:val="white"/>
        </w:rPr>
      </w:pPr>
      <w:r>
        <w:rPr>
          <w:color w:val="000096"/>
          <w:highlight w:val="white"/>
        </w:rPr>
        <w:t>&lt;entry/&gt;</w:t>
      </w:r>
    </w:p>
    <w:p w:rsidR="003E1D68" w:rsidRDefault="003E1D68" w:rsidP="003E1D68">
      <w:pPr>
        <w:pStyle w:val="Monospace"/>
        <w:ind w:left="720"/>
        <w:rPr>
          <w:color w:val="000000"/>
          <w:highlight w:val="white"/>
        </w:rPr>
      </w:pPr>
      <w:r>
        <w:rPr>
          <w:color w:val="000096"/>
          <w:highlight w:val="white"/>
        </w:rPr>
        <w:t>&lt;/row&gt;</w:t>
      </w:r>
    </w:p>
    <w:p w:rsidR="003E1D68" w:rsidRPr="003E1D68" w:rsidRDefault="003E1D68" w:rsidP="003E1D68">
      <w:pPr>
        <w:pStyle w:val="Monospace"/>
        <w:rPr>
          <w:color w:val="000096"/>
          <w:highlight w:val="white"/>
        </w:rPr>
      </w:pPr>
      <w:r>
        <w:rPr>
          <w:color w:val="000096"/>
          <w:highlight w:val="white"/>
        </w:rPr>
        <w:t>&lt;/tbody&gt;</w:t>
      </w:r>
      <w:r>
        <w:rPr>
          <w:color w:val="000000"/>
          <w:highlight w:val="white"/>
        </w:rPr>
        <w:br/>
      </w:r>
      <w:r>
        <w:rPr>
          <w:color w:val="000096"/>
          <w:highlight w:val="white"/>
        </w:rPr>
        <w:t>&lt;/tgroup&gt;</w:t>
      </w:r>
      <w:r>
        <w:rPr>
          <w:color w:val="000000"/>
          <w:highlight w:val="white"/>
        </w:rPr>
        <w:br/>
      </w:r>
      <w:r>
        <w:rPr>
          <w:color w:val="000096"/>
          <w:highlight w:val="white"/>
        </w:rPr>
        <w:t>&lt;/table&gt;</w:t>
      </w:r>
    </w:p>
    <w:p w:rsidR="001E4D33" w:rsidRPr="001F05DD" w:rsidRDefault="001E4D33" w:rsidP="001E4D33">
      <w:pPr>
        <w:shd w:val="clear" w:color="auto" w:fill="FFFFFF"/>
        <w:autoSpaceDE w:val="0"/>
        <w:autoSpaceDN w:val="0"/>
        <w:adjustRightInd w:val="0"/>
        <w:rPr>
          <w:rFonts w:ascii="Courier New" w:hAnsi="Courier New" w:cs="Courier New"/>
          <w:color w:val="000000"/>
          <w:sz w:val="18"/>
          <w:szCs w:val="24"/>
        </w:rPr>
      </w:pPr>
      <w:r w:rsidRPr="001F05DD">
        <w:rPr>
          <w:rFonts w:ascii="Courier New" w:hAnsi="Courier New" w:cs="Courier New"/>
          <w:color w:val="000096"/>
          <w:sz w:val="18"/>
          <w:szCs w:val="24"/>
        </w:rPr>
        <w:t>&lt;/conbody&gt;</w:t>
      </w:r>
    </w:p>
    <w:p w:rsidR="001E4D33" w:rsidRPr="001F05DD" w:rsidRDefault="001E4D33" w:rsidP="001E4D33">
      <w:pPr>
        <w:shd w:val="clear" w:color="auto" w:fill="FFFFFF"/>
        <w:autoSpaceDE w:val="0"/>
        <w:autoSpaceDN w:val="0"/>
        <w:adjustRightInd w:val="0"/>
        <w:rPr>
          <w:rFonts w:ascii="Courier New" w:hAnsi="Courier New" w:cs="Courier New"/>
          <w:color w:val="000096"/>
          <w:sz w:val="18"/>
          <w:szCs w:val="24"/>
        </w:rPr>
      </w:pPr>
      <w:r w:rsidRPr="001F05DD">
        <w:rPr>
          <w:rFonts w:ascii="Courier New" w:hAnsi="Courier New" w:cs="Courier New"/>
          <w:color w:val="000096"/>
          <w:sz w:val="18"/>
          <w:szCs w:val="24"/>
        </w:rPr>
        <w:t>&lt;/concept&gt;</w:t>
      </w:r>
    </w:p>
    <w:p w:rsidR="001F05DD" w:rsidRPr="001F05DD" w:rsidRDefault="001F05DD" w:rsidP="001E4D33"/>
    <w:p w:rsidR="00434B34" w:rsidRPr="001F05DD" w:rsidRDefault="00F967FC" w:rsidP="00F967FC">
      <w:pPr>
        <w:pStyle w:val="Heading3"/>
      </w:pPr>
      <w:bookmarkStart w:id="360" w:name="_Toc469647157"/>
      <w:r w:rsidRPr="001F05DD">
        <w:t>L</w:t>
      </w:r>
      <w:r w:rsidR="00434B34" w:rsidRPr="001F05DD">
        <w:t xml:space="preserve">inking </w:t>
      </w:r>
      <w:r w:rsidR="009529C9" w:rsidRPr="001F05DD">
        <w:t>the</w:t>
      </w:r>
      <w:r w:rsidR="00B8094E" w:rsidRPr="001F05DD">
        <w:t xml:space="preserve"> c</w:t>
      </w:r>
      <w:r w:rsidR="00434B34" w:rsidRPr="001F05DD">
        <w:t>onventions topic</w:t>
      </w:r>
      <w:r w:rsidR="00AB2078" w:rsidRPr="001F05DD">
        <w:t xml:space="preserve"> to a bookmap</w:t>
      </w:r>
      <w:bookmarkEnd w:id="360"/>
    </w:p>
    <w:p w:rsidR="00EC0A67" w:rsidRPr="001F05DD" w:rsidRDefault="00F66D5B" w:rsidP="00EC0A67">
      <w:r w:rsidRPr="001F05DD">
        <w:t>Link t</w:t>
      </w:r>
      <w:r w:rsidR="00B8094E" w:rsidRPr="001F05DD">
        <w:t xml:space="preserve">he conventions topic to the bookmap’s &lt;frontmatter&gt; using a &lt;notices&gt; element. </w:t>
      </w:r>
      <w:r w:rsidR="00EC0A67" w:rsidRPr="001F05DD">
        <w:t xml:space="preserve">In easyDITA, you do this by dragging the graphic onto the &lt;frontmatter&gt; element and selecting &lt;notices&gt; as the element type. The bookmap template has this element as a placeholder with the correct outputclass.  </w:t>
      </w:r>
    </w:p>
    <w:p w:rsidR="00080B95" w:rsidRPr="001F05DD" w:rsidRDefault="00080B95" w:rsidP="00B8094E"/>
    <w:p w:rsidR="00B8094E" w:rsidRPr="001F05DD" w:rsidRDefault="00B8094E" w:rsidP="00B8094E">
      <w:r w:rsidRPr="001F05DD">
        <w:t xml:space="preserve">To separate this topic from other topics linked with &lt;notices&gt;, you must add an </w:t>
      </w:r>
      <w:r w:rsidRPr="001F05DD">
        <w:rPr>
          <w:rStyle w:val="AttributeChar"/>
        </w:rPr>
        <w:t>@outputclass</w:t>
      </w:r>
      <w:r w:rsidRPr="001F05DD">
        <w:t xml:space="preserve"> attribute to the &lt;notices&gt; element. The value of the </w:t>
      </w:r>
      <w:r w:rsidRPr="001F05DD">
        <w:rPr>
          <w:rStyle w:val="AttributeChar"/>
        </w:rPr>
        <w:t>@outputclass</w:t>
      </w:r>
      <w:r w:rsidRPr="001F05DD">
        <w:t xml:space="preserve"> attribute must be </w:t>
      </w:r>
      <w:r w:rsidRPr="001F05DD">
        <w:rPr>
          <w:b/>
        </w:rPr>
        <w:t>conventions</w:t>
      </w:r>
      <w:r w:rsidRPr="001F05DD">
        <w:t>.</w:t>
      </w:r>
    </w:p>
    <w:p w:rsidR="00B8094E" w:rsidRPr="001F05DD" w:rsidRDefault="00B8094E" w:rsidP="00B8094E"/>
    <w:p w:rsidR="00B8094E" w:rsidRPr="001F05DD" w:rsidRDefault="00F66D5B" w:rsidP="00B8094E">
      <w:pPr>
        <w:rPr>
          <w:b/>
        </w:rPr>
      </w:pPr>
      <w:r w:rsidRPr="001F05DD">
        <w:rPr>
          <w:b/>
        </w:rPr>
        <w:t>DITA e</w:t>
      </w:r>
      <w:r w:rsidR="00B8094E" w:rsidRPr="001F05DD">
        <w:rPr>
          <w:b/>
        </w:rPr>
        <w:t>xample:</w:t>
      </w:r>
    </w:p>
    <w:p w:rsidR="00B8094E" w:rsidRPr="001F05DD" w:rsidRDefault="00B8094E" w:rsidP="006E6847">
      <w:pPr>
        <w:pStyle w:val="Monospace"/>
      </w:pPr>
      <w:r w:rsidRPr="001F05DD">
        <w:t>&lt;frontmatter&gt;</w:t>
      </w:r>
    </w:p>
    <w:p w:rsidR="00B8094E" w:rsidRPr="001F05DD" w:rsidRDefault="00B8094E" w:rsidP="006E6847">
      <w:pPr>
        <w:pStyle w:val="Monospace"/>
      </w:pPr>
      <w:r w:rsidRPr="001F05DD">
        <w:rPr>
          <w:color w:val="000096"/>
        </w:rPr>
        <w:t>&lt;notices</w:t>
      </w:r>
      <w:r w:rsidRPr="001F05DD">
        <w:rPr>
          <w:color w:val="F5844C"/>
        </w:rPr>
        <w:t xml:space="preserve"> href</w:t>
      </w:r>
      <w:r w:rsidRPr="001F05DD">
        <w:rPr>
          <w:color w:val="FF8040"/>
        </w:rPr>
        <w:t>=</w:t>
      </w:r>
      <w:r w:rsidRPr="001F05DD">
        <w:t>"rule_book_conventions.dita"</w:t>
      </w:r>
      <w:r w:rsidRPr="001F05DD">
        <w:rPr>
          <w:color w:val="F5844C"/>
        </w:rPr>
        <w:t xml:space="preserve"> outputclass</w:t>
      </w:r>
      <w:r w:rsidRPr="001F05DD">
        <w:rPr>
          <w:color w:val="FF8040"/>
        </w:rPr>
        <w:t>=</w:t>
      </w:r>
      <w:r w:rsidRPr="001F05DD">
        <w:t>"conventions"</w:t>
      </w:r>
      <w:r w:rsidR="00633B72">
        <w:t xml:space="preserve"> </w:t>
      </w:r>
      <w:r w:rsidR="00633B72">
        <w:rPr>
          <w:color w:val="F5844C"/>
        </w:rPr>
        <w:t>toc</w:t>
      </w:r>
      <w:r w:rsidR="00633B72" w:rsidRPr="001F05DD">
        <w:rPr>
          <w:color w:val="FF8040"/>
        </w:rPr>
        <w:t>=</w:t>
      </w:r>
      <w:r w:rsidR="00633B72" w:rsidRPr="001F05DD">
        <w:t>"</w:t>
      </w:r>
      <w:r w:rsidR="00633B72">
        <w:t>no</w:t>
      </w:r>
      <w:r w:rsidR="00633B72" w:rsidRPr="001F05DD">
        <w:t>"</w:t>
      </w:r>
      <w:r w:rsidRPr="001F05DD">
        <w:rPr>
          <w:color w:val="000096"/>
        </w:rPr>
        <w:t>/&gt;</w:t>
      </w:r>
    </w:p>
    <w:p w:rsidR="00B8094E" w:rsidRPr="001F05DD" w:rsidRDefault="00B8094E" w:rsidP="00B2761B">
      <w:pPr>
        <w:ind w:firstLine="720"/>
      </w:pPr>
      <w:r w:rsidRPr="001F05DD">
        <w:t>…</w:t>
      </w:r>
    </w:p>
    <w:p w:rsidR="00B8094E" w:rsidRDefault="00B8094E" w:rsidP="006E6847">
      <w:pPr>
        <w:pStyle w:val="Monospace"/>
      </w:pPr>
      <w:r w:rsidRPr="001F05DD">
        <w:t>&lt;/frontmatter&gt;</w:t>
      </w:r>
    </w:p>
    <w:p w:rsidR="00050CD0" w:rsidRDefault="00050CD0" w:rsidP="006E6847">
      <w:pPr>
        <w:pStyle w:val="Monospace"/>
      </w:pPr>
    </w:p>
    <w:p w:rsidR="00081817" w:rsidRPr="00C216B9" w:rsidRDefault="00081817" w:rsidP="006C7AD6">
      <w:pPr>
        <w:rPr>
          <w:highlight w:val="yellow"/>
        </w:rPr>
      </w:pPr>
    </w:p>
    <w:p w:rsidR="00F2185C" w:rsidRPr="001F05DD" w:rsidRDefault="00BA3F47" w:rsidP="00F2185C">
      <w:pPr>
        <w:pStyle w:val="Heading2"/>
      </w:pPr>
      <w:bookmarkStart w:id="361" w:name="_Back_cover_topic"/>
      <w:bookmarkStart w:id="362" w:name="_Ref464215086"/>
      <w:bookmarkStart w:id="363" w:name="_Ref464215119"/>
      <w:bookmarkStart w:id="364" w:name="_Toc469647158"/>
      <w:bookmarkEnd w:id="361"/>
      <w:r w:rsidRPr="001F05DD">
        <w:t>Producing a b</w:t>
      </w:r>
      <w:r w:rsidR="00F2185C" w:rsidRPr="001F05DD">
        <w:t xml:space="preserve">ack cover for </w:t>
      </w:r>
      <w:r w:rsidR="00A40DCA" w:rsidRPr="001F05DD">
        <w:t>a</w:t>
      </w:r>
      <w:r w:rsidR="00F2185C" w:rsidRPr="001F05DD">
        <w:t xml:space="preserve"> Rule Book</w:t>
      </w:r>
      <w:bookmarkEnd w:id="362"/>
      <w:bookmarkEnd w:id="363"/>
      <w:bookmarkEnd w:id="364"/>
    </w:p>
    <w:p w:rsidR="00F66D5B" w:rsidRPr="001F05DD" w:rsidRDefault="0055651A" w:rsidP="00F2185C">
      <w:r w:rsidRPr="001F05DD">
        <w:rPr>
          <w:noProof/>
          <w:lang w:eastAsia="en-GB"/>
        </w:rPr>
        <w:drawing>
          <wp:anchor distT="0" distB="0" distL="114300" distR="114300" simplePos="0" relativeHeight="251681792" behindDoc="1" locked="0" layoutInCell="1" allowOverlap="1" wp14:anchorId="2AC23DCF" wp14:editId="78C9F694">
            <wp:simplePos x="0" y="0"/>
            <wp:positionH relativeFrom="margin">
              <wp:align>left</wp:align>
            </wp:positionH>
            <wp:positionV relativeFrom="paragraph">
              <wp:posOffset>2540</wp:posOffset>
            </wp:positionV>
            <wp:extent cx="1885950" cy="2673985"/>
            <wp:effectExtent l="0" t="0" r="0" b="0"/>
            <wp:wrapTight wrapText="bothSides">
              <wp:wrapPolygon edited="0">
                <wp:start x="0" y="0"/>
                <wp:lineTo x="0" y="21390"/>
                <wp:lineTo x="21382" y="21390"/>
                <wp:lineTo x="2138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85950" cy="2673985"/>
                    </a:xfrm>
                    <a:prstGeom prst="rect">
                      <a:avLst/>
                    </a:prstGeom>
                  </pic:spPr>
                </pic:pic>
              </a:graphicData>
            </a:graphic>
            <wp14:sizeRelH relativeFrom="margin">
              <wp14:pctWidth>0</wp14:pctWidth>
            </wp14:sizeRelH>
            <wp14:sizeRelV relativeFrom="margin">
              <wp14:pctHeight>0</wp14:pctHeight>
            </wp14:sizeRelV>
          </wp:anchor>
        </w:drawing>
      </w:r>
      <w:r w:rsidR="00F66D5B" w:rsidRPr="001F05DD">
        <w:t xml:space="preserve">The back cover of </w:t>
      </w:r>
      <w:r w:rsidR="00107862" w:rsidRPr="001F05DD">
        <w:t>a</w:t>
      </w:r>
      <w:r w:rsidR="00F66D5B" w:rsidRPr="001F05DD">
        <w:t xml:space="preserve"> R</w:t>
      </w:r>
      <w:r w:rsidR="00107862" w:rsidRPr="001F05DD">
        <w:t>ule Book currently consists of box</w:t>
      </w:r>
      <w:r w:rsidR="00B40B16" w:rsidRPr="001F05DD">
        <w:t xml:space="preserve"> graphic</w:t>
      </w:r>
      <w:r w:rsidR="00107862" w:rsidRPr="001F05DD">
        <w:t xml:space="preserve"> visuals</w:t>
      </w:r>
      <w:r w:rsidR="00F66D5B" w:rsidRPr="001F05DD">
        <w:t xml:space="preserve">, </w:t>
      </w:r>
      <w:r w:rsidR="00107862" w:rsidRPr="001F05DD">
        <w:t xml:space="preserve">the Plain English Campaign member number, </w:t>
      </w:r>
      <w:r w:rsidR="00F66D5B" w:rsidRPr="001F05DD">
        <w:t xml:space="preserve">the RSSB logo, and contact information. </w:t>
      </w:r>
    </w:p>
    <w:p w:rsidR="00F66D5B" w:rsidRPr="001F05DD" w:rsidRDefault="00F66D5B" w:rsidP="00F2185C"/>
    <w:p w:rsidR="00BA3F47" w:rsidRPr="001F05DD" w:rsidRDefault="00BA3F47" w:rsidP="00BA3F47">
      <w:r w:rsidRPr="001F05DD">
        <w:t xml:space="preserve">The back cover is produced automatically during publishing from DITA to PDF using metadata. </w:t>
      </w:r>
    </w:p>
    <w:p w:rsidR="00BA3F47" w:rsidRPr="001F05DD" w:rsidRDefault="00BA3F47" w:rsidP="00BA3F47"/>
    <w:p w:rsidR="00BA3F47" w:rsidRPr="001F05DD" w:rsidRDefault="00BA3F47" w:rsidP="00422E24">
      <w:r w:rsidRPr="001F05DD">
        <w:t>However, for the automatic back cover gen</w:t>
      </w:r>
      <w:r w:rsidR="00422E24">
        <w:t>eration to work, you must a</w:t>
      </w:r>
      <w:r w:rsidRPr="001F05DD">
        <w:t xml:space="preserve">dd certain metadata elements to the &lt;bookmap&gt; for the texts on the back cover. </w:t>
      </w:r>
    </w:p>
    <w:p w:rsidR="00BA3F47" w:rsidRDefault="00BA3F47" w:rsidP="00BA3F47"/>
    <w:p w:rsidR="0055651A" w:rsidRDefault="0055651A" w:rsidP="00BA3F47"/>
    <w:p w:rsidR="0055651A" w:rsidRDefault="0055651A" w:rsidP="00BA3F47"/>
    <w:p w:rsidR="00422E24" w:rsidRDefault="00422E24" w:rsidP="00BA3F47"/>
    <w:p w:rsidR="00422E24" w:rsidRDefault="00422E24" w:rsidP="00BA3F47"/>
    <w:p w:rsidR="00422E24" w:rsidRDefault="00422E24" w:rsidP="00BA3F47"/>
    <w:p w:rsidR="0055651A" w:rsidRPr="001F05DD" w:rsidRDefault="0055651A" w:rsidP="00BA3F47"/>
    <w:p w:rsidR="000C0C73" w:rsidRPr="006B744A" w:rsidRDefault="000C0C73" w:rsidP="000C0C73">
      <w:pPr>
        <w:pStyle w:val="Heading3"/>
      </w:pPr>
      <w:bookmarkStart w:id="365" w:name="_Toc469647159"/>
      <w:r w:rsidRPr="006B744A">
        <w:t>Adding metadata elements for the back cover texts</w:t>
      </w:r>
      <w:bookmarkEnd w:id="365"/>
    </w:p>
    <w:p w:rsidR="000C0C73" w:rsidRPr="006B744A" w:rsidRDefault="000C0C73" w:rsidP="000C0C73">
      <w:r w:rsidRPr="006B744A">
        <w:t>The metadata elements that are required for the back cover texts appear inside of</w:t>
      </w:r>
      <w:r w:rsidRPr="006B744A">
        <w:rPr>
          <w:rStyle w:val="MonospaceChar"/>
        </w:rPr>
        <w:t xml:space="preserve"> &lt;bookmeta&gt;</w:t>
      </w:r>
      <w:r w:rsidRPr="006B744A">
        <w:t>. The following table lists the elements and the text that they generate during publishing.</w:t>
      </w:r>
    </w:p>
    <w:p w:rsidR="000C0C73" w:rsidRPr="006B744A" w:rsidRDefault="000C0C73" w:rsidP="000C0C73"/>
    <w:tbl>
      <w:tblPr>
        <w:tblStyle w:val="TableGrid"/>
        <w:tblW w:w="0" w:type="auto"/>
        <w:tblCellMar>
          <w:top w:w="113" w:type="dxa"/>
          <w:bottom w:w="113" w:type="dxa"/>
        </w:tblCellMar>
        <w:tblLook w:val="04A0" w:firstRow="1" w:lastRow="0" w:firstColumn="1" w:lastColumn="0" w:noHBand="0" w:noVBand="1"/>
      </w:tblPr>
      <w:tblGrid>
        <w:gridCol w:w="3681"/>
        <w:gridCol w:w="5335"/>
      </w:tblGrid>
      <w:tr w:rsidR="000C0C73" w:rsidRPr="006B744A" w:rsidTr="000C0C73">
        <w:tc>
          <w:tcPr>
            <w:tcW w:w="3681" w:type="dxa"/>
            <w:shd w:val="clear" w:color="auto" w:fill="FBE4D5" w:themeFill="accent2" w:themeFillTint="33"/>
          </w:tcPr>
          <w:p w:rsidR="000C0C73" w:rsidRPr="006B744A" w:rsidRDefault="000C0C73" w:rsidP="000C0C73">
            <w:pPr>
              <w:rPr>
                <w:b/>
              </w:rPr>
            </w:pPr>
            <w:r w:rsidRPr="006B744A">
              <w:rPr>
                <w:b/>
              </w:rPr>
              <w:t>Bookmap element</w:t>
            </w:r>
          </w:p>
        </w:tc>
        <w:tc>
          <w:tcPr>
            <w:tcW w:w="5335" w:type="dxa"/>
            <w:shd w:val="clear" w:color="auto" w:fill="FBE4D5" w:themeFill="accent2" w:themeFillTint="33"/>
          </w:tcPr>
          <w:p w:rsidR="000C0C73" w:rsidRPr="006B744A" w:rsidRDefault="000C0C73" w:rsidP="000C0C73">
            <w:pPr>
              <w:rPr>
                <w:b/>
              </w:rPr>
            </w:pPr>
            <w:r w:rsidRPr="006B744A">
              <w:rPr>
                <w:b/>
              </w:rPr>
              <w:t>Used for generating…</w:t>
            </w:r>
          </w:p>
        </w:tc>
      </w:tr>
      <w:tr w:rsidR="000C0C73" w:rsidRPr="006B744A" w:rsidTr="000C0C73">
        <w:tc>
          <w:tcPr>
            <w:tcW w:w="3681" w:type="dxa"/>
          </w:tcPr>
          <w:p w:rsidR="000C0C73" w:rsidRPr="006B744A" w:rsidRDefault="000C0C73" w:rsidP="000C0C73">
            <w:pPr>
              <w:pStyle w:val="Monospace"/>
            </w:pPr>
            <w:r w:rsidRPr="006B744A">
              <w:rPr>
                <w:rStyle w:val="MonospaceChar"/>
              </w:rPr>
              <w:t xml:space="preserve">&lt;authorinformation&gt; / </w:t>
            </w:r>
            <w:r w:rsidRPr="006B744A">
              <w:t xml:space="preserve">&lt;organizationinfo&gt; / </w:t>
            </w:r>
          </w:p>
          <w:p w:rsidR="000C0C73" w:rsidRPr="006B744A" w:rsidRDefault="000C0C73" w:rsidP="000C0C73">
            <w:pPr>
              <w:pStyle w:val="Monospace"/>
            </w:pPr>
            <w:r w:rsidRPr="006B744A">
              <w:t xml:space="preserve">&lt;namedetails&gt; / </w:t>
            </w:r>
          </w:p>
          <w:p w:rsidR="000C0C73" w:rsidRPr="006B744A" w:rsidRDefault="000C0C73" w:rsidP="000C0C73">
            <w:pPr>
              <w:pStyle w:val="Monospace"/>
            </w:pPr>
            <w:r w:rsidRPr="006B744A">
              <w:t>&lt;organizationnamedetails&gt; /</w:t>
            </w:r>
          </w:p>
          <w:p w:rsidR="000C0C73" w:rsidRPr="006B744A" w:rsidRDefault="000C0C73" w:rsidP="000C0C73">
            <w:pPr>
              <w:pStyle w:val="Monospace"/>
            </w:pPr>
            <w:r w:rsidRPr="006B744A">
              <w:t>&lt;organizationname&gt;</w:t>
            </w:r>
          </w:p>
        </w:tc>
        <w:tc>
          <w:tcPr>
            <w:tcW w:w="5335" w:type="dxa"/>
          </w:tcPr>
          <w:p w:rsidR="000C0C73" w:rsidRPr="006B744A" w:rsidRDefault="000C0C73" w:rsidP="000C0C73">
            <w:r w:rsidRPr="006B744A">
              <w:t>…the name of the organisation, i.e. Rail Safety Standards Board.</w:t>
            </w:r>
          </w:p>
        </w:tc>
      </w:tr>
      <w:tr w:rsidR="000C0C73" w:rsidRPr="006B744A" w:rsidTr="000C0C73">
        <w:tc>
          <w:tcPr>
            <w:tcW w:w="3681" w:type="dxa"/>
          </w:tcPr>
          <w:p w:rsidR="000C0C73" w:rsidRPr="006B744A" w:rsidRDefault="000C0C73" w:rsidP="000C0C73">
            <w:pPr>
              <w:pStyle w:val="Monospace"/>
            </w:pPr>
            <w:r w:rsidRPr="006B744A">
              <w:rPr>
                <w:rStyle w:val="MonospaceChar"/>
              </w:rPr>
              <w:t xml:space="preserve">&lt;authorinformation&gt; / </w:t>
            </w:r>
            <w:r w:rsidRPr="006B744A">
              <w:t>&lt;organizationinfo&gt; /</w:t>
            </w:r>
          </w:p>
          <w:p w:rsidR="000C0C73" w:rsidRPr="006B744A" w:rsidRDefault="000C0C73" w:rsidP="000C0C73">
            <w:pPr>
              <w:pStyle w:val="Monospace"/>
            </w:pPr>
            <w:r w:rsidRPr="006B744A">
              <w:t>&lt;addressdetails&gt;</w:t>
            </w:r>
          </w:p>
        </w:tc>
        <w:tc>
          <w:tcPr>
            <w:tcW w:w="5335" w:type="dxa"/>
          </w:tcPr>
          <w:p w:rsidR="000C0C73" w:rsidRPr="006B744A" w:rsidRDefault="000C0C73" w:rsidP="000C0C73">
            <w:r w:rsidRPr="006B744A">
              <w:t>…the street address, city, and post code.</w:t>
            </w:r>
          </w:p>
        </w:tc>
      </w:tr>
      <w:tr w:rsidR="000C0C73" w:rsidRPr="006B744A" w:rsidTr="000C0C73">
        <w:tc>
          <w:tcPr>
            <w:tcW w:w="3681" w:type="dxa"/>
          </w:tcPr>
          <w:p w:rsidR="000C0C73" w:rsidRPr="006B744A" w:rsidRDefault="000C0C73" w:rsidP="000C0C73">
            <w:pPr>
              <w:pStyle w:val="Monospace"/>
            </w:pPr>
            <w:r w:rsidRPr="006B744A">
              <w:rPr>
                <w:rStyle w:val="MonospaceChar"/>
              </w:rPr>
              <w:t xml:space="preserve">&lt;authorinformation&gt; / </w:t>
            </w:r>
            <w:r w:rsidRPr="006B744A">
              <w:t>&lt;organizationinfo&gt; /</w:t>
            </w:r>
          </w:p>
          <w:p w:rsidR="000C0C73" w:rsidRPr="006B744A" w:rsidRDefault="000C0C73" w:rsidP="000C0C73">
            <w:pPr>
              <w:pStyle w:val="Monospace"/>
            </w:pPr>
            <w:r w:rsidRPr="006B744A">
              <w:t xml:space="preserve">&lt;contactnumbers&gt; / </w:t>
            </w:r>
          </w:p>
          <w:p w:rsidR="000C0C73" w:rsidRPr="006B744A" w:rsidRDefault="00CA784C" w:rsidP="000C0C73">
            <w:pPr>
              <w:pStyle w:val="Monospace"/>
            </w:pPr>
            <w:r w:rsidRPr="006B744A">
              <w:t>&lt;contactnumber&gt;</w:t>
            </w:r>
          </w:p>
        </w:tc>
        <w:tc>
          <w:tcPr>
            <w:tcW w:w="5335" w:type="dxa"/>
          </w:tcPr>
          <w:p w:rsidR="000C0C73" w:rsidRPr="006B744A" w:rsidRDefault="000C0C73" w:rsidP="000C0C73">
            <w:r w:rsidRPr="006B744A">
              <w:t>…the phone number for RSSB.</w:t>
            </w:r>
          </w:p>
        </w:tc>
      </w:tr>
      <w:tr w:rsidR="000C0C73" w:rsidRPr="006B744A" w:rsidTr="000C0C73">
        <w:tc>
          <w:tcPr>
            <w:tcW w:w="3681" w:type="dxa"/>
          </w:tcPr>
          <w:p w:rsidR="000C0C73" w:rsidRPr="006B744A" w:rsidRDefault="000C0C73" w:rsidP="000C0C73">
            <w:pPr>
              <w:pStyle w:val="Monospace"/>
            </w:pPr>
            <w:r w:rsidRPr="006B744A">
              <w:rPr>
                <w:rStyle w:val="MonospaceChar"/>
              </w:rPr>
              <w:t xml:space="preserve">&lt;authorinformation&gt; / </w:t>
            </w:r>
            <w:r w:rsidRPr="006B744A">
              <w:t>&lt;organizationinfo&gt; /</w:t>
            </w:r>
          </w:p>
          <w:p w:rsidR="000C0C73" w:rsidRPr="006B744A" w:rsidRDefault="000C0C73" w:rsidP="000C0C73">
            <w:pPr>
              <w:pStyle w:val="Monospace"/>
            </w:pPr>
            <w:r w:rsidRPr="006B744A">
              <w:t xml:space="preserve">&lt;emailaddresses&gt; / </w:t>
            </w:r>
          </w:p>
          <w:p w:rsidR="000C0C73" w:rsidRPr="006B744A" w:rsidRDefault="00CA784C" w:rsidP="00CA784C">
            <w:pPr>
              <w:pStyle w:val="Monospace"/>
              <w:rPr>
                <w:rStyle w:val="MonospaceChar"/>
              </w:rPr>
            </w:pPr>
            <w:r w:rsidRPr="006B744A">
              <w:t>&lt;emailaddress&gt;</w:t>
            </w:r>
          </w:p>
        </w:tc>
        <w:tc>
          <w:tcPr>
            <w:tcW w:w="5335" w:type="dxa"/>
          </w:tcPr>
          <w:p w:rsidR="000C0C73" w:rsidRPr="006B744A" w:rsidRDefault="000C0C73" w:rsidP="000C0C73">
            <w:r w:rsidRPr="006B744A">
              <w:t>…the e-mail address for RSSB.</w:t>
            </w:r>
          </w:p>
        </w:tc>
      </w:tr>
      <w:tr w:rsidR="00CA784C" w:rsidRPr="00C216B9" w:rsidTr="000C0C73">
        <w:tc>
          <w:tcPr>
            <w:tcW w:w="3681" w:type="dxa"/>
          </w:tcPr>
          <w:p w:rsidR="00CA784C" w:rsidRPr="006B744A" w:rsidRDefault="00CA784C" w:rsidP="00CA784C">
            <w:pPr>
              <w:pStyle w:val="Monospace"/>
            </w:pPr>
            <w:r w:rsidRPr="006B744A">
              <w:rPr>
                <w:rStyle w:val="MonospaceChar"/>
              </w:rPr>
              <w:t xml:space="preserve">&lt;authorinformation&gt; / </w:t>
            </w:r>
            <w:r w:rsidRPr="006B744A">
              <w:t>&lt;organizationinfo&gt; /</w:t>
            </w:r>
          </w:p>
          <w:p w:rsidR="00CA784C" w:rsidRPr="006B744A" w:rsidRDefault="00CA784C" w:rsidP="00CA784C">
            <w:pPr>
              <w:pStyle w:val="Monospace"/>
            </w:pPr>
            <w:r w:rsidRPr="006B744A">
              <w:t xml:space="preserve">&lt;urls&gt; / </w:t>
            </w:r>
          </w:p>
          <w:p w:rsidR="00CA784C" w:rsidRPr="006B744A" w:rsidRDefault="00CA784C" w:rsidP="00CA784C">
            <w:pPr>
              <w:pStyle w:val="Monospace"/>
              <w:rPr>
                <w:rStyle w:val="MonospaceChar"/>
              </w:rPr>
            </w:pPr>
            <w:r w:rsidRPr="006B744A">
              <w:t>&lt;url&gt;</w:t>
            </w:r>
          </w:p>
        </w:tc>
        <w:tc>
          <w:tcPr>
            <w:tcW w:w="5335" w:type="dxa"/>
          </w:tcPr>
          <w:p w:rsidR="00CA784C" w:rsidRPr="006B744A" w:rsidRDefault="00CA784C" w:rsidP="000C0C73">
            <w:r w:rsidRPr="006B744A">
              <w:t xml:space="preserve">…the websites and other internet resources that RSSB needs to add. </w:t>
            </w:r>
          </w:p>
          <w:p w:rsidR="00CA784C" w:rsidRPr="006B744A" w:rsidRDefault="00CA784C" w:rsidP="000C0C73"/>
          <w:p w:rsidR="005B6414" w:rsidRPr="006B744A" w:rsidRDefault="005B6414" w:rsidP="005B6414">
            <w:pPr>
              <w:rPr>
                <w:rFonts w:hAnsiTheme="minorHAnsi"/>
              </w:rPr>
            </w:pPr>
            <w:r w:rsidRPr="006B744A">
              <w:rPr>
                <w:rFonts w:hAnsiTheme="minorHAnsi"/>
              </w:rPr>
              <w:t xml:space="preserve">In the Rule Book, you will also need to add an </w:t>
            </w:r>
            <w:r w:rsidRPr="006B744A">
              <w:rPr>
                <w:rStyle w:val="AttributeChar"/>
              </w:rPr>
              <w:t>@outputclass</w:t>
            </w:r>
            <w:r w:rsidRPr="006B744A">
              <w:rPr>
                <w:rFonts w:hAnsiTheme="minorHAnsi"/>
              </w:rPr>
              <w:t xml:space="preserve"> attribute to each &lt;url&gt; as there are multiple uses for the &lt;url&gt;. For example:</w:t>
            </w:r>
          </w:p>
          <w:p w:rsidR="005B6414" w:rsidRPr="006B744A" w:rsidRDefault="005B6414" w:rsidP="005B6414">
            <w:pPr>
              <w:pStyle w:val="Monospace"/>
            </w:pPr>
            <w:r w:rsidRPr="006B744A">
              <w:t>&lt;url outputclass=”twitter”&gt; @RSSB_rail&lt;/url&gt;</w:t>
            </w:r>
          </w:p>
          <w:p w:rsidR="005B6414" w:rsidRPr="006B744A" w:rsidRDefault="005B6414" w:rsidP="005B6414">
            <w:pPr>
              <w:pStyle w:val="Monospace"/>
            </w:pPr>
          </w:p>
          <w:p w:rsidR="005B6414" w:rsidRPr="006B744A" w:rsidRDefault="005B6414" w:rsidP="005B6414">
            <w:pPr>
              <w:pStyle w:val="Monospace"/>
            </w:pPr>
            <w:r w:rsidRPr="006B744A">
              <w:t>&lt;url outputclass=”web”&gt;</w:t>
            </w:r>
          </w:p>
          <w:p w:rsidR="005B6414" w:rsidRPr="006B744A" w:rsidRDefault="005B6414" w:rsidP="005B6414">
            <w:pPr>
              <w:pStyle w:val="Monospace"/>
            </w:pPr>
            <w:r w:rsidRPr="006B744A">
              <w:t>www.rssb.co.uk&lt;/url&gt;</w:t>
            </w:r>
          </w:p>
          <w:p w:rsidR="005B6414" w:rsidRPr="006B744A" w:rsidRDefault="005B6414" w:rsidP="000C0C73"/>
        </w:tc>
      </w:tr>
    </w:tbl>
    <w:p w:rsidR="008B3045" w:rsidRDefault="008B3045" w:rsidP="00F45F76">
      <w:pPr>
        <w:rPr>
          <w:noProof/>
          <w:highlight w:val="yellow"/>
          <w:lang w:eastAsia="en-GB"/>
        </w:rPr>
      </w:pPr>
    </w:p>
    <w:p w:rsidR="00D758D9" w:rsidRDefault="00D758D9" w:rsidP="00D758D9">
      <w:pPr>
        <w:jc w:val="center"/>
        <w:rPr>
          <w:noProof/>
          <w:highlight w:val="yellow"/>
          <w:lang w:eastAsia="en-GB"/>
        </w:rPr>
      </w:pPr>
      <w:r>
        <w:rPr>
          <w:noProof/>
          <w:lang w:eastAsia="en-GB"/>
        </w:rPr>
        <w:drawing>
          <wp:inline distT="0" distB="0" distL="0" distR="0" wp14:anchorId="5FA021A4" wp14:editId="3D9CE43F">
            <wp:extent cx="3038475" cy="2574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9361" cy="2575136"/>
                    </a:xfrm>
                    <a:prstGeom prst="rect">
                      <a:avLst/>
                    </a:prstGeom>
                  </pic:spPr>
                </pic:pic>
              </a:graphicData>
            </a:graphic>
          </wp:inline>
        </w:drawing>
      </w:r>
    </w:p>
    <w:p w:rsidR="005F5268" w:rsidRDefault="005F5268" w:rsidP="005F5268">
      <w:pPr>
        <w:rPr>
          <w:highlight w:val="yellow"/>
        </w:rPr>
      </w:pPr>
    </w:p>
    <w:p w:rsidR="008B3045" w:rsidRPr="006B744A" w:rsidRDefault="008B3045" w:rsidP="008B3045">
      <w:pPr>
        <w:pStyle w:val="Heading2"/>
      </w:pPr>
      <w:bookmarkStart w:id="366" w:name="_Toc469647160"/>
      <w:r w:rsidRPr="006B744A">
        <w:t>Authoring Rule Book topics</w:t>
      </w:r>
      <w:bookmarkEnd w:id="366"/>
    </w:p>
    <w:p w:rsidR="00A725FF" w:rsidRPr="006B744A" w:rsidRDefault="00202423" w:rsidP="006C7AD6">
      <w:r w:rsidRPr="006B744A">
        <w:t xml:space="preserve">The instructions in the previous chapters regarding content authoring (headings, paragraphs, unordered lists, and so on) apply to content written for Rule Book topics as well. This section instructs you in authoring </w:t>
      </w:r>
      <w:r w:rsidR="00F721E3" w:rsidRPr="006B744A">
        <w:t>content</w:t>
      </w:r>
      <w:r w:rsidRPr="006B744A">
        <w:t xml:space="preserve"> specific to the Rule Book</w:t>
      </w:r>
      <w:r w:rsidR="003D4DEB" w:rsidRPr="006B744A">
        <w:t xml:space="preserve"> topics which is not used in any other RSSB document</w:t>
      </w:r>
      <w:r w:rsidRPr="006B744A">
        <w:t xml:space="preserve">. </w:t>
      </w:r>
    </w:p>
    <w:p w:rsidR="004A21CB" w:rsidRDefault="004A21CB" w:rsidP="006C7AD6"/>
    <w:p w:rsidR="004A21CB" w:rsidRPr="006B744A" w:rsidRDefault="004A21CB" w:rsidP="004A21CB">
      <w:pPr>
        <w:pStyle w:val="Heading3"/>
      </w:pPr>
      <w:bookmarkStart w:id="367" w:name="_Adding_heading_numbers"/>
      <w:bookmarkStart w:id="368" w:name="_Adding_rule_numbers"/>
      <w:bookmarkStart w:id="369" w:name="_Ref465071685"/>
      <w:bookmarkStart w:id="370" w:name="_Toc469647161"/>
      <w:bookmarkEnd w:id="367"/>
      <w:bookmarkEnd w:id="368"/>
      <w:r w:rsidRPr="006B744A">
        <w:t xml:space="preserve">Adding </w:t>
      </w:r>
      <w:r w:rsidR="007C4CBA" w:rsidRPr="006B744A">
        <w:t xml:space="preserve">rule </w:t>
      </w:r>
      <w:r w:rsidRPr="006B744A">
        <w:t xml:space="preserve">numbers to </w:t>
      </w:r>
      <w:r w:rsidR="007C4CBA" w:rsidRPr="006B744A">
        <w:t xml:space="preserve">headings in </w:t>
      </w:r>
      <w:r w:rsidRPr="006B744A">
        <w:t>Rule Book topics</w:t>
      </w:r>
      <w:bookmarkEnd w:id="369"/>
      <w:bookmarkEnd w:id="370"/>
    </w:p>
    <w:p w:rsidR="004A21CB" w:rsidRPr="006B744A" w:rsidRDefault="004A21CB" w:rsidP="004A21CB">
      <w:r w:rsidRPr="006B744A">
        <w:t xml:space="preserve">When you are writing topics for a Rule Book, you must write the heading number manually. </w:t>
      </w:r>
      <w:r w:rsidR="009F14D1" w:rsidRPr="006B744A">
        <w:t>Rule Book topics are not numbe</w:t>
      </w:r>
      <w:r w:rsidRPr="006B744A">
        <w:t>red automatically.</w:t>
      </w:r>
    </w:p>
    <w:p w:rsidR="004A21CB" w:rsidRPr="006B744A" w:rsidRDefault="004A21CB" w:rsidP="004A21CB"/>
    <w:p w:rsidR="004A21CB" w:rsidRPr="006B744A" w:rsidRDefault="004A21CB" w:rsidP="004A21CB">
      <w:r w:rsidRPr="006B744A">
        <w:t xml:space="preserve">The heading number is added to the &lt;title&gt; inside a &lt;ph&gt; element. A space follows the &lt;ph&gt; and the actual heading. </w:t>
      </w:r>
    </w:p>
    <w:p w:rsidR="004A21CB" w:rsidRPr="006B744A" w:rsidRDefault="004A21CB" w:rsidP="004A21CB"/>
    <w:p w:rsidR="004A21CB" w:rsidRPr="006B744A" w:rsidRDefault="00C03157" w:rsidP="004A21CB">
      <w:pPr>
        <w:rPr>
          <w:rFonts w:ascii="CourierNewPSMT" w:hAnsi="CourierNewPSMT" w:cs="CourierNewPSMT"/>
          <w:b/>
          <w:sz w:val="16"/>
          <w:szCs w:val="16"/>
        </w:rPr>
      </w:pPr>
      <w:r w:rsidRPr="006B744A">
        <w:rPr>
          <w:b/>
        </w:rPr>
        <w:t>DITA e</w:t>
      </w:r>
      <w:r w:rsidR="004A21CB" w:rsidRPr="006B744A">
        <w:rPr>
          <w:b/>
        </w:rPr>
        <w:t>xample:</w:t>
      </w:r>
    </w:p>
    <w:p w:rsidR="00C03157" w:rsidRPr="006B744A" w:rsidRDefault="00C03157" w:rsidP="00C03157">
      <w:pPr>
        <w:pStyle w:val="Monospace"/>
      </w:pPr>
      <w:r w:rsidRPr="006B744A">
        <w:rPr>
          <w:color w:val="000096"/>
        </w:rPr>
        <w:t>&lt;concept&gt;</w:t>
      </w:r>
      <w:r w:rsidRPr="006B744A">
        <w:rPr>
          <w:color w:val="000000"/>
        </w:rPr>
        <w:br/>
      </w:r>
      <w:r w:rsidRPr="006B744A">
        <w:rPr>
          <w:color w:val="000096"/>
        </w:rPr>
        <w:t>&lt;title&gt;&lt;ph</w:t>
      </w:r>
      <w:r w:rsidRPr="006B744A">
        <w:t>&gt;6.1&lt;/ph&gt; Vehicles which must be placed out of use&lt;/title&gt;</w:t>
      </w:r>
      <w:r w:rsidRPr="006B744A">
        <w:rPr>
          <w:color w:val="000000"/>
        </w:rPr>
        <w:br/>
      </w:r>
      <w:r w:rsidRPr="006B744A">
        <w:rPr>
          <w:color w:val="000096"/>
        </w:rPr>
        <w:t>&lt;conbody&gt;</w:t>
      </w:r>
      <w:r w:rsidRPr="006B744A">
        <w:rPr>
          <w:color w:val="000000"/>
        </w:rPr>
        <w:br/>
        <w:t xml:space="preserve">         ...</w:t>
      </w:r>
      <w:r w:rsidRPr="006B744A">
        <w:rPr>
          <w:color w:val="000000"/>
        </w:rPr>
        <w:br/>
      </w:r>
      <w:r w:rsidRPr="006B744A">
        <w:rPr>
          <w:color w:val="000096"/>
        </w:rPr>
        <w:t>&lt;/conbody&gt;</w:t>
      </w:r>
      <w:r w:rsidRPr="006B744A">
        <w:rPr>
          <w:color w:val="000000"/>
        </w:rPr>
        <w:br/>
      </w:r>
      <w:r w:rsidRPr="006B744A">
        <w:rPr>
          <w:color w:val="000096"/>
        </w:rPr>
        <w:t>&lt;/concept&gt;</w:t>
      </w:r>
    </w:p>
    <w:p w:rsidR="004A21CB" w:rsidRPr="00C216B9" w:rsidRDefault="004A21CB" w:rsidP="006C7AD6">
      <w:pPr>
        <w:rPr>
          <w:highlight w:val="yellow"/>
        </w:rPr>
      </w:pPr>
    </w:p>
    <w:p w:rsidR="00943CB3" w:rsidRPr="006B744A" w:rsidRDefault="00943CB3" w:rsidP="00943CB3">
      <w:pPr>
        <w:pStyle w:val="Heading3"/>
      </w:pPr>
      <w:bookmarkStart w:id="371" w:name="_Adding_the_topic"/>
      <w:bookmarkStart w:id="372" w:name="_Ref465090573"/>
      <w:bookmarkStart w:id="373" w:name="_Toc469647162"/>
      <w:bookmarkEnd w:id="371"/>
      <w:r w:rsidRPr="006B744A">
        <w:t>Adding the topic metadata</w:t>
      </w:r>
      <w:r w:rsidR="002068C9" w:rsidRPr="006B744A">
        <w:t xml:space="preserve"> to Rule Book topics</w:t>
      </w:r>
      <w:bookmarkEnd w:id="372"/>
      <w:bookmarkEnd w:id="373"/>
    </w:p>
    <w:p w:rsidR="002068C9" w:rsidRPr="006B744A" w:rsidRDefault="002068C9" w:rsidP="002068C9">
      <w:r w:rsidRPr="006B744A">
        <w:t>When you start or modify a topic, add metadata to the &lt;prolog&gt; section of the topic to capture information about the topic as a whole. The metadata inside the &lt;prolog&gt; will not be displayed with the topic on output but may be used by processes that filter content, generate search indexes, or customise navigation. Include each of the following elements in the prolog in the order listed. All elements are required unless noted otherwise in the description.</w:t>
      </w:r>
    </w:p>
    <w:p w:rsidR="002068C9" w:rsidRPr="006B744A" w:rsidRDefault="002068C9" w:rsidP="002068C9"/>
    <w:tbl>
      <w:tblPr>
        <w:tblStyle w:val="TableGrid"/>
        <w:tblW w:w="0" w:type="auto"/>
        <w:tblCellMar>
          <w:top w:w="113" w:type="dxa"/>
          <w:bottom w:w="113" w:type="dxa"/>
        </w:tblCellMar>
        <w:tblLook w:val="04A0" w:firstRow="1" w:lastRow="0" w:firstColumn="1" w:lastColumn="0" w:noHBand="0" w:noVBand="1"/>
      </w:tblPr>
      <w:tblGrid>
        <w:gridCol w:w="3681"/>
        <w:gridCol w:w="5335"/>
      </w:tblGrid>
      <w:tr w:rsidR="002068C9" w:rsidRPr="006B744A" w:rsidTr="00E612A2">
        <w:tc>
          <w:tcPr>
            <w:tcW w:w="3681" w:type="dxa"/>
            <w:shd w:val="clear" w:color="auto" w:fill="FBE4D5" w:themeFill="accent2" w:themeFillTint="33"/>
          </w:tcPr>
          <w:p w:rsidR="002068C9" w:rsidRPr="006B744A" w:rsidRDefault="002068C9" w:rsidP="00E612A2">
            <w:pPr>
              <w:rPr>
                <w:b/>
              </w:rPr>
            </w:pPr>
            <w:r w:rsidRPr="006B744A">
              <w:rPr>
                <w:b/>
              </w:rPr>
              <w:t>Element</w:t>
            </w:r>
          </w:p>
        </w:tc>
        <w:tc>
          <w:tcPr>
            <w:tcW w:w="5335" w:type="dxa"/>
            <w:shd w:val="clear" w:color="auto" w:fill="FBE4D5" w:themeFill="accent2" w:themeFillTint="33"/>
          </w:tcPr>
          <w:p w:rsidR="002068C9" w:rsidRPr="006B744A" w:rsidRDefault="002068C9" w:rsidP="00E612A2">
            <w:pPr>
              <w:rPr>
                <w:b/>
              </w:rPr>
            </w:pPr>
            <w:r w:rsidRPr="006B744A">
              <w:rPr>
                <w:b/>
              </w:rPr>
              <w:t>Guidance</w:t>
            </w:r>
          </w:p>
        </w:tc>
      </w:tr>
      <w:tr w:rsidR="002068C9" w:rsidRPr="006B744A" w:rsidTr="00E612A2">
        <w:tc>
          <w:tcPr>
            <w:tcW w:w="3681" w:type="dxa"/>
          </w:tcPr>
          <w:p w:rsidR="002068C9" w:rsidRPr="006B744A" w:rsidRDefault="002068C9" w:rsidP="00E612A2">
            <w:pPr>
              <w:rPr>
                <w:b/>
              </w:rPr>
            </w:pPr>
            <w:r w:rsidRPr="006B744A">
              <w:rPr>
                <w:b/>
              </w:rPr>
              <w:t xml:space="preserve">&lt;LeadStdComm&gt; </w:t>
            </w:r>
          </w:p>
          <w:p w:rsidR="002068C9" w:rsidRPr="006B744A" w:rsidRDefault="002068C9" w:rsidP="00E612A2">
            <w:pPr>
              <w:rPr>
                <w:b/>
              </w:rPr>
            </w:pPr>
            <w:r w:rsidRPr="006B744A">
              <w:rPr>
                <w:b/>
              </w:rPr>
              <w:t xml:space="preserve">lead standards committee </w:t>
            </w:r>
          </w:p>
          <w:p w:rsidR="002068C9" w:rsidRPr="006B744A" w:rsidRDefault="002068C9" w:rsidP="00E612A2">
            <w:pPr>
              <w:rPr>
                <w:b/>
              </w:rPr>
            </w:pPr>
            <w:r w:rsidRPr="006B744A">
              <w:rPr>
                <w:b/>
              </w:rPr>
              <w:t>(optional)</w:t>
            </w:r>
          </w:p>
        </w:tc>
        <w:tc>
          <w:tcPr>
            <w:tcW w:w="5335" w:type="dxa"/>
          </w:tcPr>
          <w:p w:rsidR="002068C9" w:rsidRPr="006B744A" w:rsidRDefault="002068C9" w:rsidP="00E612A2">
            <w:commentRangeStart w:id="374"/>
            <w:r w:rsidRPr="006B744A">
              <w:t>Use the &lt;LeadStdComm&gt; element to include the lead standards committee responsible for this content. If more than one committee is responsible, list the others in the StdComm element later.</w:t>
            </w:r>
            <w:r w:rsidR="00015C3C" w:rsidRPr="006B744A">
              <w:t xml:space="preserve"> This is always TOM SC for Rule Book content.</w:t>
            </w:r>
            <w:commentRangeEnd w:id="374"/>
            <w:r w:rsidR="007060B8">
              <w:rPr>
                <w:rStyle w:val="CommentReference"/>
              </w:rPr>
              <w:commentReference w:id="374"/>
            </w:r>
          </w:p>
          <w:p w:rsidR="002068C9" w:rsidRPr="006B744A" w:rsidRDefault="002068C9" w:rsidP="00E612A2">
            <w:pPr>
              <w:rPr>
                <w:rFonts w:ascii="Times-Bold" w:hAnsi="Times-Bold" w:cs="Times-Bold"/>
                <w:b/>
                <w:bCs/>
              </w:rPr>
            </w:pPr>
          </w:p>
          <w:p w:rsidR="002068C9" w:rsidRPr="006B744A" w:rsidRDefault="002068C9" w:rsidP="00E612A2">
            <w:pPr>
              <w:rPr>
                <w:b/>
              </w:rPr>
            </w:pPr>
            <w:r w:rsidRPr="006B744A">
              <w:rPr>
                <w:b/>
              </w:rPr>
              <w:t xml:space="preserve">Note: </w:t>
            </w:r>
          </w:p>
          <w:p w:rsidR="002068C9" w:rsidRPr="006B744A" w:rsidRDefault="002068C9" w:rsidP="00E612A2">
            <w:r w:rsidRPr="006B744A">
              <w:t>&lt;LeadStdComm&gt; is a masking of the DITA standard element &lt;author&gt;.</w:t>
            </w:r>
          </w:p>
        </w:tc>
      </w:tr>
      <w:tr w:rsidR="002068C9" w:rsidRPr="00C216B9" w:rsidTr="00E612A2">
        <w:tc>
          <w:tcPr>
            <w:tcW w:w="3681" w:type="dxa"/>
          </w:tcPr>
          <w:p w:rsidR="002068C9" w:rsidRPr="006B744A" w:rsidRDefault="002068C9" w:rsidP="00E612A2">
            <w:pPr>
              <w:rPr>
                <w:b/>
              </w:rPr>
            </w:pPr>
            <w:r w:rsidRPr="006B744A">
              <w:rPr>
                <w:b/>
              </w:rPr>
              <w:t xml:space="preserve">&lt;StdComm&gt; </w:t>
            </w:r>
          </w:p>
          <w:p w:rsidR="002068C9" w:rsidRPr="006B744A" w:rsidRDefault="002068C9" w:rsidP="00E612A2">
            <w:pPr>
              <w:rPr>
                <w:b/>
              </w:rPr>
            </w:pPr>
            <w:r w:rsidRPr="006B744A">
              <w:rPr>
                <w:b/>
              </w:rPr>
              <w:t>standards committee (optional)</w:t>
            </w:r>
          </w:p>
        </w:tc>
        <w:tc>
          <w:tcPr>
            <w:tcW w:w="5335" w:type="dxa"/>
          </w:tcPr>
          <w:p w:rsidR="002068C9" w:rsidRPr="006B744A" w:rsidRDefault="002068C9" w:rsidP="00E612A2">
            <w:r w:rsidRPr="006B744A">
              <w:t>Use the &lt;StdComm&gt; element to include all standards committees responsible for this content. If more than one committee is responsible, list the primary committee in the LeadStdComm element earlier.</w:t>
            </w:r>
          </w:p>
          <w:p w:rsidR="002068C9" w:rsidRPr="006B744A" w:rsidRDefault="002068C9" w:rsidP="00E612A2"/>
          <w:p w:rsidR="002068C9" w:rsidRPr="006B744A" w:rsidRDefault="002068C9" w:rsidP="00E612A2">
            <w:pPr>
              <w:rPr>
                <w:rFonts w:hAnsi="Times-Bold"/>
                <w:b/>
              </w:rPr>
            </w:pPr>
            <w:r w:rsidRPr="006B744A">
              <w:rPr>
                <w:rFonts w:hAnsi="Times-Bold"/>
                <w:b/>
              </w:rPr>
              <w:t xml:space="preserve">Note: </w:t>
            </w:r>
          </w:p>
          <w:p w:rsidR="002068C9" w:rsidRPr="006B744A" w:rsidRDefault="002068C9" w:rsidP="00E612A2">
            <w:pPr>
              <w:rPr>
                <w:rFonts w:hAnsi="Times-Bold"/>
              </w:rPr>
            </w:pPr>
            <w:r w:rsidRPr="006B744A">
              <w:rPr>
                <w:rFonts w:hAnsi="Times-Bold"/>
              </w:rPr>
              <w:t>&lt;StdComm&gt; is a masking of the DITA standard element &lt;publisher&gt;.</w:t>
            </w:r>
          </w:p>
        </w:tc>
      </w:tr>
      <w:tr w:rsidR="002068C9" w:rsidRPr="00B45F9C" w:rsidTr="00E612A2">
        <w:tc>
          <w:tcPr>
            <w:tcW w:w="3681" w:type="dxa"/>
          </w:tcPr>
          <w:p w:rsidR="002068C9" w:rsidRPr="00B45F9C" w:rsidRDefault="002068C9" w:rsidP="00E612A2">
            <w:pPr>
              <w:rPr>
                <w:b/>
              </w:rPr>
            </w:pPr>
            <w:r w:rsidRPr="00B45F9C">
              <w:rPr>
                <w:b/>
              </w:rPr>
              <w:t xml:space="preserve">&lt;metadata&gt; </w:t>
            </w:r>
          </w:p>
          <w:p w:rsidR="002068C9" w:rsidRPr="00B45F9C" w:rsidRDefault="002068C9" w:rsidP="00E612A2">
            <w:pPr>
              <w:rPr>
                <w:b/>
              </w:rPr>
            </w:pPr>
            <w:r w:rsidRPr="00B45F9C">
              <w:rPr>
                <w:b/>
              </w:rPr>
              <w:t>metadata (mandatory)</w:t>
            </w:r>
          </w:p>
        </w:tc>
        <w:tc>
          <w:tcPr>
            <w:tcW w:w="5335" w:type="dxa"/>
          </w:tcPr>
          <w:p w:rsidR="002068C9" w:rsidRPr="00B45F9C" w:rsidRDefault="002068C9" w:rsidP="00E612A2">
            <w:r w:rsidRPr="00B45F9C">
              <w:t xml:space="preserve">Use the &lt;metadata&gt; element as a container for topic-level metadata, for example, audience or </w:t>
            </w:r>
            <w:r w:rsidR="001B20D6">
              <w:t>keywords</w:t>
            </w:r>
            <w:r w:rsidRPr="00B45F9C">
              <w:t>.</w:t>
            </w:r>
          </w:p>
        </w:tc>
      </w:tr>
      <w:tr w:rsidR="002068C9" w:rsidRPr="00B45F9C" w:rsidTr="00E612A2">
        <w:tc>
          <w:tcPr>
            <w:tcW w:w="3681" w:type="dxa"/>
          </w:tcPr>
          <w:p w:rsidR="002068C9" w:rsidRPr="00B45F9C" w:rsidRDefault="002068C9" w:rsidP="00E612A2">
            <w:pPr>
              <w:rPr>
                <w:b/>
              </w:rPr>
            </w:pPr>
            <w:r w:rsidRPr="00B45F9C">
              <w:rPr>
                <w:b/>
              </w:rPr>
              <w:t xml:space="preserve">&lt;audience&gt; </w:t>
            </w:r>
          </w:p>
          <w:p w:rsidR="002068C9" w:rsidRPr="00B45F9C" w:rsidRDefault="002068C9" w:rsidP="00E612A2">
            <w:pPr>
              <w:rPr>
                <w:b/>
              </w:rPr>
            </w:pPr>
            <w:r w:rsidRPr="00B45F9C">
              <w:rPr>
                <w:b/>
              </w:rPr>
              <w:t>audience (optional)</w:t>
            </w:r>
          </w:p>
        </w:tc>
        <w:tc>
          <w:tcPr>
            <w:tcW w:w="5335" w:type="dxa"/>
          </w:tcPr>
          <w:p w:rsidR="002068C9" w:rsidRPr="00B45F9C" w:rsidRDefault="002068C9" w:rsidP="00E612A2">
            <w:r w:rsidRPr="00B45F9C">
              <w:t>Nest the &lt;audience&gt; element in &lt;metadata&gt; to specify the appropriate audience for the topic. You can add as many audience elements as needed.</w:t>
            </w:r>
          </w:p>
          <w:p w:rsidR="00015C3C" w:rsidRPr="00B45F9C" w:rsidRDefault="00015C3C" w:rsidP="00E612A2"/>
          <w:p w:rsidR="002068C9" w:rsidRPr="00B45F9C" w:rsidRDefault="002068C9" w:rsidP="00E612A2">
            <w:r w:rsidRPr="00B45F9C">
              <w:t>For rule book topics, select one or more NOP roles from the dropdown list.</w:t>
            </w:r>
          </w:p>
          <w:p w:rsidR="00015C3C" w:rsidRPr="00B45F9C" w:rsidRDefault="00015C3C" w:rsidP="00E612A2"/>
          <w:p w:rsidR="00015C3C" w:rsidRPr="00B45F9C" w:rsidRDefault="00015C3C" w:rsidP="00015C3C">
            <w:pPr>
              <w:pStyle w:val="ListParagraph"/>
              <w:numPr>
                <w:ilvl w:val="0"/>
                <w:numId w:val="24"/>
              </w:numPr>
            </w:pPr>
            <w:r w:rsidRPr="00B45F9C">
              <w:t>All = All concerned</w:t>
            </w:r>
          </w:p>
          <w:p w:rsidR="00015C3C" w:rsidRPr="00B45F9C" w:rsidRDefault="00015C3C" w:rsidP="00015C3C">
            <w:pPr>
              <w:pStyle w:val="ListParagraph"/>
              <w:numPr>
                <w:ilvl w:val="0"/>
                <w:numId w:val="24"/>
              </w:numPr>
            </w:pPr>
            <w:r w:rsidRPr="00B45F9C">
              <w:t>ALLAC = All in AC electrified lines</w:t>
            </w:r>
          </w:p>
          <w:p w:rsidR="00015C3C" w:rsidRPr="00B45F9C" w:rsidRDefault="00015C3C" w:rsidP="00015C3C">
            <w:pPr>
              <w:pStyle w:val="ListParagraph"/>
              <w:numPr>
                <w:ilvl w:val="0"/>
                <w:numId w:val="24"/>
              </w:numPr>
            </w:pPr>
            <w:r w:rsidRPr="00B45F9C">
              <w:t>ALLDC = All in DC electrified lines</w:t>
            </w:r>
          </w:p>
          <w:p w:rsidR="00015C3C" w:rsidRPr="00B45F9C" w:rsidRDefault="00015C3C" w:rsidP="00015C3C">
            <w:pPr>
              <w:pStyle w:val="ListParagraph"/>
              <w:numPr>
                <w:ilvl w:val="0"/>
                <w:numId w:val="24"/>
              </w:numPr>
            </w:pPr>
            <w:r w:rsidRPr="00B45F9C">
              <w:t>CP = Competent person</w:t>
            </w:r>
          </w:p>
          <w:p w:rsidR="00015C3C" w:rsidRPr="00B45F9C" w:rsidRDefault="00015C3C" w:rsidP="00015C3C">
            <w:pPr>
              <w:pStyle w:val="ListParagraph"/>
              <w:numPr>
                <w:ilvl w:val="0"/>
                <w:numId w:val="24"/>
              </w:numPr>
            </w:pPr>
            <w:r w:rsidRPr="00B45F9C">
              <w:t>CPTBW = Competent person for temporary block working</w:t>
            </w:r>
          </w:p>
          <w:p w:rsidR="00015C3C" w:rsidRPr="00B45F9C" w:rsidRDefault="00015C3C" w:rsidP="00015C3C">
            <w:pPr>
              <w:pStyle w:val="ListParagraph"/>
              <w:numPr>
                <w:ilvl w:val="0"/>
                <w:numId w:val="24"/>
              </w:numPr>
            </w:pPr>
            <w:r w:rsidRPr="00B45F9C">
              <w:t>COSS = Controller of Site Safety (COSS)</w:t>
            </w:r>
          </w:p>
          <w:p w:rsidR="00015C3C" w:rsidRPr="00B45F9C" w:rsidRDefault="00015C3C" w:rsidP="00015C3C">
            <w:pPr>
              <w:pStyle w:val="ListParagraph"/>
              <w:numPr>
                <w:ilvl w:val="0"/>
                <w:numId w:val="24"/>
              </w:numPr>
            </w:pPr>
            <w:r w:rsidRPr="00B45F9C">
              <w:t>CK = Crossing keeper</w:t>
            </w:r>
          </w:p>
          <w:p w:rsidR="00015C3C" w:rsidRPr="00B45F9C" w:rsidRDefault="00015C3C" w:rsidP="00015C3C">
            <w:pPr>
              <w:pStyle w:val="ListParagraph"/>
              <w:numPr>
                <w:ilvl w:val="0"/>
                <w:numId w:val="24"/>
              </w:numPr>
            </w:pPr>
            <w:r w:rsidRPr="00B45F9C">
              <w:t>DP = Designated person (DP)</w:t>
            </w:r>
          </w:p>
          <w:p w:rsidR="00015C3C" w:rsidRPr="00B45F9C" w:rsidRDefault="00015C3C" w:rsidP="00015C3C">
            <w:pPr>
              <w:pStyle w:val="ListParagraph"/>
              <w:numPr>
                <w:ilvl w:val="0"/>
                <w:numId w:val="24"/>
              </w:numPr>
            </w:pPr>
            <w:r w:rsidRPr="00B45F9C">
              <w:t>DVR = Driver</w:t>
            </w:r>
          </w:p>
          <w:p w:rsidR="00015C3C" w:rsidRPr="00B45F9C" w:rsidRDefault="00015C3C" w:rsidP="00015C3C">
            <w:pPr>
              <w:pStyle w:val="ListParagraph"/>
              <w:numPr>
                <w:ilvl w:val="0"/>
                <w:numId w:val="24"/>
              </w:numPr>
            </w:pPr>
            <w:r w:rsidRPr="00B45F9C">
              <w:t>DVROTM = Driver of an on track machine</w:t>
            </w:r>
          </w:p>
          <w:p w:rsidR="00015C3C" w:rsidRPr="00B45F9C" w:rsidRDefault="00015C3C" w:rsidP="00015C3C">
            <w:pPr>
              <w:pStyle w:val="ListParagraph"/>
              <w:numPr>
                <w:ilvl w:val="0"/>
                <w:numId w:val="24"/>
              </w:numPr>
            </w:pPr>
            <w:r w:rsidRPr="00B45F9C">
              <w:t xml:space="preserve">ES = Engineering Supervisor (ES) </w:t>
            </w:r>
          </w:p>
          <w:p w:rsidR="00015C3C" w:rsidRPr="00B45F9C" w:rsidRDefault="00015C3C" w:rsidP="00015C3C">
            <w:pPr>
              <w:pStyle w:val="ListParagraph"/>
              <w:numPr>
                <w:ilvl w:val="0"/>
                <w:numId w:val="24"/>
              </w:numPr>
            </w:pPr>
            <w:r w:rsidRPr="00B45F9C">
              <w:t>GRD = Guard</w:t>
            </w:r>
          </w:p>
          <w:p w:rsidR="00015C3C" w:rsidRPr="00B45F9C" w:rsidRDefault="00015C3C" w:rsidP="00015C3C">
            <w:pPr>
              <w:pStyle w:val="ListParagraph"/>
              <w:numPr>
                <w:ilvl w:val="0"/>
                <w:numId w:val="24"/>
              </w:numPr>
            </w:pPr>
            <w:r w:rsidRPr="00B45F9C">
              <w:t>HSM = Handsignaller</w:t>
            </w:r>
          </w:p>
          <w:p w:rsidR="00015C3C" w:rsidRPr="00B45F9C" w:rsidRDefault="00015C3C" w:rsidP="00015C3C">
            <w:pPr>
              <w:pStyle w:val="ListParagraph"/>
              <w:numPr>
                <w:ilvl w:val="0"/>
                <w:numId w:val="24"/>
              </w:numPr>
            </w:pPr>
            <w:r w:rsidRPr="00B45F9C">
              <w:t>IWA = Individual Working Alone (IWA)</w:t>
            </w:r>
          </w:p>
          <w:p w:rsidR="00015C3C" w:rsidRPr="00B45F9C" w:rsidRDefault="00015C3C" w:rsidP="00015C3C">
            <w:pPr>
              <w:pStyle w:val="ListParagraph"/>
              <w:numPr>
                <w:ilvl w:val="0"/>
                <w:numId w:val="24"/>
              </w:numPr>
            </w:pPr>
            <w:r w:rsidRPr="00B45F9C">
              <w:t>LCA = Level crossing attendant</w:t>
            </w:r>
          </w:p>
          <w:p w:rsidR="00015C3C" w:rsidRPr="00B45F9C" w:rsidRDefault="00015C3C" w:rsidP="00015C3C">
            <w:pPr>
              <w:pStyle w:val="ListParagraph"/>
              <w:numPr>
                <w:ilvl w:val="0"/>
                <w:numId w:val="24"/>
              </w:numPr>
            </w:pPr>
            <w:r w:rsidRPr="00B45F9C">
              <w:t>LO = Lookout</w:t>
            </w:r>
          </w:p>
          <w:p w:rsidR="00015C3C" w:rsidRPr="00B45F9C" w:rsidRDefault="00015C3C" w:rsidP="00015C3C">
            <w:pPr>
              <w:pStyle w:val="ListParagraph"/>
              <w:numPr>
                <w:ilvl w:val="0"/>
                <w:numId w:val="24"/>
              </w:numPr>
            </w:pPr>
            <w:r w:rsidRPr="00B45F9C">
              <w:t xml:space="preserve">MC = Machine Controller (MC) </w:t>
            </w:r>
          </w:p>
          <w:p w:rsidR="00015C3C" w:rsidRPr="00B45F9C" w:rsidRDefault="00015C3C" w:rsidP="00015C3C">
            <w:pPr>
              <w:pStyle w:val="ListParagraph"/>
              <w:numPr>
                <w:ilvl w:val="0"/>
                <w:numId w:val="24"/>
              </w:numPr>
            </w:pPr>
            <w:r w:rsidRPr="00B45F9C">
              <w:t>OTPO = On-track plant operator</w:t>
            </w:r>
          </w:p>
          <w:p w:rsidR="00015C3C" w:rsidRPr="00B45F9C" w:rsidRDefault="00015C3C" w:rsidP="00015C3C">
            <w:pPr>
              <w:pStyle w:val="ListParagraph"/>
              <w:numPr>
                <w:ilvl w:val="0"/>
                <w:numId w:val="24"/>
              </w:numPr>
            </w:pPr>
            <w:r w:rsidRPr="00B45F9C">
              <w:t>OC = Operations controller</w:t>
            </w:r>
          </w:p>
          <w:p w:rsidR="00015C3C" w:rsidRPr="00B45F9C" w:rsidRDefault="00015C3C" w:rsidP="00015C3C">
            <w:pPr>
              <w:pStyle w:val="ListParagraph"/>
              <w:numPr>
                <w:ilvl w:val="0"/>
                <w:numId w:val="24"/>
              </w:numPr>
            </w:pPr>
            <w:r w:rsidRPr="00B45F9C">
              <w:t>OOTM = Operator of an on-track machine</w:t>
            </w:r>
          </w:p>
          <w:p w:rsidR="00015C3C" w:rsidRPr="00B45F9C" w:rsidRDefault="00015C3C" w:rsidP="00015C3C">
            <w:pPr>
              <w:pStyle w:val="ListParagraph"/>
              <w:numPr>
                <w:ilvl w:val="0"/>
                <w:numId w:val="24"/>
              </w:numPr>
            </w:pPr>
            <w:r w:rsidRPr="00B45F9C">
              <w:t>PAM = Person authorising the movement</w:t>
            </w:r>
          </w:p>
          <w:p w:rsidR="00015C3C" w:rsidRPr="00B45F9C" w:rsidRDefault="00015C3C" w:rsidP="00015C3C">
            <w:pPr>
              <w:pStyle w:val="ListParagraph"/>
              <w:numPr>
                <w:ilvl w:val="0"/>
                <w:numId w:val="24"/>
              </w:numPr>
            </w:pPr>
            <w:r w:rsidRPr="00B45F9C">
              <w:t>PCTM = Person controlling train movements</w:t>
            </w:r>
          </w:p>
          <w:p w:rsidR="00015C3C" w:rsidRPr="00B45F9C" w:rsidRDefault="00015C3C" w:rsidP="00015C3C">
            <w:pPr>
              <w:pStyle w:val="ListParagraph"/>
              <w:numPr>
                <w:ilvl w:val="0"/>
                <w:numId w:val="24"/>
              </w:numPr>
            </w:pPr>
            <w:r w:rsidRPr="00B45F9C">
              <w:t>PDT = Person dispatching train</w:t>
            </w:r>
          </w:p>
          <w:p w:rsidR="00015C3C" w:rsidRPr="00B45F9C" w:rsidRDefault="00015C3C" w:rsidP="00015C3C">
            <w:pPr>
              <w:pStyle w:val="ListParagraph"/>
              <w:numPr>
                <w:ilvl w:val="0"/>
                <w:numId w:val="24"/>
              </w:numPr>
            </w:pPr>
            <w:r w:rsidRPr="00B45F9C">
              <w:t>PICOPLAT = Person in charge (PIC) of platform</w:t>
            </w:r>
          </w:p>
          <w:p w:rsidR="00015C3C" w:rsidRPr="00B45F9C" w:rsidRDefault="00015C3C" w:rsidP="00015C3C">
            <w:pPr>
              <w:pStyle w:val="ListParagraph"/>
              <w:numPr>
                <w:ilvl w:val="0"/>
                <w:numId w:val="24"/>
              </w:numPr>
            </w:pPr>
            <w:r w:rsidRPr="00B45F9C">
              <w:t>PICEE = Person in charge of electrical emergency (PICEE)</w:t>
            </w:r>
          </w:p>
          <w:p w:rsidR="00015C3C" w:rsidRPr="00B45F9C" w:rsidRDefault="00015C3C" w:rsidP="00015C3C">
            <w:pPr>
              <w:pStyle w:val="ListParagraph"/>
              <w:numPr>
                <w:ilvl w:val="0"/>
                <w:numId w:val="24"/>
              </w:numPr>
            </w:pPr>
            <w:r w:rsidRPr="00B45F9C">
              <w:t>POCL = Person in charge of loading and unloading rail vehicles during engineering work</w:t>
            </w:r>
          </w:p>
          <w:p w:rsidR="00015C3C" w:rsidRPr="00B45F9C" w:rsidRDefault="00015C3C" w:rsidP="00015C3C">
            <w:pPr>
              <w:pStyle w:val="ListParagraph"/>
              <w:numPr>
                <w:ilvl w:val="0"/>
                <w:numId w:val="24"/>
              </w:numPr>
            </w:pPr>
            <w:r w:rsidRPr="00B45F9C">
              <w:t>PICS = Person in charge of sidings</w:t>
            </w:r>
          </w:p>
          <w:p w:rsidR="00015C3C" w:rsidRPr="00B45F9C" w:rsidRDefault="00015C3C" w:rsidP="00015C3C">
            <w:pPr>
              <w:pStyle w:val="ListParagraph"/>
              <w:numPr>
                <w:ilvl w:val="0"/>
                <w:numId w:val="24"/>
              </w:numPr>
            </w:pPr>
            <w:r w:rsidRPr="00B45F9C">
              <w:t>PICOP = Person in charge of the possession (PICOP)</w:t>
            </w:r>
          </w:p>
          <w:p w:rsidR="00015C3C" w:rsidRPr="00B45F9C" w:rsidRDefault="00015C3C" w:rsidP="00015C3C">
            <w:pPr>
              <w:pStyle w:val="ListParagraph"/>
              <w:numPr>
                <w:ilvl w:val="0"/>
                <w:numId w:val="24"/>
              </w:numPr>
            </w:pPr>
            <w:r w:rsidRPr="00B45F9C">
              <w:t>PICOS = Person in charge of the siding possession (PICOS)</w:t>
            </w:r>
          </w:p>
          <w:p w:rsidR="00015C3C" w:rsidRPr="00B45F9C" w:rsidRDefault="00015C3C" w:rsidP="00015C3C">
            <w:pPr>
              <w:pStyle w:val="ListParagraph"/>
              <w:numPr>
                <w:ilvl w:val="0"/>
                <w:numId w:val="24"/>
              </w:numPr>
            </w:pPr>
            <w:r w:rsidRPr="00B45F9C">
              <w:t>PIC = Person in charge when using a hand trolley</w:t>
            </w:r>
          </w:p>
          <w:p w:rsidR="00015C3C" w:rsidRPr="00B45F9C" w:rsidRDefault="00015C3C" w:rsidP="00015C3C">
            <w:pPr>
              <w:pStyle w:val="ListParagraph"/>
              <w:numPr>
                <w:ilvl w:val="0"/>
                <w:numId w:val="24"/>
              </w:numPr>
            </w:pPr>
            <w:r w:rsidRPr="00B45F9C">
              <w:t>PWRV = Person working on a rail vehicle</w:t>
            </w:r>
          </w:p>
          <w:p w:rsidR="00015C3C" w:rsidRPr="00B45F9C" w:rsidRDefault="00015C3C" w:rsidP="00015C3C">
            <w:pPr>
              <w:pStyle w:val="ListParagraph"/>
              <w:numPr>
                <w:ilvl w:val="0"/>
                <w:numId w:val="24"/>
              </w:numPr>
            </w:pPr>
            <w:r w:rsidRPr="00B45F9C">
              <w:t>PMN = Pilotman</w:t>
            </w:r>
          </w:p>
          <w:p w:rsidR="00015C3C" w:rsidRPr="00B45F9C" w:rsidRDefault="00015C3C" w:rsidP="00015C3C">
            <w:pPr>
              <w:pStyle w:val="ListParagraph"/>
              <w:numPr>
                <w:ilvl w:val="0"/>
                <w:numId w:val="24"/>
              </w:numPr>
            </w:pPr>
            <w:r w:rsidRPr="00B45F9C">
              <w:t>PS = Platform staff</w:t>
            </w:r>
          </w:p>
          <w:p w:rsidR="00015C3C" w:rsidRPr="00B45F9C" w:rsidRDefault="00015C3C" w:rsidP="00015C3C">
            <w:pPr>
              <w:pStyle w:val="ListParagraph"/>
              <w:numPr>
                <w:ilvl w:val="0"/>
                <w:numId w:val="24"/>
              </w:numPr>
            </w:pPr>
            <w:r w:rsidRPr="00B45F9C">
              <w:t>PO = Points operator</w:t>
            </w:r>
          </w:p>
          <w:p w:rsidR="00015C3C" w:rsidRPr="00B45F9C" w:rsidRDefault="00015C3C" w:rsidP="00015C3C">
            <w:pPr>
              <w:pStyle w:val="ListParagraph"/>
              <w:numPr>
                <w:ilvl w:val="0"/>
                <w:numId w:val="24"/>
              </w:numPr>
            </w:pPr>
            <w:r w:rsidRPr="00B45F9C">
              <w:t>PC = Protection controller (PC)</w:t>
            </w:r>
          </w:p>
          <w:p w:rsidR="00015C3C" w:rsidRPr="00B45F9C" w:rsidRDefault="00015C3C" w:rsidP="00015C3C">
            <w:pPr>
              <w:pStyle w:val="ListParagraph"/>
              <w:numPr>
                <w:ilvl w:val="0"/>
                <w:numId w:val="24"/>
              </w:numPr>
            </w:pPr>
            <w:r w:rsidRPr="00B45F9C">
              <w:t>RP = Responsible person</w:t>
            </w:r>
          </w:p>
          <w:p w:rsidR="00015C3C" w:rsidRPr="00B45F9C" w:rsidRDefault="00015C3C" w:rsidP="00015C3C">
            <w:pPr>
              <w:pStyle w:val="ListParagraph"/>
              <w:numPr>
                <w:ilvl w:val="0"/>
                <w:numId w:val="24"/>
              </w:numPr>
            </w:pPr>
            <w:r w:rsidRPr="00B45F9C">
              <w:t xml:space="preserve">RSA = Route setting agent </w:t>
            </w:r>
          </w:p>
          <w:p w:rsidR="00015C3C" w:rsidRPr="00B45F9C" w:rsidRDefault="00015C3C" w:rsidP="00015C3C">
            <w:pPr>
              <w:pStyle w:val="ListParagraph"/>
              <w:numPr>
                <w:ilvl w:val="0"/>
                <w:numId w:val="24"/>
              </w:numPr>
            </w:pPr>
            <w:r w:rsidRPr="00B45F9C">
              <w:t xml:space="preserve">SWL = Safe Work Leader (SWL) </w:t>
            </w:r>
          </w:p>
          <w:p w:rsidR="00015C3C" w:rsidRPr="00B45F9C" w:rsidRDefault="00015C3C" w:rsidP="00015C3C">
            <w:pPr>
              <w:pStyle w:val="ListParagraph"/>
              <w:numPr>
                <w:ilvl w:val="0"/>
                <w:numId w:val="24"/>
              </w:numPr>
            </w:pPr>
            <w:r w:rsidRPr="00B45F9C">
              <w:t>STR = Shunter</w:t>
            </w:r>
          </w:p>
          <w:p w:rsidR="00015C3C" w:rsidRPr="00B45F9C" w:rsidRDefault="00015C3C" w:rsidP="00015C3C">
            <w:pPr>
              <w:pStyle w:val="ListParagraph"/>
              <w:numPr>
                <w:ilvl w:val="0"/>
                <w:numId w:val="24"/>
              </w:numPr>
            </w:pPr>
            <w:r w:rsidRPr="00B45F9C">
              <w:t>SGR = Signaller</w:t>
            </w:r>
          </w:p>
          <w:p w:rsidR="00015C3C" w:rsidRPr="00B45F9C" w:rsidRDefault="00015C3C" w:rsidP="00015C3C">
            <w:pPr>
              <w:pStyle w:val="ListParagraph"/>
              <w:numPr>
                <w:ilvl w:val="0"/>
                <w:numId w:val="24"/>
              </w:numPr>
            </w:pPr>
            <w:r w:rsidRPr="00B45F9C">
              <w:t>ST = Signalling technician</w:t>
            </w:r>
          </w:p>
          <w:p w:rsidR="00015C3C" w:rsidRPr="00B45F9C" w:rsidRDefault="00015C3C" w:rsidP="00015C3C">
            <w:pPr>
              <w:pStyle w:val="ListParagraph"/>
              <w:numPr>
                <w:ilvl w:val="0"/>
                <w:numId w:val="24"/>
              </w:numPr>
            </w:pPr>
            <w:r w:rsidRPr="00B45F9C">
              <w:t>SW = Site warden</w:t>
            </w:r>
          </w:p>
          <w:p w:rsidR="00015C3C" w:rsidRPr="00B45F9C" w:rsidRDefault="00015C3C" w:rsidP="00015C3C">
            <w:pPr>
              <w:pStyle w:val="ListParagraph"/>
              <w:numPr>
                <w:ilvl w:val="0"/>
                <w:numId w:val="24"/>
              </w:numPr>
            </w:pPr>
            <w:r w:rsidRPr="00B45F9C">
              <w:t>SRSTN = Staff responsible for train dispatch or the safety of the public and staff on stations</w:t>
            </w:r>
          </w:p>
          <w:p w:rsidR="00015C3C" w:rsidRPr="00B45F9C" w:rsidRDefault="00015C3C" w:rsidP="00015C3C">
            <w:pPr>
              <w:pStyle w:val="ListParagraph"/>
              <w:numPr>
                <w:ilvl w:val="0"/>
                <w:numId w:val="24"/>
              </w:numPr>
            </w:pPr>
            <w:r w:rsidRPr="00B45F9C">
              <w:t>TOC = Train operator's controller</w:t>
            </w:r>
          </w:p>
          <w:p w:rsidR="00015C3C" w:rsidRPr="00B45F9C" w:rsidRDefault="00015C3C" w:rsidP="00015C3C">
            <w:pPr>
              <w:pStyle w:val="ListParagraph"/>
              <w:numPr>
                <w:ilvl w:val="0"/>
                <w:numId w:val="24"/>
              </w:numPr>
            </w:pPr>
            <w:r w:rsidRPr="00B45F9C">
              <w:t>TP = Train preparer</w:t>
            </w:r>
          </w:p>
          <w:p w:rsidR="00015C3C" w:rsidRPr="00B45F9C" w:rsidRDefault="00015C3C" w:rsidP="00015C3C"/>
        </w:tc>
      </w:tr>
      <w:tr w:rsidR="002068C9" w:rsidRPr="00B45F9C" w:rsidTr="00E612A2">
        <w:tc>
          <w:tcPr>
            <w:tcW w:w="3681" w:type="dxa"/>
          </w:tcPr>
          <w:p w:rsidR="002068C9" w:rsidRPr="00B45F9C" w:rsidRDefault="002068C9" w:rsidP="00E612A2">
            <w:pPr>
              <w:rPr>
                <w:b/>
              </w:rPr>
            </w:pPr>
            <w:r w:rsidRPr="00B45F9C">
              <w:rPr>
                <w:b/>
              </w:rPr>
              <w:t xml:space="preserve">&lt;keywords&gt; </w:t>
            </w:r>
          </w:p>
          <w:p w:rsidR="002068C9" w:rsidRPr="00B45F9C" w:rsidRDefault="002068C9" w:rsidP="00E612A2">
            <w:pPr>
              <w:rPr>
                <w:b/>
              </w:rPr>
            </w:pPr>
            <w:r w:rsidRPr="00B45F9C">
              <w:rPr>
                <w:b/>
              </w:rPr>
              <w:t xml:space="preserve">keywords </w:t>
            </w:r>
          </w:p>
          <w:p w:rsidR="002068C9" w:rsidRPr="00B45F9C" w:rsidRDefault="002068C9" w:rsidP="00E612A2">
            <w:pPr>
              <w:rPr>
                <w:b/>
              </w:rPr>
            </w:pPr>
            <w:r w:rsidRPr="00B45F9C">
              <w:rPr>
                <w:b/>
              </w:rPr>
              <w:t>(mandatory)</w:t>
            </w:r>
          </w:p>
        </w:tc>
        <w:tc>
          <w:tcPr>
            <w:tcW w:w="5335" w:type="dxa"/>
          </w:tcPr>
          <w:p w:rsidR="002068C9" w:rsidRPr="00B45F9C" w:rsidRDefault="002068C9" w:rsidP="00E612A2">
            <w:r w:rsidRPr="00B45F9C">
              <w:t>Nest the &lt;keywords&gt; element in &lt;metadata&gt; as a container for keywords that can be used to help locate the topic.</w:t>
            </w:r>
          </w:p>
        </w:tc>
      </w:tr>
      <w:tr w:rsidR="002068C9" w:rsidRPr="00B45F9C" w:rsidTr="00E612A2">
        <w:tc>
          <w:tcPr>
            <w:tcW w:w="3681" w:type="dxa"/>
          </w:tcPr>
          <w:p w:rsidR="002068C9" w:rsidRPr="00B45F9C" w:rsidRDefault="002068C9" w:rsidP="00E612A2">
            <w:pPr>
              <w:rPr>
                <w:b/>
              </w:rPr>
            </w:pPr>
            <w:r w:rsidRPr="00B45F9C">
              <w:rPr>
                <w:b/>
              </w:rPr>
              <w:t xml:space="preserve">&lt;keyword&gt; </w:t>
            </w:r>
          </w:p>
          <w:p w:rsidR="002068C9" w:rsidRPr="00B45F9C" w:rsidRDefault="002068C9" w:rsidP="00E612A2">
            <w:pPr>
              <w:rPr>
                <w:b/>
              </w:rPr>
            </w:pPr>
            <w:r w:rsidRPr="00B45F9C">
              <w:rPr>
                <w:b/>
              </w:rPr>
              <w:t xml:space="preserve">keyword </w:t>
            </w:r>
          </w:p>
          <w:p w:rsidR="002068C9" w:rsidRPr="00B45F9C" w:rsidRDefault="002068C9" w:rsidP="00E612A2">
            <w:pPr>
              <w:rPr>
                <w:b/>
              </w:rPr>
            </w:pPr>
            <w:r w:rsidRPr="00B45F9C">
              <w:rPr>
                <w:b/>
              </w:rPr>
              <w:t>(mandatory)</w:t>
            </w:r>
          </w:p>
        </w:tc>
        <w:tc>
          <w:tcPr>
            <w:tcW w:w="5335" w:type="dxa"/>
          </w:tcPr>
          <w:p w:rsidR="002068C9" w:rsidRPr="00B45F9C" w:rsidRDefault="002068C9" w:rsidP="00E612A2">
            <w:r w:rsidRPr="00B45F9C">
              <w:t xml:space="preserve">Nest the &lt;keyword&gt; element in &lt;keywords&gt; to classify the topic content for easier retrieval or navigation. The values you can assign are limited to a picklist within EasyDITA, referencing the </w:t>
            </w:r>
            <w:r w:rsidR="00AD0EB3" w:rsidRPr="00B45F9C">
              <w:t>“</w:t>
            </w:r>
            <w:r w:rsidRPr="00B45F9C">
              <w:t>List of Active Keywords</w:t>
            </w:r>
            <w:r w:rsidR="00AD0EB3" w:rsidRPr="00B45F9C">
              <w:t>”</w:t>
            </w:r>
          </w:p>
          <w:p w:rsidR="002068C9" w:rsidRPr="00B45F9C" w:rsidRDefault="002068C9" w:rsidP="00E612A2">
            <w:r w:rsidRPr="00B45F9C">
              <w:t>document. You can select as many values as apply.</w:t>
            </w:r>
          </w:p>
        </w:tc>
      </w:tr>
      <w:tr w:rsidR="006C0F59" w:rsidRPr="00C216B9" w:rsidTr="00E612A2">
        <w:tc>
          <w:tcPr>
            <w:tcW w:w="3681" w:type="dxa"/>
          </w:tcPr>
          <w:p w:rsidR="006C0F59" w:rsidRPr="00B45F9C" w:rsidRDefault="006C0F59" w:rsidP="006C0F59">
            <w:pPr>
              <w:rPr>
                <w:b/>
              </w:rPr>
            </w:pPr>
            <w:r w:rsidRPr="00B45F9C">
              <w:rPr>
                <w:b/>
              </w:rPr>
              <w:t>&lt;othermeta name="FOP"</w:t>
            </w:r>
          </w:p>
          <w:p w:rsidR="006C0F59" w:rsidRPr="00B45F9C" w:rsidRDefault="006C0F59" w:rsidP="006C0F59">
            <w:pPr>
              <w:rPr>
                <w:b/>
              </w:rPr>
            </w:pPr>
            <w:r w:rsidRPr="00B45F9C">
              <w:rPr>
                <w:b/>
              </w:rPr>
              <w:t>content="</w:t>
            </w:r>
            <w:r w:rsidRPr="00B45F9C">
              <w:rPr>
                <w:b/>
                <w:i/>
                <w:iCs/>
              </w:rPr>
              <w:t>FOP1</w:t>
            </w:r>
            <w:r w:rsidRPr="00B45F9C">
              <w:rPr>
                <w:b/>
              </w:rPr>
              <w:t xml:space="preserve">"&gt; </w:t>
            </w:r>
          </w:p>
          <w:p w:rsidR="006C0F59" w:rsidRPr="00B45F9C" w:rsidRDefault="006C0F59" w:rsidP="006C0F59">
            <w:pPr>
              <w:rPr>
                <w:b/>
              </w:rPr>
            </w:pPr>
            <w:r w:rsidRPr="00B45F9C">
              <w:rPr>
                <w:b/>
              </w:rPr>
              <w:t>(optional)</w:t>
            </w:r>
          </w:p>
        </w:tc>
        <w:tc>
          <w:tcPr>
            <w:tcW w:w="5335" w:type="dxa"/>
          </w:tcPr>
          <w:p w:rsidR="006C0F59" w:rsidRPr="00B45F9C" w:rsidRDefault="006C0F59" w:rsidP="006C0F59">
            <w:r w:rsidRPr="00B45F9C">
              <w:t xml:space="preserve">Nest the &lt;othermeta name="FOP"&gt; element in &lt;metadata&gt; to list the fundamental operating principles associated with this topic. Provide the fundamental operating principles in the </w:t>
            </w:r>
            <w:r w:rsidRPr="00B45F9C">
              <w:rPr>
                <w:rStyle w:val="AttributeChar"/>
              </w:rPr>
              <w:t>@content</w:t>
            </w:r>
            <w:r w:rsidRPr="00B45F9C">
              <w:rPr>
                <w:rFonts w:ascii="Times-Italic" w:hAnsi="Times-Italic" w:cs="Times-Italic"/>
                <w:i/>
                <w:iCs/>
              </w:rPr>
              <w:t xml:space="preserve"> </w:t>
            </w:r>
            <w:r w:rsidRPr="00B45F9C">
              <w:t>attribute of this element.</w:t>
            </w:r>
          </w:p>
        </w:tc>
      </w:tr>
    </w:tbl>
    <w:p w:rsidR="002068C9" w:rsidRDefault="002068C9" w:rsidP="002068C9">
      <w:pPr>
        <w:rPr>
          <w:highlight w:val="yellow"/>
        </w:rPr>
      </w:pPr>
    </w:p>
    <w:p w:rsidR="00005862" w:rsidRPr="00B45F9C" w:rsidRDefault="00005862" w:rsidP="00005862">
      <w:pPr>
        <w:pStyle w:val="Heading3"/>
      </w:pPr>
      <w:bookmarkStart w:id="375" w:name="_Toc469647163"/>
      <w:r w:rsidRPr="00B45F9C">
        <w:t>Adding the fundamental operating principle metadata</w:t>
      </w:r>
      <w:bookmarkEnd w:id="375"/>
    </w:p>
    <w:p w:rsidR="00005862" w:rsidRPr="00B45F9C" w:rsidRDefault="00005862" w:rsidP="00005862">
      <w:r w:rsidRPr="00B45F9C">
        <w:t xml:space="preserve">The fundamental operating principle metadata is added as an </w:t>
      </w:r>
      <w:r w:rsidRPr="00B45F9C">
        <w:rPr>
          <w:rStyle w:val="MonospaceChar"/>
        </w:rPr>
        <w:t>&lt;othermeta&gt;</w:t>
      </w:r>
      <w:r w:rsidRPr="00B45F9C">
        <w:t xml:space="preserve"> to the topic’s &lt;prolog&gt;.</w:t>
      </w:r>
      <w:r w:rsidR="006E3CD0" w:rsidRPr="00B45F9C">
        <w:t xml:space="preserve"> The topic may be associated with one or several fundamental operating principles. If RSSB so later chooses, they can go into further detail by adding the fundamental operating principle to the </w:t>
      </w:r>
      <w:r w:rsidR="006E3CD0" w:rsidRPr="00B45F9C">
        <w:rPr>
          <w:rStyle w:val="AttributeChar"/>
        </w:rPr>
        <w:t>@product</w:t>
      </w:r>
      <w:r w:rsidR="006E3CD0" w:rsidRPr="00B45F9C">
        <w:t xml:space="preserve"> attribute of each block-level element.</w:t>
      </w:r>
    </w:p>
    <w:p w:rsidR="005D0307" w:rsidRPr="00B45F9C" w:rsidRDefault="005D0307" w:rsidP="002068C9"/>
    <w:p w:rsidR="00FF2DD0" w:rsidRPr="00B45F9C" w:rsidRDefault="00FF2DD0" w:rsidP="008B3045">
      <w:pPr>
        <w:pStyle w:val="Heading3"/>
      </w:pPr>
      <w:bookmarkStart w:id="376" w:name="_Toc469647164"/>
      <w:r w:rsidRPr="00B45F9C">
        <w:t>Adding</w:t>
      </w:r>
      <w:r w:rsidR="008A5361" w:rsidRPr="00B45F9C">
        <w:t xml:space="preserve"> roles and</w:t>
      </w:r>
      <w:r w:rsidR="0012227C" w:rsidRPr="00B45F9C">
        <w:t xml:space="preserve"> </w:t>
      </w:r>
      <w:r w:rsidRPr="00B45F9C">
        <w:t>responsibility indicator</w:t>
      </w:r>
      <w:r w:rsidR="008A5361" w:rsidRPr="00B45F9C">
        <w:t>s</w:t>
      </w:r>
      <w:bookmarkEnd w:id="376"/>
    </w:p>
    <w:p w:rsidR="00FF2DD0" w:rsidRPr="00B45F9C" w:rsidRDefault="00D63E52" w:rsidP="006C7AD6">
      <w:r w:rsidRPr="00B45F9C">
        <w:t>The responsibility indicator appears in two places in the Rule Book content:</w:t>
      </w:r>
    </w:p>
    <w:p w:rsidR="00D63E52" w:rsidRPr="00B45F9C" w:rsidRDefault="00903536" w:rsidP="00EE78B8">
      <w:pPr>
        <w:pStyle w:val="ListParagraph"/>
        <w:numPr>
          <w:ilvl w:val="0"/>
          <w:numId w:val="44"/>
        </w:numPr>
      </w:pPr>
      <w:r w:rsidRPr="00B45F9C">
        <w:t xml:space="preserve">After the topic heading, preceded by “People responsible:” </w:t>
      </w:r>
      <w:r w:rsidR="00A9767F">
        <w:t>or “Person responsible”</w:t>
      </w:r>
    </w:p>
    <w:p w:rsidR="00903536" w:rsidRPr="00B45F9C" w:rsidRDefault="00903536" w:rsidP="00EE78B8">
      <w:pPr>
        <w:pStyle w:val="ListParagraph"/>
        <w:numPr>
          <w:ilvl w:val="0"/>
          <w:numId w:val="44"/>
        </w:numPr>
      </w:pPr>
      <w:r w:rsidRPr="00B45F9C">
        <w:t xml:space="preserve">Next to each paragraph where responsibility needs to be specifically informed </w:t>
      </w:r>
    </w:p>
    <w:p w:rsidR="00750A7D" w:rsidRPr="00B45F9C" w:rsidRDefault="00750A7D" w:rsidP="006C7AD6"/>
    <w:p w:rsidR="00B621DA" w:rsidRPr="00B45F9C" w:rsidRDefault="00B621DA" w:rsidP="00B621DA">
      <w:pPr>
        <w:pStyle w:val="Heading4"/>
      </w:pPr>
      <w:r w:rsidRPr="00B45F9C">
        <w:t>Responsibility indicator after the topic heading</w:t>
      </w:r>
    </w:p>
    <w:p w:rsidR="0079415A" w:rsidRPr="00B45F9C" w:rsidRDefault="0079415A" w:rsidP="006C7AD6">
      <w:r w:rsidRPr="00B45F9C">
        <w:rPr>
          <w:noProof/>
          <w:lang w:eastAsia="en-GB"/>
        </w:rPr>
        <w:drawing>
          <wp:anchor distT="0" distB="0" distL="114300" distR="114300" simplePos="0" relativeHeight="251646976" behindDoc="0" locked="0" layoutInCell="1" allowOverlap="1" wp14:anchorId="7705776F" wp14:editId="27C3DE47">
            <wp:simplePos x="0" y="0"/>
            <wp:positionH relativeFrom="column">
              <wp:posOffset>2124075</wp:posOffset>
            </wp:positionH>
            <wp:positionV relativeFrom="paragraph">
              <wp:posOffset>59055</wp:posOffset>
            </wp:positionV>
            <wp:extent cx="3435985" cy="840153"/>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35985" cy="840153"/>
                    </a:xfrm>
                    <a:prstGeom prst="rect">
                      <a:avLst/>
                    </a:prstGeom>
                  </pic:spPr>
                </pic:pic>
              </a:graphicData>
            </a:graphic>
          </wp:anchor>
        </w:drawing>
      </w:r>
      <w:r w:rsidR="00B621DA" w:rsidRPr="00B45F9C">
        <w:t xml:space="preserve">To add the responsibility indicator after the topic heading, use the &lt;shortdesc&gt; element </w:t>
      </w:r>
      <w:r w:rsidR="00A80EB2" w:rsidRPr="00B45F9C">
        <w:t xml:space="preserve">with a nested &lt;ph&gt; with </w:t>
      </w:r>
      <w:r w:rsidRPr="00B45F9C">
        <w:t xml:space="preserve">the </w:t>
      </w:r>
      <w:r w:rsidRPr="00B45F9C">
        <w:rPr>
          <w:rStyle w:val="AttributeChar"/>
        </w:rPr>
        <w:t>@</w:t>
      </w:r>
      <w:r w:rsidR="00A80EB2" w:rsidRPr="00B45F9C">
        <w:rPr>
          <w:rStyle w:val="AttributeChar"/>
        </w:rPr>
        <w:t>outputclass</w:t>
      </w:r>
      <w:r w:rsidRPr="00B45F9C">
        <w:t xml:space="preserve"> attribute</w:t>
      </w:r>
      <w:r w:rsidR="00A80EB2" w:rsidRPr="00B45F9C">
        <w:t>.</w:t>
      </w:r>
      <w:r w:rsidRPr="00B45F9C">
        <w:t xml:space="preserve"> The </w:t>
      </w:r>
      <w:r w:rsidRPr="00B45F9C">
        <w:rPr>
          <w:rStyle w:val="AttributeChar"/>
        </w:rPr>
        <w:t>@outputclass</w:t>
      </w:r>
      <w:r w:rsidRPr="00B45F9C">
        <w:t xml:space="preserve"> attribute value must be “</w:t>
      </w:r>
      <w:r w:rsidRPr="00B45F9C">
        <w:rPr>
          <w:b/>
        </w:rPr>
        <w:t>responsibility-roles</w:t>
      </w:r>
      <w:r w:rsidRPr="00B45F9C">
        <w:t>”.</w:t>
      </w:r>
    </w:p>
    <w:p w:rsidR="0079415A" w:rsidRPr="00C216B9" w:rsidRDefault="0079415A" w:rsidP="006C7AD6">
      <w:pPr>
        <w:rPr>
          <w:highlight w:val="yellow"/>
        </w:rPr>
      </w:pPr>
      <w:r w:rsidRPr="00C216B9">
        <w:rPr>
          <w:highlight w:val="yellow"/>
        </w:rPr>
        <w:t xml:space="preserve"> </w:t>
      </w:r>
    </w:p>
    <w:p w:rsidR="00A80EB2" w:rsidRPr="00B45F9C" w:rsidRDefault="00A80EB2" w:rsidP="006C7AD6">
      <w:pPr>
        <w:rPr>
          <w:b/>
        </w:rPr>
      </w:pPr>
      <w:r w:rsidRPr="00B45F9C">
        <w:rPr>
          <w:b/>
        </w:rPr>
        <w:t>DITA example:</w:t>
      </w:r>
    </w:p>
    <w:p w:rsidR="0079415A" w:rsidRPr="00B45F9C" w:rsidRDefault="0079415A" w:rsidP="0079415A">
      <w:pPr>
        <w:pStyle w:val="Monospace"/>
      </w:pPr>
      <w:r w:rsidRPr="00B45F9C">
        <w:rPr>
          <w:color w:val="000096"/>
        </w:rPr>
        <w:t>&lt;shortdesc&gt;</w:t>
      </w:r>
      <w:r w:rsidRPr="00B45F9C">
        <w:t xml:space="preserve">The people responsible: </w:t>
      </w:r>
      <w:r w:rsidRPr="00B45F9C">
        <w:rPr>
          <w:color w:val="000096"/>
        </w:rPr>
        <w:t>&lt;ph</w:t>
      </w:r>
      <w:r w:rsidRPr="00B45F9C">
        <w:rPr>
          <w:color w:val="F5844C"/>
        </w:rPr>
        <w:t xml:space="preserve"> outputclass</w:t>
      </w:r>
      <w:r w:rsidRPr="00B45F9C">
        <w:rPr>
          <w:color w:val="FF8040"/>
        </w:rPr>
        <w:t>=</w:t>
      </w:r>
      <w:r w:rsidRPr="00B45F9C">
        <w:rPr>
          <w:color w:val="993300"/>
        </w:rPr>
        <w:t>"responsibility-roles"</w:t>
      </w:r>
      <w:r w:rsidRPr="00B45F9C">
        <w:rPr>
          <w:color w:val="000096"/>
        </w:rPr>
        <w:t>&gt;</w:t>
      </w:r>
      <w:r w:rsidRPr="00B45F9C">
        <w:t>all concerned</w:t>
      </w:r>
      <w:r w:rsidRPr="00B45F9C">
        <w:rPr>
          <w:color w:val="000096"/>
        </w:rPr>
        <w:t>&lt;/ph&gt;&lt;/shortdesc&gt;</w:t>
      </w:r>
    </w:p>
    <w:p w:rsidR="00A80EB2" w:rsidRPr="00B45F9C" w:rsidRDefault="00A80EB2" w:rsidP="006C7AD6"/>
    <w:p w:rsidR="00A80EB2" w:rsidRPr="00B45F9C" w:rsidRDefault="0079415A" w:rsidP="0079415A">
      <w:pPr>
        <w:pStyle w:val="Heading4"/>
      </w:pPr>
      <w:r w:rsidRPr="00B45F9C">
        <w:t>Responsibility indicator next to the paragraphs</w:t>
      </w:r>
    </w:p>
    <w:p w:rsidR="0079415A" w:rsidRPr="00B45F9C" w:rsidRDefault="003B7A89" w:rsidP="0079415A">
      <w:r w:rsidRPr="00B45F9C">
        <w:rPr>
          <w:noProof/>
          <w:lang w:eastAsia="en-GB"/>
        </w:rPr>
        <w:drawing>
          <wp:anchor distT="0" distB="0" distL="114300" distR="114300" simplePos="0" relativeHeight="251648000" behindDoc="0" locked="0" layoutInCell="1" allowOverlap="1" wp14:anchorId="20331480" wp14:editId="62A629A5">
            <wp:simplePos x="0" y="0"/>
            <wp:positionH relativeFrom="column">
              <wp:posOffset>2362200</wp:posOffset>
            </wp:positionH>
            <wp:positionV relativeFrom="paragraph">
              <wp:posOffset>32385</wp:posOffset>
            </wp:positionV>
            <wp:extent cx="3181350" cy="63302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1350" cy="633027"/>
                    </a:xfrm>
                    <a:prstGeom prst="rect">
                      <a:avLst/>
                    </a:prstGeom>
                  </pic:spPr>
                </pic:pic>
              </a:graphicData>
            </a:graphic>
          </wp:anchor>
        </w:drawing>
      </w:r>
      <w:r w:rsidR="0079415A" w:rsidRPr="00B45F9C">
        <w:t xml:space="preserve">To add the responsibility indicator next to the paragraph, use a &lt;p&gt; element with the </w:t>
      </w:r>
      <w:r w:rsidR="0079415A" w:rsidRPr="00B45F9C">
        <w:rPr>
          <w:rStyle w:val="AttributeChar"/>
        </w:rPr>
        <w:t>@outputclass</w:t>
      </w:r>
      <w:r w:rsidR="0079415A" w:rsidRPr="00B45F9C">
        <w:t xml:space="preserve"> attribute. The </w:t>
      </w:r>
      <w:r w:rsidR="0079415A" w:rsidRPr="00B45F9C">
        <w:rPr>
          <w:rStyle w:val="AttributeChar"/>
        </w:rPr>
        <w:t>@outputclass</w:t>
      </w:r>
      <w:r w:rsidR="0079415A" w:rsidRPr="00B45F9C">
        <w:t xml:space="preserve"> attribute value must be </w:t>
      </w:r>
      <w:commentRangeStart w:id="377"/>
      <w:r w:rsidR="0079415A" w:rsidRPr="00B45F9C">
        <w:t>“</w:t>
      </w:r>
      <w:r w:rsidR="0079415A" w:rsidRPr="00B45F9C">
        <w:rPr>
          <w:b/>
        </w:rPr>
        <w:t>responsibility-roles</w:t>
      </w:r>
      <w:r w:rsidR="0079415A" w:rsidRPr="00B45F9C">
        <w:t>”.</w:t>
      </w:r>
      <w:commentRangeEnd w:id="377"/>
      <w:r w:rsidR="00626F81">
        <w:rPr>
          <w:rStyle w:val="CommentReference"/>
        </w:rPr>
        <w:commentReference w:id="377"/>
      </w:r>
    </w:p>
    <w:p w:rsidR="00903536" w:rsidRDefault="00903536" w:rsidP="0079415A"/>
    <w:p w:rsidR="00FF0172" w:rsidRPr="00B45F9C" w:rsidRDefault="00FF0172" w:rsidP="0079415A"/>
    <w:p w:rsidR="0079415A" w:rsidRPr="00B45F9C" w:rsidRDefault="0079415A" w:rsidP="0079415A">
      <w:pPr>
        <w:rPr>
          <w:b/>
        </w:rPr>
      </w:pPr>
      <w:r w:rsidRPr="00B45F9C">
        <w:rPr>
          <w:b/>
        </w:rPr>
        <w:t>DITA example:</w:t>
      </w:r>
    </w:p>
    <w:p w:rsidR="003B7A89" w:rsidRPr="00B45F9C" w:rsidRDefault="003B7A89" w:rsidP="003B7A89">
      <w:pPr>
        <w:pStyle w:val="Monospace"/>
      </w:pPr>
      <w:commentRangeStart w:id="378"/>
      <w:r w:rsidRPr="00B45F9C">
        <w:rPr>
          <w:color w:val="000096"/>
        </w:rPr>
        <w:t>&lt;p</w:t>
      </w:r>
      <w:r w:rsidRPr="00B45F9C">
        <w:rPr>
          <w:color w:val="F5844C"/>
        </w:rPr>
        <w:t xml:space="preserve"> outputclass</w:t>
      </w:r>
      <w:r w:rsidRPr="00B45F9C">
        <w:rPr>
          <w:color w:val="FF8040"/>
        </w:rPr>
        <w:t>=</w:t>
      </w:r>
      <w:r w:rsidRPr="00B45F9C">
        <w:t>"responsibility-roles"</w:t>
      </w:r>
      <w:r w:rsidRPr="00B45F9C">
        <w:rPr>
          <w:color w:val="000096"/>
        </w:rPr>
        <w:t>&gt;</w:t>
      </w:r>
      <w:r w:rsidRPr="00B45F9C">
        <w:rPr>
          <w:color w:val="000000"/>
        </w:rPr>
        <w:t>all concerned</w:t>
      </w:r>
      <w:r w:rsidRPr="00B45F9C">
        <w:rPr>
          <w:color w:val="000096"/>
        </w:rPr>
        <w:t>&lt;/p&gt;</w:t>
      </w:r>
      <w:commentRangeEnd w:id="378"/>
      <w:r w:rsidR="00626F81">
        <w:rPr>
          <w:rStyle w:val="CommentReference"/>
          <w:rFonts w:ascii="Times New Roman" w:hAnsi="Times New Roman" w:cs="Times New Roman"/>
        </w:rPr>
        <w:commentReference w:id="378"/>
      </w:r>
    </w:p>
    <w:p w:rsidR="00903536" w:rsidRPr="00B45F9C" w:rsidRDefault="00903536" w:rsidP="006C7AD6"/>
    <w:p w:rsidR="00936C79" w:rsidRPr="00B45F9C" w:rsidRDefault="00B262B3" w:rsidP="008B3045">
      <w:pPr>
        <w:pStyle w:val="Heading3"/>
      </w:pPr>
      <w:bookmarkStart w:id="379" w:name="_Toc469647165"/>
      <w:r w:rsidRPr="00B45F9C">
        <w:t>Adding</w:t>
      </w:r>
      <w:r w:rsidR="00936C79" w:rsidRPr="00B45F9C">
        <w:t xml:space="preserve"> a criticality red box</w:t>
      </w:r>
      <w:bookmarkEnd w:id="379"/>
    </w:p>
    <w:p w:rsidR="008179F1" w:rsidRPr="00B45F9C" w:rsidRDefault="008179F1" w:rsidP="00936C79">
      <w:r w:rsidRPr="00B45F9C">
        <w:t xml:space="preserve">Critical rules </w:t>
      </w:r>
      <w:r w:rsidR="007D1BDC" w:rsidRPr="00B45F9C">
        <w:t xml:space="preserve">in a Rule Book </w:t>
      </w:r>
      <w:r w:rsidRPr="00B45F9C">
        <w:t xml:space="preserve">are emphasised by surrounding them with a </w:t>
      </w:r>
      <w:r w:rsidR="00FD1CE9" w:rsidRPr="00B45F9C">
        <w:t>red box</w:t>
      </w:r>
      <w:r w:rsidRPr="00B45F9C">
        <w:t>:</w:t>
      </w:r>
    </w:p>
    <w:p w:rsidR="008179F1" w:rsidRPr="00C216B9" w:rsidRDefault="008179F1" w:rsidP="00936C79">
      <w:pPr>
        <w:rPr>
          <w:highlight w:val="yellow"/>
        </w:rPr>
      </w:pPr>
    </w:p>
    <w:p w:rsidR="008179F1" w:rsidRPr="00C216B9" w:rsidRDefault="008179F1" w:rsidP="00936C79">
      <w:pPr>
        <w:rPr>
          <w:highlight w:val="yellow"/>
        </w:rPr>
      </w:pPr>
      <w:r w:rsidRPr="00C216B9">
        <w:rPr>
          <w:noProof/>
          <w:highlight w:val="yellow"/>
          <w:lang w:eastAsia="en-GB"/>
        </w:rPr>
        <w:drawing>
          <wp:inline distT="0" distB="0" distL="0" distR="0" wp14:anchorId="39D9179E" wp14:editId="586BE010">
            <wp:extent cx="3848100" cy="64206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4188" cy="644745"/>
                    </a:xfrm>
                    <a:prstGeom prst="rect">
                      <a:avLst/>
                    </a:prstGeom>
                  </pic:spPr>
                </pic:pic>
              </a:graphicData>
            </a:graphic>
          </wp:inline>
        </w:drawing>
      </w:r>
    </w:p>
    <w:p w:rsidR="008179F1" w:rsidRPr="00C216B9" w:rsidRDefault="008179F1" w:rsidP="00936C79">
      <w:pPr>
        <w:rPr>
          <w:highlight w:val="yellow"/>
        </w:rPr>
      </w:pPr>
    </w:p>
    <w:p w:rsidR="00936C79" w:rsidRPr="00B45F9C" w:rsidRDefault="008179F1" w:rsidP="00936C79">
      <w:r w:rsidRPr="00B45F9C">
        <w:t xml:space="preserve">Content that needs the criticality red box is added as a &lt;note&gt;. The &lt;note&gt; has a </w:t>
      </w:r>
      <w:r w:rsidRPr="00B45F9C">
        <w:rPr>
          <w:rStyle w:val="AttributeChar"/>
        </w:rPr>
        <w:t>@type</w:t>
      </w:r>
      <w:r w:rsidRPr="00B45F9C">
        <w:t xml:space="preserve"> attribute “attention”. Block-level elements such as &lt;p&gt; may be nested in the &lt;note&gt;, and the &lt;note&gt; may include as many nested elements as is required.</w:t>
      </w:r>
    </w:p>
    <w:p w:rsidR="008179F1" w:rsidRPr="00B45F9C" w:rsidRDefault="008179F1" w:rsidP="00936C79"/>
    <w:p w:rsidR="008179F1" w:rsidRPr="00B45F9C" w:rsidRDefault="000B4C05" w:rsidP="00936C79">
      <w:pPr>
        <w:rPr>
          <w:b/>
        </w:rPr>
      </w:pPr>
      <w:r w:rsidRPr="00B45F9C">
        <w:rPr>
          <w:b/>
        </w:rPr>
        <w:t>DITA e</w:t>
      </w:r>
      <w:r w:rsidR="007060D3" w:rsidRPr="00B45F9C">
        <w:rPr>
          <w:b/>
        </w:rPr>
        <w:t>xample:</w:t>
      </w:r>
    </w:p>
    <w:p w:rsidR="00842BD1" w:rsidRPr="00B45F9C" w:rsidRDefault="00842BD1" w:rsidP="006E6847">
      <w:pPr>
        <w:pStyle w:val="Monospace"/>
      </w:pPr>
      <w:r w:rsidRPr="00B45F9C">
        <w:rPr>
          <w:color w:val="000096"/>
        </w:rPr>
        <w:t>&lt;note</w:t>
      </w:r>
      <w:r w:rsidRPr="00B45F9C">
        <w:rPr>
          <w:color w:val="F5844C"/>
        </w:rPr>
        <w:t xml:space="preserve"> type</w:t>
      </w:r>
      <w:r w:rsidRPr="00B45F9C">
        <w:rPr>
          <w:color w:val="FF8040"/>
        </w:rPr>
        <w:t>=</w:t>
      </w:r>
      <w:r w:rsidRPr="00B45F9C">
        <w:t>"attention"</w:t>
      </w:r>
      <w:r w:rsidRPr="00B45F9C">
        <w:rPr>
          <w:color w:val="000096"/>
        </w:rPr>
        <w:t>&gt;</w:t>
      </w:r>
    </w:p>
    <w:p w:rsidR="00842BD1" w:rsidRPr="00B45F9C" w:rsidRDefault="00842BD1" w:rsidP="000B4C05">
      <w:pPr>
        <w:pStyle w:val="Monospace"/>
        <w:ind w:left="720"/>
      </w:pPr>
      <w:r w:rsidRPr="00B45F9C">
        <w:rPr>
          <w:color w:val="000096"/>
        </w:rPr>
        <w:t>&lt;p&gt;</w:t>
      </w:r>
      <w:r w:rsidRPr="00B45F9C">
        <w:t>OLE, pantographs and all roof-mounted electrical equipment on trains are extremely dangerous. It may be fatal if you touch or go near any of them, or if you allow anything to touch or go near them.</w:t>
      </w:r>
      <w:r w:rsidRPr="00B45F9C">
        <w:rPr>
          <w:color w:val="000096"/>
        </w:rPr>
        <w:t>&lt;/p&gt;</w:t>
      </w:r>
    </w:p>
    <w:p w:rsidR="00842BD1" w:rsidRPr="00B45F9C" w:rsidRDefault="00842BD1" w:rsidP="000B4C05">
      <w:pPr>
        <w:pStyle w:val="Monospace"/>
        <w:ind w:left="720"/>
      </w:pPr>
      <w:r w:rsidRPr="00B45F9C">
        <w:rPr>
          <w:color w:val="000096"/>
        </w:rPr>
        <w:t>&lt;p&gt;</w:t>
      </w:r>
      <w:r w:rsidRPr="00B45F9C">
        <w:t>You must treat these items as being live at all times unless they have been made safe as shown in the instructions in this module.</w:t>
      </w:r>
      <w:r w:rsidRPr="00B45F9C">
        <w:rPr>
          <w:color w:val="000096"/>
        </w:rPr>
        <w:t>&lt;/p&gt;</w:t>
      </w:r>
    </w:p>
    <w:p w:rsidR="00842BD1" w:rsidRPr="00B45F9C" w:rsidRDefault="00842BD1" w:rsidP="006E6847">
      <w:pPr>
        <w:pStyle w:val="Monospace"/>
      </w:pPr>
      <w:r w:rsidRPr="00B45F9C">
        <w:t>&lt;/note&gt;</w:t>
      </w:r>
    </w:p>
    <w:p w:rsidR="00750A7D" w:rsidRPr="00C216B9" w:rsidRDefault="00750A7D" w:rsidP="00750A7D">
      <w:pPr>
        <w:rPr>
          <w:highlight w:val="yellow"/>
        </w:rPr>
      </w:pPr>
    </w:p>
    <w:p w:rsidR="00750A7D" w:rsidRPr="00B45F9C" w:rsidRDefault="00750A7D" w:rsidP="008B3045">
      <w:pPr>
        <w:pStyle w:val="Heading3"/>
      </w:pPr>
      <w:bookmarkStart w:id="380" w:name="_Toc469647166"/>
      <w:r w:rsidRPr="00B45F9C">
        <w:t>Adding a note, tip, or important note</w:t>
      </w:r>
      <w:bookmarkEnd w:id="380"/>
    </w:p>
    <w:p w:rsidR="00A9767F" w:rsidRDefault="00A9767F" w:rsidP="00750A7D">
      <w:r w:rsidRPr="00260EBA">
        <w:t xml:space="preserve">The Rule Book </w:t>
      </w:r>
      <w:r w:rsidR="00CD7697" w:rsidRPr="00260EBA">
        <w:t>topics include</w:t>
      </w:r>
      <w:r w:rsidRPr="00260EBA">
        <w:t xml:space="preserve"> notes that </w:t>
      </w:r>
      <w:r w:rsidR="00CD7697" w:rsidRPr="00260EBA">
        <w:t>emphasise</w:t>
      </w:r>
      <w:r w:rsidRPr="00260EBA">
        <w:t xml:space="preserve"> certain texts:</w:t>
      </w:r>
    </w:p>
    <w:p w:rsidR="00A9767F" w:rsidRDefault="00A9767F" w:rsidP="00750A7D"/>
    <w:p w:rsidR="00A9767F" w:rsidRDefault="00A9767F" w:rsidP="00750A7D">
      <w:r>
        <w:rPr>
          <w:noProof/>
          <w:lang w:eastAsia="en-GB"/>
        </w:rPr>
        <w:drawing>
          <wp:inline distT="0" distB="0" distL="0" distR="0" wp14:anchorId="72957AFD" wp14:editId="695ADE87">
            <wp:extent cx="4024313" cy="483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0945" cy="486508"/>
                    </a:xfrm>
                    <a:prstGeom prst="rect">
                      <a:avLst/>
                    </a:prstGeom>
                  </pic:spPr>
                </pic:pic>
              </a:graphicData>
            </a:graphic>
          </wp:inline>
        </w:drawing>
      </w:r>
    </w:p>
    <w:p w:rsidR="00A9767F" w:rsidRDefault="00A9767F" w:rsidP="00750A7D">
      <w:r>
        <w:rPr>
          <w:noProof/>
          <w:lang w:eastAsia="en-GB"/>
        </w:rPr>
        <w:drawing>
          <wp:inline distT="0" distB="0" distL="0" distR="0" wp14:anchorId="0CEFE514" wp14:editId="174FBEB8">
            <wp:extent cx="3867150" cy="39674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0808" cy="402246"/>
                    </a:xfrm>
                    <a:prstGeom prst="rect">
                      <a:avLst/>
                    </a:prstGeom>
                  </pic:spPr>
                </pic:pic>
              </a:graphicData>
            </a:graphic>
          </wp:inline>
        </w:drawing>
      </w:r>
    </w:p>
    <w:p w:rsidR="00A9767F" w:rsidRDefault="00A9767F" w:rsidP="00750A7D"/>
    <w:p w:rsidR="00A9767F" w:rsidRPr="00A9767F" w:rsidRDefault="00750A7D" w:rsidP="00936C79">
      <w:r w:rsidRPr="00B45F9C">
        <w:t xml:space="preserve">With the exception of the criticality red box, Rule Book modules follow the same guidance on </w:t>
      </w:r>
      <w:r w:rsidRPr="00B45F9C">
        <w:rPr>
          <w:rStyle w:val="MonospaceChar"/>
        </w:rPr>
        <w:t>&lt;note&gt;</w:t>
      </w:r>
      <w:r w:rsidRPr="00B45F9C">
        <w:t xml:space="preserve"> elements as any other RMDB document. For more information, see</w:t>
      </w:r>
      <w:r w:rsidR="000B4C05" w:rsidRPr="00B45F9C">
        <w:t xml:space="preserve"> </w:t>
      </w:r>
      <w:hyperlink w:anchor="_Writing_notes" w:history="1">
        <w:r w:rsidR="000B4C05" w:rsidRPr="00B45F9C">
          <w:rPr>
            <w:rStyle w:val="Hyperlink"/>
          </w:rPr>
          <w:t>Writing notes</w:t>
        </w:r>
      </w:hyperlink>
      <w:r w:rsidRPr="00B45F9C">
        <w:t xml:space="preserve"> on page</w:t>
      </w:r>
      <w:r w:rsidR="00527023" w:rsidRPr="00B45F9C">
        <w:t xml:space="preserve"> </w:t>
      </w:r>
      <w:r w:rsidR="00527023" w:rsidRPr="00B45F9C">
        <w:fldChar w:fldCharType="begin"/>
      </w:r>
      <w:r w:rsidR="00527023" w:rsidRPr="00B45F9C">
        <w:instrText xml:space="preserve"> PAGEREF _Ref465091816 \h </w:instrText>
      </w:r>
      <w:r w:rsidR="00527023" w:rsidRPr="00B45F9C">
        <w:fldChar w:fldCharType="separate"/>
      </w:r>
      <w:r w:rsidR="00D0331A">
        <w:rPr>
          <w:noProof/>
        </w:rPr>
        <w:t>38</w:t>
      </w:r>
      <w:r w:rsidR="00527023" w:rsidRPr="00B45F9C">
        <w:fldChar w:fldCharType="end"/>
      </w:r>
      <w:r w:rsidRPr="00B45F9C">
        <w:t>.</w:t>
      </w:r>
    </w:p>
    <w:p w:rsidR="00A9767F" w:rsidRPr="00C216B9" w:rsidRDefault="00A9767F" w:rsidP="00936C79">
      <w:pPr>
        <w:rPr>
          <w:highlight w:val="yellow"/>
        </w:rPr>
      </w:pPr>
    </w:p>
    <w:p w:rsidR="00EC08ED" w:rsidRPr="00B45F9C" w:rsidRDefault="00EC08ED" w:rsidP="008B3045">
      <w:pPr>
        <w:pStyle w:val="Heading3"/>
      </w:pPr>
      <w:bookmarkStart w:id="381" w:name="_Toc469647167"/>
      <w:r w:rsidRPr="00B45F9C">
        <w:t xml:space="preserve">Adding rationale and guidance for </w:t>
      </w:r>
      <w:r w:rsidR="008A5361" w:rsidRPr="00B45F9C">
        <w:t>Rule Book topics</w:t>
      </w:r>
      <w:bookmarkEnd w:id="381"/>
    </w:p>
    <w:p w:rsidR="000A52E9" w:rsidRPr="00B45F9C" w:rsidRDefault="000A52E9" w:rsidP="000A52E9">
      <w:r w:rsidRPr="00B45F9C">
        <w:t xml:space="preserve">For each </w:t>
      </w:r>
      <w:r w:rsidR="008A5361" w:rsidRPr="00B45F9C">
        <w:t>rule</w:t>
      </w:r>
      <w:r w:rsidR="00DC0E96" w:rsidRPr="00B45F9C">
        <w:t xml:space="preserve"> in a Rule Book</w:t>
      </w:r>
      <w:r w:rsidRPr="00B45F9C">
        <w:t xml:space="preserve">, </w:t>
      </w:r>
      <w:r w:rsidR="00DC0E96" w:rsidRPr="00B45F9C">
        <w:t xml:space="preserve">you </w:t>
      </w:r>
      <w:r w:rsidR="00A0120E" w:rsidRPr="00B45F9C">
        <w:t xml:space="preserve">must </w:t>
      </w:r>
      <w:r w:rsidRPr="00B45F9C">
        <w:t xml:space="preserve">record: </w:t>
      </w:r>
    </w:p>
    <w:p w:rsidR="000A52E9" w:rsidRPr="00B45F9C" w:rsidRDefault="000A52E9" w:rsidP="00B1019D">
      <w:pPr>
        <w:pStyle w:val="ListParagraph"/>
        <w:numPr>
          <w:ilvl w:val="0"/>
          <w:numId w:val="39"/>
        </w:numPr>
      </w:pPr>
      <w:r w:rsidRPr="00B45F9C">
        <w:t>the rationale of the rule: why this is the rule, why the rule exists, why it has a specific value or process in it</w:t>
      </w:r>
    </w:p>
    <w:p w:rsidR="00EC08ED" w:rsidRPr="00B45F9C" w:rsidRDefault="000A52E9" w:rsidP="00B1019D">
      <w:pPr>
        <w:pStyle w:val="ListParagraph"/>
        <w:numPr>
          <w:ilvl w:val="0"/>
          <w:numId w:val="39"/>
        </w:numPr>
      </w:pPr>
      <w:r w:rsidRPr="00B45F9C">
        <w:t>the guidance: how to apply the rule, what is the context for the rule, any further information regarding the rule</w:t>
      </w:r>
    </w:p>
    <w:p w:rsidR="00EC08ED" w:rsidRPr="00B45F9C" w:rsidRDefault="00EC08ED" w:rsidP="00EC08ED"/>
    <w:p w:rsidR="000B4C05" w:rsidRPr="00B45F9C" w:rsidRDefault="008A7D3F" w:rsidP="00EC08ED">
      <w:r w:rsidRPr="00B45F9C">
        <w:t xml:space="preserve">The rationale and guidance are added to content using &lt;data&gt; elements. </w:t>
      </w:r>
      <w:r w:rsidR="004059AD" w:rsidRPr="00B45F9C">
        <w:t>By default, t</w:t>
      </w:r>
      <w:r w:rsidR="00E35182" w:rsidRPr="00B45F9C">
        <w:t xml:space="preserve">he &lt;data&gt; element is </w:t>
      </w:r>
      <w:r w:rsidR="004059AD" w:rsidRPr="00B45F9C">
        <w:t>not rendered in an output, but custom processing can be developed to manipulate the element.</w:t>
      </w:r>
      <w:r w:rsidR="005553E5" w:rsidRPr="00B45F9C">
        <w:t xml:space="preserve"> </w:t>
      </w:r>
      <w:r w:rsidR="001859D5" w:rsidRPr="00B45F9C">
        <w:t xml:space="preserve">The &lt;data&gt; elements are separated with the different </w:t>
      </w:r>
      <w:r w:rsidR="001859D5" w:rsidRPr="00B45F9C">
        <w:rPr>
          <w:rStyle w:val="AttributeChar"/>
        </w:rPr>
        <w:t>@name</w:t>
      </w:r>
      <w:r w:rsidR="001859D5" w:rsidRPr="00B45F9C">
        <w:t xml:space="preserve"> attributes</w:t>
      </w:r>
      <w:r w:rsidR="000B4C05" w:rsidRPr="00B45F9C">
        <w:t>.</w:t>
      </w:r>
      <w:r w:rsidR="00C57045" w:rsidRPr="00B45F9C">
        <w:t xml:space="preserve"> The rationale and guidance content must be written inside &lt;data&gt;, not inside the </w:t>
      </w:r>
      <w:r w:rsidR="00A27569" w:rsidRPr="00B45F9C">
        <w:t>@</w:t>
      </w:r>
      <w:r w:rsidR="00C57045" w:rsidRPr="00B45F9C">
        <w:t xml:space="preserve">value </w:t>
      </w:r>
      <w:r w:rsidR="00A27569" w:rsidRPr="00B45F9C">
        <w:t>attribute.</w:t>
      </w:r>
    </w:p>
    <w:p w:rsidR="00776CB9" w:rsidRPr="00B45F9C" w:rsidRDefault="00776CB9" w:rsidP="006E6847">
      <w:pPr>
        <w:pStyle w:val="Monospace"/>
      </w:pPr>
      <w:r w:rsidRPr="00B45F9C">
        <w:t>&lt;data name="rationale"&gt;Element for the rationale.&lt;/data&gt;</w:t>
      </w:r>
    </w:p>
    <w:p w:rsidR="00776CB9" w:rsidRPr="00B45F9C" w:rsidRDefault="00776CB9" w:rsidP="006E6847">
      <w:pPr>
        <w:pStyle w:val="Monospace"/>
      </w:pPr>
      <w:r w:rsidRPr="00B45F9C">
        <w:t>&lt;data name="guidance"&gt;Element for the guidance.&lt;/data&gt;</w:t>
      </w:r>
    </w:p>
    <w:p w:rsidR="00776CB9" w:rsidRPr="00B45F9C" w:rsidRDefault="00776CB9" w:rsidP="00EC08ED"/>
    <w:p w:rsidR="005553E5" w:rsidRPr="00B45F9C" w:rsidRDefault="005553E5" w:rsidP="00EC08ED">
      <w:r w:rsidRPr="00B45F9C">
        <w:t xml:space="preserve">You can add the &lt;data&gt; element </w:t>
      </w:r>
      <w:r w:rsidR="007F4B45" w:rsidRPr="00B45F9C">
        <w:t>to any element in a topic</w:t>
      </w:r>
      <w:r w:rsidR="001859D5" w:rsidRPr="00B45F9C">
        <w:t>, insi</w:t>
      </w:r>
      <w:r w:rsidR="00871114" w:rsidRPr="00B45F9C">
        <w:t>d</w:t>
      </w:r>
      <w:r w:rsidR="001859D5" w:rsidRPr="00B45F9C">
        <w:t>e the element</w:t>
      </w:r>
      <w:r w:rsidR="007F4B45" w:rsidRPr="00B45F9C">
        <w:t>.</w:t>
      </w:r>
    </w:p>
    <w:p w:rsidR="007F4B45" w:rsidRPr="00B45F9C" w:rsidRDefault="007F4B45" w:rsidP="00EC08ED"/>
    <w:p w:rsidR="007F4B45" w:rsidRPr="00B45F9C" w:rsidRDefault="00527A9F" w:rsidP="00EC08ED">
      <w:pPr>
        <w:rPr>
          <w:b/>
        </w:rPr>
      </w:pPr>
      <w:r w:rsidRPr="00B45F9C">
        <w:rPr>
          <w:b/>
        </w:rPr>
        <w:t>DITA e</w:t>
      </w:r>
      <w:r w:rsidR="007F4B45" w:rsidRPr="00B45F9C">
        <w:rPr>
          <w:b/>
        </w:rPr>
        <w:t>xample:</w:t>
      </w:r>
    </w:p>
    <w:p w:rsidR="009A5A89" w:rsidRPr="00B45F9C" w:rsidRDefault="009A5A89" w:rsidP="006E6847">
      <w:pPr>
        <w:pStyle w:val="Monospace"/>
      </w:pPr>
      <w:r w:rsidRPr="00B45F9C">
        <w:rPr>
          <w:color w:val="000096"/>
        </w:rPr>
        <w:t>&lt;p&gt;</w:t>
      </w:r>
      <w:r w:rsidRPr="00B45F9C">
        <w:t>The OLE must be examined following:</w:t>
      </w:r>
    </w:p>
    <w:p w:rsidR="009A5A89" w:rsidRPr="00B45F9C" w:rsidRDefault="009A5A89" w:rsidP="000B4C05">
      <w:pPr>
        <w:pStyle w:val="Monospace"/>
        <w:ind w:left="720"/>
      </w:pPr>
      <w:r w:rsidRPr="00B45F9C">
        <w:t>&lt;ul&gt;</w:t>
      </w:r>
    </w:p>
    <w:p w:rsidR="00037289" w:rsidRPr="00B45F9C" w:rsidRDefault="009A5A89" w:rsidP="000B4C05">
      <w:pPr>
        <w:pStyle w:val="Monospace"/>
        <w:ind w:left="1440"/>
        <w:rPr>
          <w:color w:val="000096"/>
        </w:rPr>
      </w:pPr>
      <w:r w:rsidRPr="00B45F9C">
        <w:rPr>
          <w:color w:val="000096"/>
        </w:rPr>
        <w:t>&lt;li&gt;</w:t>
      </w:r>
    </w:p>
    <w:p w:rsidR="009A5A89" w:rsidRPr="00B45F9C" w:rsidRDefault="009A5A89" w:rsidP="000B4C05">
      <w:pPr>
        <w:pStyle w:val="Monospace"/>
        <w:ind w:left="1440"/>
      </w:pPr>
      <w:r w:rsidRPr="00B45F9C">
        <w:t>a tripping of the OLE when the ECO asks you to arrange examination of the OLE - the OLE must be examined between the locations the ECO gives you</w:t>
      </w:r>
    </w:p>
    <w:p w:rsidR="00C57045" w:rsidRPr="00B45F9C" w:rsidRDefault="00C57045" w:rsidP="00C57045">
      <w:pPr>
        <w:pStyle w:val="Monospace"/>
        <w:ind w:left="1440"/>
        <w:rPr>
          <w:color w:val="000096"/>
        </w:rPr>
      </w:pPr>
      <w:r w:rsidRPr="00B45F9C">
        <w:rPr>
          <w:color w:val="000096"/>
        </w:rPr>
        <w:t>&lt;data</w:t>
      </w:r>
      <w:r w:rsidRPr="00B45F9C">
        <w:rPr>
          <w:color w:val="F5844C"/>
        </w:rPr>
        <w:t xml:space="preserve"> name</w:t>
      </w:r>
      <w:r w:rsidRPr="00B45F9C">
        <w:rPr>
          <w:color w:val="FF8040"/>
        </w:rPr>
        <w:t>=</w:t>
      </w:r>
      <w:r w:rsidRPr="00B45F9C">
        <w:rPr>
          <w:color w:val="993300"/>
        </w:rPr>
        <w:t>"rationale"</w:t>
      </w:r>
      <w:r w:rsidRPr="00B45F9C">
        <w:rPr>
          <w:color w:val="000096"/>
        </w:rPr>
        <w:t>&gt;</w:t>
      </w:r>
      <w:r w:rsidRPr="00B45F9C">
        <w:t>Element for the rationale.</w:t>
      </w:r>
      <w:r w:rsidRPr="00B45F9C">
        <w:rPr>
          <w:color w:val="000096"/>
        </w:rPr>
        <w:t>&lt;/data&gt;</w:t>
      </w:r>
    </w:p>
    <w:p w:rsidR="00C57045" w:rsidRPr="00B45F9C" w:rsidRDefault="00C57045" w:rsidP="00C57045">
      <w:pPr>
        <w:pStyle w:val="Monospace"/>
        <w:ind w:left="1440"/>
        <w:rPr>
          <w:color w:val="000096"/>
        </w:rPr>
      </w:pPr>
      <w:r w:rsidRPr="00B45F9C">
        <w:rPr>
          <w:color w:val="000096"/>
        </w:rPr>
        <w:t>&lt;data</w:t>
      </w:r>
      <w:r w:rsidRPr="00B45F9C">
        <w:rPr>
          <w:color w:val="F5844C"/>
        </w:rPr>
        <w:t xml:space="preserve"> name</w:t>
      </w:r>
      <w:r w:rsidRPr="00B45F9C">
        <w:rPr>
          <w:color w:val="FF8040"/>
        </w:rPr>
        <w:t>=</w:t>
      </w:r>
      <w:r w:rsidRPr="00B45F9C">
        <w:rPr>
          <w:color w:val="993300"/>
        </w:rPr>
        <w:t>"guidance"</w:t>
      </w:r>
      <w:r w:rsidRPr="00B45F9C">
        <w:rPr>
          <w:color w:val="000096"/>
        </w:rPr>
        <w:t>&gt;</w:t>
      </w:r>
      <w:r w:rsidRPr="00B45F9C">
        <w:t>Element for the guidance.</w:t>
      </w:r>
      <w:r w:rsidRPr="00B45F9C">
        <w:rPr>
          <w:color w:val="000096"/>
        </w:rPr>
        <w:t>&lt;/data&gt;</w:t>
      </w:r>
    </w:p>
    <w:p w:rsidR="009A5A89" w:rsidRPr="00B45F9C" w:rsidRDefault="009A5A89" w:rsidP="000B4C05">
      <w:pPr>
        <w:pStyle w:val="Monospace"/>
        <w:ind w:left="1440"/>
      </w:pPr>
      <w:r w:rsidRPr="00B45F9C">
        <w:t>&lt;/li&gt;</w:t>
      </w:r>
    </w:p>
    <w:p w:rsidR="009A5A89" w:rsidRPr="00B45F9C" w:rsidRDefault="009A5A89" w:rsidP="000B4C05">
      <w:pPr>
        <w:pStyle w:val="Monospace"/>
        <w:ind w:left="720"/>
      </w:pPr>
      <w:r w:rsidRPr="00B45F9C">
        <w:t>&lt;/ul&gt;</w:t>
      </w:r>
    </w:p>
    <w:p w:rsidR="009A5A89" w:rsidRPr="00B45F9C" w:rsidRDefault="009A5A89" w:rsidP="006E6847">
      <w:pPr>
        <w:pStyle w:val="Monospace"/>
      </w:pPr>
      <w:r w:rsidRPr="00B45F9C">
        <w:t>&lt;/p&gt;</w:t>
      </w:r>
    </w:p>
    <w:p w:rsidR="009A5A89" w:rsidRPr="00B45F9C" w:rsidRDefault="009A5A89" w:rsidP="006E6847">
      <w:pPr>
        <w:pStyle w:val="Monospace"/>
      </w:pPr>
    </w:p>
    <w:p w:rsidR="00527A9F" w:rsidRPr="00B45F9C" w:rsidRDefault="00527A9F" w:rsidP="00527A9F">
      <w:pPr>
        <w:rPr>
          <w:b/>
        </w:rPr>
      </w:pPr>
      <w:r w:rsidRPr="00B45F9C">
        <w:rPr>
          <w:b/>
        </w:rPr>
        <w:t>DITA example:</w:t>
      </w:r>
    </w:p>
    <w:p w:rsidR="003C7AC9" w:rsidRPr="00B45F9C" w:rsidRDefault="003C7AC9" w:rsidP="006E6847">
      <w:pPr>
        <w:pStyle w:val="Monospace"/>
      </w:pPr>
      <w:r w:rsidRPr="00B45F9C">
        <w:t>&lt;context&gt;</w:t>
      </w:r>
    </w:p>
    <w:p w:rsidR="00037289" w:rsidRPr="00B45F9C" w:rsidRDefault="003C7AC9" w:rsidP="000B4C05">
      <w:pPr>
        <w:pStyle w:val="Monospace"/>
        <w:ind w:left="720"/>
        <w:rPr>
          <w:color w:val="000096"/>
        </w:rPr>
      </w:pPr>
      <w:r w:rsidRPr="00B45F9C">
        <w:rPr>
          <w:color w:val="000096"/>
        </w:rPr>
        <w:t>&lt;p&gt;</w:t>
      </w:r>
    </w:p>
    <w:p w:rsidR="003C7AC9" w:rsidRPr="00B45F9C" w:rsidRDefault="003C7AC9" w:rsidP="000B4C05">
      <w:pPr>
        <w:pStyle w:val="Monospace"/>
        <w:ind w:left="720"/>
      </w:pPr>
      <w:r w:rsidRPr="00B45F9C">
        <w:t>When the section of line concerned is clear other than any trains at a stand as shown in section 2.2, or where the possession is to be taken for the purpose of removing derailed vehicles or any other obstruction, the following must apply.</w:t>
      </w:r>
    </w:p>
    <w:p w:rsidR="00C57045" w:rsidRPr="00B45F9C" w:rsidRDefault="00C57045" w:rsidP="00C57045">
      <w:pPr>
        <w:pStyle w:val="Monospace"/>
        <w:ind w:left="720"/>
      </w:pPr>
      <w:r w:rsidRPr="00B45F9C">
        <w:rPr>
          <w:color w:val="000096"/>
        </w:rPr>
        <w:t>&lt;data</w:t>
      </w:r>
      <w:r w:rsidRPr="00B45F9C">
        <w:t xml:space="preserve"> </w:t>
      </w:r>
      <w:r w:rsidRPr="00B45F9C">
        <w:rPr>
          <w:color w:val="F5844C"/>
        </w:rPr>
        <w:t>name=</w:t>
      </w:r>
      <w:r w:rsidRPr="00B45F9C">
        <w:rPr>
          <w:color w:val="993300"/>
        </w:rPr>
        <w:t>"rationale"&gt;</w:t>
      </w:r>
      <w:r w:rsidRPr="00B45F9C">
        <w:t>Element for the rationale</w:t>
      </w:r>
      <w:r w:rsidRPr="00B45F9C">
        <w:rPr>
          <w:color w:val="000096"/>
        </w:rPr>
        <w:t>.&lt;/data&gt;</w:t>
      </w:r>
    </w:p>
    <w:p w:rsidR="00C57045" w:rsidRPr="00B45F9C" w:rsidRDefault="00C57045" w:rsidP="00C57045">
      <w:pPr>
        <w:pStyle w:val="Monospace"/>
        <w:ind w:left="720"/>
      </w:pPr>
      <w:r w:rsidRPr="00B45F9C">
        <w:rPr>
          <w:color w:val="000096"/>
        </w:rPr>
        <w:t>&lt;data</w:t>
      </w:r>
      <w:r w:rsidRPr="00B45F9C">
        <w:t xml:space="preserve"> </w:t>
      </w:r>
      <w:r w:rsidRPr="00B45F9C">
        <w:rPr>
          <w:color w:val="F5844C"/>
        </w:rPr>
        <w:t>name=</w:t>
      </w:r>
      <w:r w:rsidRPr="00B45F9C">
        <w:rPr>
          <w:color w:val="993300"/>
        </w:rPr>
        <w:t>"guidance"</w:t>
      </w:r>
      <w:r w:rsidRPr="00B45F9C">
        <w:rPr>
          <w:color w:val="000096"/>
        </w:rPr>
        <w:t>&gt;</w:t>
      </w:r>
      <w:r w:rsidRPr="00B45F9C">
        <w:t>Element for the guidance</w:t>
      </w:r>
      <w:r w:rsidRPr="00B45F9C">
        <w:rPr>
          <w:color w:val="000096"/>
        </w:rPr>
        <w:t>.&lt;/data&gt;</w:t>
      </w:r>
    </w:p>
    <w:p w:rsidR="003C7AC9" w:rsidRPr="00B45F9C" w:rsidRDefault="003C7AC9" w:rsidP="000B4C05">
      <w:pPr>
        <w:pStyle w:val="Monospace"/>
        <w:ind w:left="720"/>
      </w:pPr>
      <w:r w:rsidRPr="00B45F9C">
        <w:t>&lt;/p&gt;</w:t>
      </w:r>
    </w:p>
    <w:p w:rsidR="003C7AC9" w:rsidRPr="00B45F9C" w:rsidRDefault="003C7AC9" w:rsidP="006E6847">
      <w:pPr>
        <w:pStyle w:val="Monospace"/>
      </w:pPr>
      <w:r w:rsidRPr="00B45F9C">
        <w:t>&lt;/context&gt;</w:t>
      </w:r>
    </w:p>
    <w:p w:rsidR="003C7AC9" w:rsidRPr="00B45F9C" w:rsidRDefault="003C7AC9" w:rsidP="00EC08ED"/>
    <w:p w:rsidR="00527A9F" w:rsidRPr="00B45F9C" w:rsidRDefault="00527A9F" w:rsidP="00527A9F">
      <w:pPr>
        <w:rPr>
          <w:b/>
        </w:rPr>
      </w:pPr>
      <w:r w:rsidRPr="00B45F9C">
        <w:rPr>
          <w:b/>
        </w:rPr>
        <w:t>DITA example:</w:t>
      </w:r>
    </w:p>
    <w:p w:rsidR="00D5182A" w:rsidRPr="00B45F9C" w:rsidRDefault="00D5182A" w:rsidP="006E6847">
      <w:pPr>
        <w:pStyle w:val="Monospace"/>
      </w:pPr>
      <w:r w:rsidRPr="00B45F9C">
        <w:t>&lt;steps-unordered&gt;</w:t>
      </w:r>
    </w:p>
    <w:p w:rsidR="00D5182A" w:rsidRPr="00B45F9C" w:rsidRDefault="00D5182A" w:rsidP="000B4C05">
      <w:pPr>
        <w:pStyle w:val="Monospace"/>
        <w:ind w:left="720"/>
      </w:pPr>
      <w:r w:rsidRPr="00B45F9C">
        <w:t>&lt;step&gt;</w:t>
      </w:r>
    </w:p>
    <w:p w:rsidR="00196D72" w:rsidRPr="00B45F9C" w:rsidRDefault="00D5182A" w:rsidP="000B4C05">
      <w:pPr>
        <w:pStyle w:val="Monospace"/>
        <w:ind w:left="1440"/>
        <w:rPr>
          <w:color w:val="000096"/>
        </w:rPr>
      </w:pPr>
      <w:r w:rsidRPr="00B45F9C">
        <w:rPr>
          <w:color w:val="000096"/>
        </w:rPr>
        <w:t>&lt;cmd&gt;</w:t>
      </w:r>
    </w:p>
    <w:p w:rsidR="00D5182A" w:rsidRPr="00B45F9C" w:rsidRDefault="00D5182A" w:rsidP="000B4C05">
      <w:pPr>
        <w:pStyle w:val="Monospace"/>
        <w:ind w:left="1440"/>
      </w:pPr>
      <w:r w:rsidRPr="00B45F9C">
        <w:t>You must make sure the signals that you agreed with the PICOP will protect the possession have been placed to danger.</w:t>
      </w:r>
    </w:p>
    <w:p w:rsidR="00C57045" w:rsidRPr="00B45F9C" w:rsidRDefault="00C57045" w:rsidP="00C57045">
      <w:pPr>
        <w:pStyle w:val="Monospace"/>
        <w:ind w:left="1440"/>
        <w:rPr>
          <w:color w:val="000096"/>
        </w:rPr>
      </w:pPr>
      <w:r w:rsidRPr="00B45F9C">
        <w:rPr>
          <w:color w:val="000096"/>
        </w:rPr>
        <w:t>&lt;data</w:t>
      </w:r>
      <w:r w:rsidRPr="00B45F9C">
        <w:rPr>
          <w:color w:val="F5844C"/>
        </w:rPr>
        <w:t xml:space="preserve"> name</w:t>
      </w:r>
      <w:r w:rsidRPr="00B45F9C">
        <w:rPr>
          <w:color w:val="FF8040"/>
        </w:rPr>
        <w:t>=</w:t>
      </w:r>
      <w:r w:rsidRPr="00B45F9C">
        <w:rPr>
          <w:color w:val="993300"/>
        </w:rPr>
        <w:t>"rationale"</w:t>
      </w:r>
      <w:r w:rsidRPr="00B45F9C">
        <w:rPr>
          <w:color w:val="000096"/>
        </w:rPr>
        <w:t>&gt;</w:t>
      </w:r>
      <w:r w:rsidRPr="00B45F9C">
        <w:t>Element for the rationale.</w:t>
      </w:r>
      <w:r w:rsidRPr="00B45F9C">
        <w:rPr>
          <w:color w:val="000096"/>
        </w:rPr>
        <w:t>&lt;/data&gt;</w:t>
      </w:r>
    </w:p>
    <w:p w:rsidR="00C57045" w:rsidRPr="00B45F9C" w:rsidRDefault="00C57045" w:rsidP="00C57045">
      <w:pPr>
        <w:pStyle w:val="Monospace"/>
        <w:ind w:left="1440"/>
        <w:rPr>
          <w:color w:val="000096"/>
        </w:rPr>
      </w:pPr>
      <w:r w:rsidRPr="00B45F9C">
        <w:rPr>
          <w:color w:val="000096"/>
        </w:rPr>
        <w:t>&lt;data</w:t>
      </w:r>
      <w:r w:rsidRPr="00B45F9C">
        <w:rPr>
          <w:color w:val="F5844C"/>
        </w:rPr>
        <w:t xml:space="preserve"> name</w:t>
      </w:r>
      <w:r w:rsidRPr="00B45F9C">
        <w:rPr>
          <w:color w:val="FF8040"/>
        </w:rPr>
        <w:t>=</w:t>
      </w:r>
      <w:r w:rsidRPr="00B45F9C">
        <w:rPr>
          <w:color w:val="993300"/>
        </w:rPr>
        <w:t>"guidance"</w:t>
      </w:r>
      <w:r w:rsidRPr="00B45F9C">
        <w:rPr>
          <w:color w:val="000096"/>
        </w:rPr>
        <w:t>&gt;</w:t>
      </w:r>
      <w:r w:rsidRPr="00B45F9C">
        <w:t>Element for the guidance.</w:t>
      </w:r>
      <w:r w:rsidRPr="00B45F9C">
        <w:rPr>
          <w:color w:val="000096"/>
        </w:rPr>
        <w:t>&lt;/data&gt;</w:t>
      </w:r>
    </w:p>
    <w:p w:rsidR="00D5182A" w:rsidRPr="00B45F9C" w:rsidRDefault="00D5182A" w:rsidP="000B4C05">
      <w:pPr>
        <w:pStyle w:val="Monospace"/>
        <w:ind w:left="1440"/>
      </w:pPr>
      <w:r w:rsidRPr="00B45F9C">
        <w:t>&lt;/cmd&gt;</w:t>
      </w:r>
    </w:p>
    <w:p w:rsidR="00D5182A" w:rsidRPr="00B45F9C" w:rsidRDefault="00D5182A" w:rsidP="000B4C05">
      <w:pPr>
        <w:pStyle w:val="Monospace"/>
        <w:ind w:left="720"/>
      </w:pPr>
      <w:r w:rsidRPr="00B45F9C">
        <w:t>&lt;/step&gt;</w:t>
      </w:r>
    </w:p>
    <w:p w:rsidR="00D5182A" w:rsidRPr="00B45F9C" w:rsidRDefault="00D5182A" w:rsidP="000B4C05">
      <w:pPr>
        <w:pStyle w:val="Monospace"/>
        <w:ind w:left="720"/>
      </w:pPr>
      <w:r w:rsidRPr="00B45F9C">
        <w:t>&lt;step&gt;</w:t>
      </w:r>
    </w:p>
    <w:p w:rsidR="00D5182A" w:rsidRPr="00B45F9C" w:rsidRDefault="00D5182A" w:rsidP="000B4C05">
      <w:pPr>
        <w:pStyle w:val="Monospace"/>
        <w:ind w:left="720"/>
        <w:rPr>
          <w:color w:val="000096"/>
        </w:rPr>
      </w:pPr>
      <w:r w:rsidRPr="00B45F9C">
        <w:t>...</w:t>
      </w:r>
    </w:p>
    <w:p w:rsidR="00D5182A" w:rsidRPr="00B45F9C" w:rsidRDefault="00D5182A" w:rsidP="000B4C05">
      <w:pPr>
        <w:pStyle w:val="Monospace"/>
        <w:ind w:left="720"/>
      </w:pPr>
      <w:r w:rsidRPr="00B45F9C">
        <w:t>&lt;/step&gt;</w:t>
      </w:r>
    </w:p>
    <w:p w:rsidR="00D5182A" w:rsidRPr="00B45F9C" w:rsidRDefault="00D5182A" w:rsidP="006E6847">
      <w:pPr>
        <w:pStyle w:val="Monospace"/>
      </w:pPr>
      <w:r w:rsidRPr="00B45F9C">
        <w:t>&lt;/steps-unordered&gt;</w:t>
      </w:r>
    </w:p>
    <w:p w:rsidR="001A7589" w:rsidRPr="00B45F9C" w:rsidRDefault="001A7589" w:rsidP="00EC08ED"/>
    <w:p w:rsidR="00A27569" w:rsidRPr="00B45F9C" w:rsidRDefault="00A27569" w:rsidP="00EC08ED">
      <w:r w:rsidRPr="00B45F9C">
        <w:t xml:space="preserve">An alternative approach for recording rationale and guidance is using a &lt;section&gt; with </w:t>
      </w:r>
      <w:r w:rsidRPr="00B45F9C">
        <w:rPr>
          <w:rStyle w:val="AttributeChar"/>
        </w:rPr>
        <w:t>@audience</w:t>
      </w:r>
      <w:r w:rsidRPr="00B45F9C">
        <w:t xml:space="preserve"> attribute “internal”. This approach is already used with the A4 standards to record changes. However, as with other elements described in this information model, changing the approach requires checking if the change affects the implementation </w:t>
      </w:r>
      <w:r w:rsidR="00991478" w:rsidRPr="00B45F9C">
        <w:t xml:space="preserve">and functionality </w:t>
      </w:r>
      <w:r w:rsidRPr="00B45F9C">
        <w:t xml:space="preserve">of the digital Rule Book. </w:t>
      </w:r>
    </w:p>
    <w:p w:rsidR="00A27569" w:rsidRPr="00C216B9" w:rsidRDefault="00A27569" w:rsidP="00EC08ED">
      <w:pPr>
        <w:rPr>
          <w:highlight w:val="yellow"/>
        </w:rPr>
      </w:pPr>
    </w:p>
    <w:p w:rsidR="003C3FB5" w:rsidRPr="00B45F9C" w:rsidRDefault="00BB5159" w:rsidP="00BB5159">
      <w:pPr>
        <w:pStyle w:val="Heading3"/>
      </w:pPr>
      <w:bookmarkStart w:id="382" w:name="_Toc469647168"/>
      <w:r w:rsidRPr="00B45F9C">
        <w:t>Adding web links</w:t>
      </w:r>
      <w:bookmarkEnd w:id="382"/>
    </w:p>
    <w:p w:rsidR="003D191C" w:rsidRPr="00B45F9C" w:rsidRDefault="00BB5159" w:rsidP="00EC08ED">
      <w:r w:rsidRPr="00B45F9C">
        <w:t>To add a web link to the Rule Book content, you must use an &lt;xref&gt; elemen</w:t>
      </w:r>
      <w:r w:rsidR="003D191C" w:rsidRPr="00B45F9C">
        <w:t xml:space="preserve">t with the </w:t>
      </w:r>
      <w:r w:rsidR="003D191C" w:rsidRPr="00B45F9C">
        <w:rPr>
          <w:rStyle w:val="AttributeChar"/>
        </w:rPr>
        <w:t>@format</w:t>
      </w:r>
      <w:r w:rsidR="003D191C" w:rsidRPr="00B45F9C">
        <w:t xml:space="preserve"> and </w:t>
      </w:r>
      <w:r w:rsidR="003D191C" w:rsidRPr="00B45F9C">
        <w:rPr>
          <w:rStyle w:val="AttributeChar"/>
        </w:rPr>
        <w:t>@scope</w:t>
      </w:r>
      <w:r w:rsidR="003D191C" w:rsidRPr="00B45F9C">
        <w:t xml:space="preserve"> attributes. The value of the </w:t>
      </w:r>
      <w:r w:rsidR="003D191C" w:rsidRPr="00B45F9C">
        <w:rPr>
          <w:rStyle w:val="AttributeChar"/>
        </w:rPr>
        <w:t>@format</w:t>
      </w:r>
      <w:r w:rsidR="003D191C" w:rsidRPr="00B45F9C">
        <w:t xml:space="preserve"> attribute must be “html” and the value of the </w:t>
      </w:r>
      <w:r w:rsidR="003D191C" w:rsidRPr="00B45F9C">
        <w:rPr>
          <w:rStyle w:val="AttributeChar"/>
        </w:rPr>
        <w:t>@scope</w:t>
      </w:r>
      <w:r w:rsidR="003D191C" w:rsidRPr="00B45F9C">
        <w:t xml:space="preserve"> attribute must be “external”.</w:t>
      </w:r>
    </w:p>
    <w:p w:rsidR="003D191C" w:rsidRPr="00B45F9C" w:rsidRDefault="00BB5159" w:rsidP="00EC08ED">
      <w:r w:rsidRPr="00B45F9C">
        <w:t xml:space="preserve"> </w:t>
      </w:r>
    </w:p>
    <w:p w:rsidR="003D191C" w:rsidRPr="00B45F9C" w:rsidRDefault="006635C0" w:rsidP="00EC08ED">
      <w:pPr>
        <w:rPr>
          <w:b/>
        </w:rPr>
      </w:pPr>
      <w:r w:rsidRPr="00B45F9C">
        <w:rPr>
          <w:b/>
        </w:rPr>
        <w:t>DITA e</w:t>
      </w:r>
      <w:r w:rsidR="003D191C" w:rsidRPr="00B45F9C">
        <w:rPr>
          <w:b/>
        </w:rPr>
        <w:t>xample:</w:t>
      </w:r>
    </w:p>
    <w:p w:rsidR="003D191C" w:rsidRPr="00B45F9C" w:rsidRDefault="003D191C" w:rsidP="006E6847">
      <w:pPr>
        <w:pStyle w:val="Monospace"/>
      </w:pPr>
      <w:r w:rsidRPr="00B45F9C">
        <w:rPr>
          <w:color w:val="000096"/>
        </w:rPr>
        <w:t>&lt;xref</w:t>
      </w:r>
      <w:r w:rsidRPr="00B45F9C">
        <w:rPr>
          <w:color w:val="F5844C"/>
        </w:rPr>
        <w:t xml:space="preserve"> href</w:t>
      </w:r>
      <w:r w:rsidRPr="00B45F9C">
        <w:rPr>
          <w:color w:val="FF8040"/>
        </w:rPr>
        <w:t>=</w:t>
      </w:r>
      <w:r w:rsidRPr="00B45F9C">
        <w:t>"http://www.rssb.co.uk/opsweb"</w:t>
      </w:r>
      <w:r w:rsidRPr="00B45F9C">
        <w:rPr>
          <w:color w:val="F5844C"/>
        </w:rPr>
        <w:t xml:space="preserve"> format</w:t>
      </w:r>
      <w:r w:rsidRPr="00B45F9C">
        <w:rPr>
          <w:color w:val="FF8040"/>
        </w:rPr>
        <w:t>=</w:t>
      </w:r>
      <w:r w:rsidRPr="00B45F9C">
        <w:t>"html"</w:t>
      </w:r>
      <w:r w:rsidRPr="00B45F9C">
        <w:rPr>
          <w:color w:val="F5844C"/>
        </w:rPr>
        <w:t xml:space="preserve"> scope</w:t>
      </w:r>
      <w:r w:rsidRPr="00B45F9C">
        <w:rPr>
          <w:color w:val="FF8040"/>
        </w:rPr>
        <w:t>=</w:t>
      </w:r>
      <w:r w:rsidRPr="00B45F9C">
        <w:t>"external"</w:t>
      </w:r>
      <w:r w:rsidRPr="00B45F9C">
        <w:rPr>
          <w:color w:val="000096"/>
        </w:rPr>
        <w:t>/&gt;</w:t>
      </w:r>
    </w:p>
    <w:p w:rsidR="00BB5159" w:rsidRPr="00B45F9C" w:rsidRDefault="00BB5159" w:rsidP="00EC08ED">
      <w:r w:rsidRPr="00B45F9C">
        <w:t xml:space="preserve"> </w:t>
      </w:r>
    </w:p>
    <w:p w:rsidR="00BB5159" w:rsidRPr="00B45F9C" w:rsidRDefault="003D191C" w:rsidP="00EC08ED">
      <w:r w:rsidRPr="00B45F9C">
        <w:t xml:space="preserve">The </w:t>
      </w:r>
      <w:r w:rsidRPr="00B45F9C">
        <w:rPr>
          <w:rStyle w:val="AttributeChar"/>
        </w:rPr>
        <w:t>@format</w:t>
      </w:r>
      <w:r w:rsidRPr="00B45F9C">
        <w:t xml:space="preserve"> attribute defines that you are linking to a content that is not a DITA file, and the </w:t>
      </w:r>
      <w:r w:rsidRPr="00B45F9C">
        <w:rPr>
          <w:rStyle w:val="AttributeChar"/>
        </w:rPr>
        <w:t>@scope</w:t>
      </w:r>
      <w:r w:rsidRPr="00B45F9C">
        <w:t xml:space="preserve"> attribute defines that you are linking to an external topic.</w:t>
      </w:r>
    </w:p>
    <w:p w:rsidR="006635C0" w:rsidRPr="00C216B9" w:rsidRDefault="006635C0" w:rsidP="00EC08ED">
      <w:pPr>
        <w:rPr>
          <w:highlight w:val="yellow"/>
        </w:rPr>
      </w:pPr>
    </w:p>
    <w:p w:rsidR="006635C0" w:rsidRPr="00B45F9C" w:rsidRDefault="006635C0" w:rsidP="006635C0">
      <w:pPr>
        <w:pStyle w:val="Heading3"/>
      </w:pPr>
      <w:bookmarkStart w:id="383" w:name="_Toc469647169"/>
      <w:r w:rsidRPr="00B45F9C">
        <w:t>Adding a footnote</w:t>
      </w:r>
      <w:bookmarkEnd w:id="383"/>
    </w:p>
    <w:p w:rsidR="00EC5A5A" w:rsidRPr="00B45F9C" w:rsidRDefault="00EC5A5A" w:rsidP="00EC5A5A">
      <w:r w:rsidRPr="00B45F9C">
        <w:t xml:space="preserve">Use the &lt;fn&gt; element to create footnotes in your topics. The stylesheet will automatically add an information icon in Rule Book topics. </w:t>
      </w:r>
    </w:p>
    <w:p w:rsidR="006635C0" w:rsidRPr="00B45F9C" w:rsidRDefault="006635C0" w:rsidP="00EC08ED"/>
    <w:p w:rsidR="00AF3963" w:rsidRPr="00B45F9C" w:rsidRDefault="00AF3963" w:rsidP="00EC08ED">
      <w:pPr>
        <w:rPr>
          <w:b/>
        </w:rPr>
      </w:pPr>
      <w:r w:rsidRPr="00B45F9C">
        <w:rPr>
          <w:b/>
        </w:rPr>
        <w:t>DITA example:</w:t>
      </w:r>
    </w:p>
    <w:p w:rsidR="00AF3963" w:rsidRPr="00B45F9C" w:rsidRDefault="00AF3963" w:rsidP="00AF3963">
      <w:pPr>
        <w:pStyle w:val="Monospace"/>
      </w:pPr>
      <w:r w:rsidRPr="00B45F9C">
        <w:rPr>
          <w:color w:val="000096"/>
        </w:rPr>
        <w:t>&lt;p&gt;</w:t>
      </w:r>
      <w:r w:rsidRPr="00B45F9C">
        <w:t>If you become aware that on-train equipment is defective and this may affect normal movement of the train, you must tell the driver immediately.</w:t>
      </w:r>
      <w:r w:rsidRPr="00B45F9C">
        <w:rPr>
          <w:color w:val="000096"/>
        </w:rPr>
        <w:t>&lt;fn&gt;</w:t>
      </w:r>
      <w:r w:rsidRPr="00B45F9C">
        <w:t>In this module the term ‘normal movement of the train’ means that the train can accelerate, travel and stop in the normal way without speed restriction or special travel conditions</w:t>
      </w:r>
      <w:r w:rsidRPr="00B45F9C">
        <w:rPr>
          <w:color w:val="000096"/>
        </w:rPr>
        <w:t>&lt;/fn&gt;&lt;/p&gt;</w:t>
      </w:r>
    </w:p>
    <w:p w:rsidR="00AF3963" w:rsidRDefault="00AF3963" w:rsidP="00EC08ED">
      <w:pPr>
        <w:rPr>
          <w:highlight w:val="yellow"/>
        </w:rPr>
      </w:pPr>
    </w:p>
    <w:p w:rsidR="00983727" w:rsidRPr="00B45F9C" w:rsidRDefault="00983727" w:rsidP="00983727">
      <w:pPr>
        <w:pStyle w:val="Heading3"/>
      </w:pPr>
      <w:bookmarkStart w:id="384" w:name="_Toc469647170"/>
      <w:r w:rsidRPr="00B45F9C">
        <w:t>Adding a video</w:t>
      </w:r>
      <w:bookmarkEnd w:id="384"/>
    </w:p>
    <w:p w:rsidR="00983727" w:rsidRPr="00B45F9C" w:rsidRDefault="00983727" w:rsidP="00EC08ED">
      <w:r w:rsidRPr="00B45F9C">
        <w:t>The video usage at RSSB is being planned. The way of adding videos described in this information model applies only to videos stored in YouTube.</w:t>
      </w:r>
      <w:r w:rsidR="00EC0C6A" w:rsidRPr="00B45F9C">
        <w:t xml:space="preserve"> RSSB must also plan how do they want their video to be viewed in the digital Rule Book, for example will it be full screen or not, and what controls are shown to the user.</w:t>
      </w:r>
      <w:r w:rsidR="00B45F9C">
        <w:t xml:space="preserve"> </w:t>
      </w:r>
    </w:p>
    <w:p w:rsidR="00EC0C6A" w:rsidRDefault="00EC0C6A" w:rsidP="00EC08ED">
      <w:pPr>
        <w:rPr>
          <w:highlight w:val="yellow"/>
        </w:rPr>
      </w:pPr>
    </w:p>
    <w:p w:rsidR="00B45F9C" w:rsidRDefault="00C7533F" w:rsidP="00EC08ED">
      <w:r w:rsidRPr="00B45F9C">
        <w:t xml:space="preserve">Videos </w:t>
      </w:r>
      <w:r w:rsidR="005F5268" w:rsidRPr="00B45F9C">
        <w:t>are to</w:t>
      </w:r>
      <w:r w:rsidRPr="00B45F9C">
        <w:t xml:space="preserve"> be used </w:t>
      </w:r>
      <w:r w:rsidR="005F5268" w:rsidRPr="00B45F9C">
        <w:t xml:space="preserve">only </w:t>
      </w:r>
      <w:r w:rsidRPr="00B45F9C">
        <w:t>in the digital Rule Book, not in PDFs. In PDFs, the video should be replaced by a link to the video.</w:t>
      </w:r>
    </w:p>
    <w:p w:rsidR="00B45F9C" w:rsidRDefault="00B45F9C" w:rsidP="00EC08ED"/>
    <w:p w:rsidR="00C7533F" w:rsidRPr="005D0307" w:rsidRDefault="00B45F9C" w:rsidP="00EC08ED">
      <w:r w:rsidRPr="005D0307">
        <w:t>If a video is being used, an introductory text such as “View the video on…” should be used.</w:t>
      </w:r>
      <w:r w:rsidR="00C7533F" w:rsidRPr="005D0307">
        <w:t xml:space="preserve"> </w:t>
      </w:r>
      <w:r w:rsidRPr="005D0307">
        <w:t>The text should appear in both the PDF and the digital Rule Book.</w:t>
      </w:r>
    </w:p>
    <w:p w:rsidR="00C7533F" w:rsidRPr="005D0307" w:rsidRDefault="00C7533F" w:rsidP="00EC08ED"/>
    <w:p w:rsidR="00EC0C6A" w:rsidRPr="00B45F9C" w:rsidRDefault="00EC0C6A" w:rsidP="00EC08ED">
      <w:r w:rsidRPr="00B45F9C">
        <w:t>To link to a YouTube video, you must use the video’s embed link.</w:t>
      </w:r>
    </w:p>
    <w:p w:rsidR="00C7533F" w:rsidRPr="00B45F9C" w:rsidRDefault="00C7533F" w:rsidP="00EC08ED"/>
    <w:p w:rsidR="00EC0C6A" w:rsidRPr="00B45F9C" w:rsidRDefault="00EC0C6A" w:rsidP="00EC08ED">
      <w:pPr>
        <w:rPr>
          <w:b/>
        </w:rPr>
      </w:pPr>
      <w:r w:rsidRPr="00B45F9C">
        <w:rPr>
          <w:b/>
        </w:rPr>
        <w:t>DITA example:</w:t>
      </w:r>
    </w:p>
    <w:p w:rsidR="00EC0C6A" w:rsidRDefault="00EC0C6A" w:rsidP="00EC08ED">
      <w:pPr>
        <w:rPr>
          <w:highlight w:val="yellow"/>
        </w:rPr>
      </w:pPr>
    </w:p>
    <w:p w:rsidR="00EC0C6A" w:rsidRDefault="00EC0C6A" w:rsidP="00EC0C6A">
      <w:pPr>
        <w:pStyle w:val="Monospace"/>
        <w:rPr>
          <w:highlight w:val="white"/>
        </w:rPr>
      </w:pPr>
      <w:r>
        <w:rPr>
          <w:color w:val="000096"/>
          <w:highlight w:val="white"/>
        </w:rPr>
        <w:t>&lt;object</w:t>
      </w:r>
      <w:r>
        <w:rPr>
          <w:color w:val="F5844C"/>
          <w:highlight w:val="white"/>
        </w:rPr>
        <w:t xml:space="preserve"> width</w:t>
      </w:r>
      <w:r>
        <w:rPr>
          <w:color w:val="FF8040"/>
          <w:highlight w:val="white"/>
        </w:rPr>
        <w:t>=</w:t>
      </w:r>
      <w:r>
        <w:rPr>
          <w:highlight w:val="white"/>
        </w:rPr>
        <w:t>"640"</w:t>
      </w:r>
      <w:r>
        <w:rPr>
          <w:color w:val="F5844C"/>
          <w:highlight w:val="white"/>
        </w:rPr>
        <w:t xml:space="preserve"> height</w:t>
      </w:r>
      <w:r>
        <w:rPr>
          <w:color w:val="FF8040"/>
          <w:highlight w:val="white"/>
        </w:rPr>
        <w:t>=</w:t>
      </w:r>
      <w:r>
        <w:rPr>
          <w:highlight w:val="white"/>
        </w:rPr>
        <w:t>"360"</w:t>
      </w:r>
      <w:r>
        <w:rPr>
          <w:color w:val="F5844C"/>
          <w:highlight w:val="white"/>
        </w:rPr>
        <w:t xml:space="preserve"> data</w:t>
      </w:r>
      <w:r>
        <w:rPr>
          <w:color w:val="FF8040"/>
          <w:highlight w:val="white"/>
        </w:rPr>
        <w:t>=</w:t>
      </w:r>
      <w:r>
        <w:rPr>
          <w:highlight w:val="white"/>
        </w:rPr>
        <w:t>"//</w:t>
      </w:r>
      <w:r w:rsidR="009B7349" w:rsidRPr="009B7349">
        <w:t>www.youtube.com/embed/i-80SGWfEjM</w:t>
      </w:r>
      <w:r w:rsidRPr="00EC0C6A">
        <w:t>?rel=0</w:t>
      </w:r>
      <w:r>
        <w:rPr>
          <w:highlight w:val="white"/>
        </w:rPr>
        <w:t>"</w:t>
      </w:r>
      <w:r>
        <w:rPr>
          <w:color w:val="000096"/>
          <w:highlight w:val="white"/>
        </w:rPr>
        <w:t>&gt;</w:t>
      </w:r>
      <w:r>
        <w:rPr>
          <w:color w:val="000000"/>
          <w:highlight w:val="white"/>
        </w:rPr>
        <w:br/>
        <w:t xml:space="preserve"> </w:t>
      </w:r>
      <w:r>
        <w:rPr>
          <w:color w:val="000096"/>
          <w:highlight w:val="white"/>
        </w:rPr>
        <w:t>&lt;param</w:t>
      </w:r>
      <w:r>
        <w:rPr>
          <w:color w:val="F5844C"/>
          <w:highlight w:val="white"/>
        </w:rPr>
        <w:t xml:space="preserve"> name</w:t>
      </w:r>
      <w:r>
        <w:rPr>
          <w:color w:val="FF8040"/>
          <w:highlight w:val="white"/>
        </w:rPr>
        <w:t>=</w:t>
      </w:r>
      <w:r>
        <w:rPr>
          <w:highlight w:val="white"/>
        </w:rPr>
        <w:t>"src"</w:t>
      </w:r>
      <w:r>
        <w:rPr>
          <w:color w:val="F5844C"/>
          <w:highlight w:val="white"/>
        </w:rPr>
        <w:t xml:space="preserve"> value</w:t>
      </w:r>
      <w:r>
        <w:rPr>
          <w:color w:val="FF8040"/>
          <w:highlight w:val="white"/>
        </w:rPr>
        <w:t>=</w:t>
      </w:r>
      <w:r>
        <w:rPr>
          <w:highlight w:val="white"/>
        </w:rPr>
        <w:t>"//</w:t>
      </w:r>
      <w:r w:rsidR="009B7349" w:rsidRPr="009B7349">
        <w:t>www.youtube.com/embed/i-80SGWfEjM</w:t>
      </w:r>
      <w:r w:rsidRPr="00EC0C6A">
        <w:t>?rel=0</w:t>
      </w:r>
      <w:r>
        <w:rPr>
          <w:highlight w:val="white"/>
        </w:rPr>
        <w:t>"</w:t>
      </w:r>
      <w:r>
        <w:rPr>
          <w:color w:val="000096"/>
          <w:highlight w:val="white"/>
        </w:rPr>
        <w:t>/&gt;</w:t>
      </w:r>
      <w:r>
        <w:rPr>
          <w:color w:val="000000"/>
          <w:highlight w:val="white"/>
        </w:rPr>
        <w:br/>
        <w:t xml:space="preserve"> </w:t>
      </w:r>
      <w:r>
        <w:rPr>
          <w:color w:val="000096"/>
          <w:highlight w:val="white"/>
        </w:rPr>
        <w:t>&lt;param</w:t>
      </w:r>
      <w:r>
        <w:rPr>
          <w:color w:val="F5844C"/>
          <w:highlight w:val="white"/>
        </w:rPr>
        <w:t xml:space="preserve"> name</w:t>
      </w:r>
      <w:r>
        <w:rPr>
          <w:color w:val="FF8040"/>
          <w:highlight w:val="white"/>
        </w:rPr>
        <w:t>=</w:t>
      </w:r>
      <w:r>
        <w:rPr>
          <w:highlight w:val="white"/>
        </w:rPr>
        <w:t>"movie"</w:t>
      </w:r>
      <w:r>
        <w:rPr>
          <w:color w:val="F5844C"/>
          <w:highlight w:val="white"/>
        </w:rPr>
        <w:t xml:space="preserve"> value</w:t>
      </w:r>
      <w:r>
        <w:rPr>
          <w:color w:val="FF8040"/>
          <w:highlight w:val="white"/>
        </w:rPr>
        <w:t>=</w:t>
      </w:r>
      <w:r>
        <w:rPr>
          <w:highlight w:val="white"/>
        </w:rPr>
        <w:t>"//</w:t>
      </w:r>
      <w:r w:rsidR="009B7349" w:rsidRPr="009B7349">
        <w:t>www.youtube.com/embed/i-80SGWfEjM</w:t>
      </w:r>
      <w:r w:rsidRPr="00EC0C6A">
        <w:t>?rel=0</w:t>
      </w:r>
      <w:r>
        <w:rPr>
          <w:highlight w:val="white"/>
        </w:rPr>
        <w:t>"</w:t>
      </w:r>
      <w:r>
        <w:rPr>
          <w:color w:val="000096"/>
          <w:highlight w:val="white"/>
        </w:rPr>
        <w:t>/&gt;</w:t>
      </w:r>
      <w:r>
        <w:rPr>
          <w:color w:val="000000"/>
          <w:highlight w:val="white"/>
        </w:rPr>
        <w:br/>
        <w:t xml:space="preserve"> </w:t>
      </w:r>
      <w:r>
        <w:rPr>
          <w:color w:val="000096"/>
          <w:highlight w:val="white"/>
        </w:rPr>
        <w:t>&lt;param</w:t>
      </w:r>
      <w:r>
        <w:rPr>
          <w:color w:val="F5844C"/>
          <w:highlight w:val="white"/>
        </w:rPr>
        <w:t xml:space="preserve"> name</w:t>
      </w:r>
      <w:r>
        <w:rPr>
          <w:color w:val="FF8040"/>
          <w:highlight w:val="white"/>
        </w:rPr>
        <w:t>=</w:t>
      </w:r>
      <w:r>
        <w:rPr>
          <w:highlight w:val="white"/>
        </w:rPr>
        <w:t>"allowFullScreen"</w:t>
      </w:r>
      <w:r>
        <w:rPr>
          <w:color w:val="F5844C"/>
          <w:highlight w:val="white"/>
        </w:rPr>
        <w:t xml:space="preserve"> value</w:t>
      </w:r>
      <w:r>
        <w:rPr>
          <w:color w:val="FF8040"/>
          <w:highlight w:val="white"/>
        </w:rPr>
        <w:t>=</w:t>
      </w:r>
      <w:r>
        <w:rPr>
          <w:highlight w:val="white"/>
        </w:rPr>
        <w:t>"true"</w:t>
      </w:r>
      <w:r>
        <w:rPr>
          <w:color w:val="000096"/>
          <w:highlight w:val="white"/>
        </w:rPr>
        <w:t>/&gt;</w:t>
      </w:r>
      <w:r>
        <w:rPr>
          <w:color w:val="000000"/>
          <w:highlight w:val="white"/>
        </w:rPr>
        <w:br/>
        <w:t xml:space="preserve"> </w:t>
      </w:r>
      <w:r>
        <w:rPr>
          <w:color w:val="000096"/>
          <w:highlight w:val="white"/>
        </w:rPr>
        <w:t>&lt;param</w:t>
      </w:r>
      <w:r>
        <w:rPr>
          <w:color w:val="F5844C"/>
          <w:highlight w:val="white"/>
        </w:rPr>
        <w:t xml:space="preserve"> name</w:t>
      </w:r>
      <w:r>
        <w:rPr>
          <w:color w:val="FF8040"/>
          <w:highlight w:val="white"/>
        </w:rPr>
        <w:t>=</w:t>
      </w:r>
      <w:r>
        <w:rPr>
          <w:highlight w:val="white"/>
        </w:rPr>
        <w:t>"allowscriptaccess"</w:t>
      </w:r>
      <w:r>
        <w:rPr>
          <w:color w:val="F5844C"/>
          <w:highlight w:val="white"/>
        </w:rPr>
        <w:t xml:space="preserve"> value</w:t>
      </w:r>
      <w:r>
        <w:rPr>
          <w:color w:val="FF8040"/>
          <w:highlight w:val="white"/>
        </w:rPr>
        <w:t>=</w:t>
      </w:r>
      <w:r>
        <w:rPr>
          <w:highlight w:val="white"/>
        </w:rPr>
        <w:t>"always"</w:t>
      </w:r>
      <w:r>
        <w:rPr>
          <w:color w:val="000096"/>
          <w:highlight w:val="white"/>
        </w:rPr>
        <w:t>/&gt;</w:t>
      </w:r>
      <w:r>
        <w:rPr>
          <w:color w:val="000000"/>
          <w:highlight w:val="white"/>
        </w:rPr>
        <w:br/>
      </w:r>
      <w:r>
        <w:rPr>
          <w:color w:val="000096"/>
          <w:highlight w:val="white"/>
        </w:rPr>
        <w:t>&lt;/object&gt;</w:t>
      </w:r>
    </w:p>
    <w:p w:rsidR="00983727" w:rsidRDefault="00983727" w:rsidP="00EC08ED">
      <w:pPr>
        <w:rPr>
          <w:highlight w:val="yellow"/>
        </w:rPr>
      </w:pPr>
    </w:p>
    <w:p w:rsidR="003C3FB5" w:rsidRPr="00D773D3" w:rsidRDefault="00880613" w:rsidP="00880613">
      <w:pPr>
        <w:pStyle w:val="Heading2"/>
      </w:pPr>
      <w:bookmarkStart w:id="385" w:name="_Toc469647171"/>
      <w:r w:rsidRPr="00D773D3">
        <w:t>Digital Rule Book metadata</w:t>
      </w:r>
      <w:bookmarkEnd w:id="385"/>
    </w:p>
    <w:p w:rsidR="00FA60A5" w:rsidRPr="00D773D3" w:rsidRDefault="00880613" w:rsidP="00EC08ED">
      <w:r w:rsidRPr="00D773D3">
        <w:t>The digital Rule Book w</w:t>
      </w:r>
      <w:r w:rsidR="00FA60A5" w:rsidRPr="00D773D3">
        <w:t xml:space="preserve">orks on the same metadata as </w:t>
      </w:r>
      <w:r w:rsidRPr="00D773D3">
        <w:t>the Rule Book PDFs.</w:t>
      </w:r>
    </w:p>
    <w:p w:rsidR="00FA60A5" w:rsidRPr="00D773D3" w:rsidRDefault="00FA60A5" w:rsidP="00EC08ED"/>
    <w:p w:rsidR="00FA60A5" w:rsidRPr="00D773D3" w:rsidRDefault="00FA60A5" w:rsidP="00EC08ED">
      <w:r w:rsidRPr="00D773D3">
        <w:t>To show the correct information to the correct user at the correct time, the following metadata values are needed in the bookmap:</w:t>
      </w:r>
    </w:p>
    <w:p w:rsidR="00FA60A5" w:rsidRPr="00D773D3" w:rsidRDefault="00FA60A5" w:rsidP="00EC08ED"/>
    <w:p w:rsidR="00FA60A5" w:rsidRPr="00D773D3" w:rsidRDefault="00FA60A5" w:rsidP="00EE78B8">
      <w:pPr>
        <w:pStyle w:val="ListParagraph"/>
        <w:numPr>
          <w:ilvl w:val="0"/>
          <w:numId w:val="48"/>
        </w:numPr>
      </w:pPr>
      <w:r w:rsidRPr="00D773D3">
        <w:t>Issue number in &lt;bookmeta&gt; / &lt;bookid&gt; / &lt;edition&gt;</w:t>
      </w:r>
    </w:p>
    <w:p w:rsidR="00FA60A5" w:rsidRPr="00D773D3" w:rsidRDefault="00FA60A5" w:rsidP="00EE78B8">
      <w:pPr>
        <w:pStyle w:val="ListParagraph"/>
        <w:numPr>
          <w:ilvl w:val="0"/>
          <w:numId w:val="48"/>
        </w:numPr>
      </w:pPr>
      <w:r w:rsidRPr="00D773D3">
        <w:t>Document number in &lt;bookmeta&gt; / &lt;bookid&gt; / &lt;booknumber&gt;</w:t>
      </w:r>
    </w:p>
    <w:p w:rsidR="00D773D3" w:rsidRPr="005D0307" w:rsidRDefault="00FA60A5" w:rsidP="00D773D3">
      <w:pPr>
        <w:pStyle w:val="ListParagraph"/>
        <w:numPr>
          <w:ilvl w:val="0"/>
          <w:numId w:val="48"/>
        </w:numPr>
      </w:pPr>
      <w:r w:rsidRPr="005D0307">
        <w:t>I</w:t>
      </w:r>
      <w:r w:rsidR="00D773D3" w:rsidRPr="005D0307">
        <w:t xml:space="preserve">mportant dates for the publication </w:t>
      </w:r>
      <w:r w:rsidRPr="005D0307">
        <w:t>in &lt;bookmeta&gt; / &lt;bookchangehistory&gt; / &lt;bookevent&gt; / &lt;bookeventtype</w:t>
      </w:r>
      <w:r w:rsidR="00D773D3" w:rsidRPr="005D0307">
        <w:t xml:space="preserve">&gt; specified with the different </w:t>
      </w:r>
      <w:r w:rsidR="00D773D3" w:rsidRPr="005D0307">
        <w:rPr>
          <w:rStyle w:val="AttributeChar"/>
        </w:rPr>
        <w:t>@name</w:t>
      </w:r>
      <w:r w:rsidR="00D773D3" w:rsidRPr="005D0307">
        <w:t xml:space="preserve"> attributes such as in-force, withdrawn or superseded</w:t>
      </w:r>
    </w:p>
    <w:p w:rsidR="00FA60A5" w:rsidRDefault="002062E3" w:rsidP="00EE78B8">
      <w:pPr>
        <w:pStyle w:val="ListParagraph"/>
        <w:numPr>
          <w:ilvl w:val="0"/>
          <w:numId w:val="48"/>
        </w:numPr>
      </w:pPr>
      <w:r w:rsidRPr="00D773D3">
        <w:t xml:space="preserve">Manual or manuals to which </w:t>
      </w:r>
      <w:r w:rsidR="006638FD" w:rsidRPr="00D773D3">
        <w:t>a Rule Book module belongs</w:t>
      </w:r>
      <w:r w:rsidRPr="00D773D3">
        <w:t xml:space="preserve"> </w:t>
      </w:r>
      <w:r w:rsidR="008A5361" w:rsidRPr="00D773D3">
        <w:t xml:space="preserve">in </w:t>
      </w:r>
      <w:r w:rsidR="008C39A2" w:rsidRPr="00D773D3">
        <w:t>&lt;</w:t>
      </w:r>
      <w:r w:rsidR="008A5361" w:rsidRPr="00D773D3">
        <w:t>category</w:t>
      </w:r>
      <w:r w:rsidR="00FA60A5" w:rsidRPr="00D773D3">
        <w:t>&gt;</w:t>
      </w:r>
      <w:r w:rsidR="00B04C87" w:rsidRPr="00D773D3">
        <w:t xml:space="preserve"> </w:t>
      </w:r>
    </w:p>
    <w:p w:rsidR="003F0754" w:rsidRPr="00D773D3" w:rsidRDefault="003F0754" w:rsidP="003F0754">
      <w:pPr>
        <w:pStyle w:val="ListParagraph"/>
      </w:pPr>
    </w:p>
    <w:p w:rsidR="008B3045" w:rsidRPr="00912B0D" w:rsidRDefault="008B3045" w:rsidP="008B3045">
      <w:pPr>
        <w:pStyle w:val="Heading2"/>
      </w:pPr>
      <w:bookmarkStart w:id="386" w:name="_Toc469647172"/>
      <w:r w:rsidRPr="00912B0D">
        <w:t>Changes and Briefing Leaflet</w:t>
      </w:r>
      <w:bookmarkEnd w:id="386"/>
    </w:p>
    <w:p w:rsidR="00F82552" w:rsidRDefault="009201A5" w:rsidP="008B3045">
      <w:r>
        <w:t>The</w:t>
      </w:r>
      <w:r w:rsidRPr="00912B0D">
        <w:t xml:space="preserve"> Rule Book update is accompanied by a</w:t>
      </w:r>
      <w:r>
        <w:t xml:space="preserve"> separate</w:t>
      </w:r>
      <w:r w:rsidRPr="00912B0D">
        <w:t xml:space="preserve"> Briefing Leaflet that lists all the changed Rule Book modules and ex</w:t>
      </w:r>
      <w:r w:rsidR="009F5C68">
        <w:t xml:space="preserve">plains the changes made in them </w:t>
      </w:r>
      <w:r w:rsidRPr="00912B0D">
        <w:t>as a high-level summary.</w:t>
      </w:r>
      <w:r>
        <w:t xml:space="preserve"> </w:t>
      </w:r>
    </w:p>
    <w:p w:rsidR="00F82552" w:rsidRDefault="00F82552" w:rsidP="008B3045"/>
    <w:p w:rsidR="00880613" w:rsidRPr="00912B0D" w:rsidRDefault="009201A5" w:rsidP="008B3045">
      <w:r>
        <w:t xml:space="preserve">In the </w:t>
      </w:r>
      <w:r w:rsidR="00880613" w:rsidRPr="00912B0D">
        <w:t xml:space="preserve">Rule Book </w:t>
      </w:r>
      <w:r>
        <w:t>module itself</w:t>
      </w:r>
      <w:r w:rsidR="00880613" w:rsidRPr="00912B0D">
        <w:t>, the changed parts are marked</w:t>
      </w:r>
      <w:r w:rsidR="00F82552">
        <w:t xml:space="preserve"> with a change bar in the topic:</w:t>
      </w:r>
    </w:p>
    <w:p w:rsidR="00880613" w:rsidRPr="00912B0D" w:rsidRDefault="00880613" w:rsidP="008B3045"/>
    <w:p w:rsidR="00EC08ED" w:rsidRPr="00912B0D" w:rsidRDefault="00880613" w:rsidP="008B3045">
      <w:r w:rsidRPr="00420C72">
        <w:rPr>
          <w:noProof/>
          <w:lang w:eastAsia="en-GB"/>
        </w:rPr>
        <w:drawing>
          <wp:inline distT="0" distB="0" distL="0" distR="0" wp14:anchorId="23938596" wp14:editId="7D58BF66">
            <wp:extent cx="3269297" cy="1118501"/>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1879" cy="1119384"/>
                    </a:xfrm>
                    <a:prstGeom prst="rect">
                      <a:avLst/>
                    </a:prstGeom>
                  </pic:spPr>
                </pic:pic>
              </a:graphicData>
            </a:graphic>
          </wp:inline>
        </w:drawing>
      </w:r>
      <w:r w:rsidRPr="00912B0D">
        <w:t xml:space="preserve"> </w:t>
      </w:r>
    </w:p>
    <w:p w:rsidR="00880613" w:rsidRPr="00912B0D" w:rsidRDefault="00880613" w:rsidP="008B3045"/>
    <w:p w:rsidR="00E6567E" w:rsidRPr="00912B0D" w:rsidRDefault="00E6567E" w:rsidP="008B3045">
      <w:pPr>
        <w:pStyle w:val="Heading3"/>
      </w:pPr>
      <w:bookmarkStart w:id="387" w:name="_Toc469647173"/>
      <w:r w:rsidRPr="00912B0D">
        <w:t>Marking changes</w:t>
      </w:r>
      <w:r w:rsidR="00D04F68" w:rsidRPr="00912B0D">
        <w:t xml:space="preserve"> between Rule Book issues</w:t>
      </w:r>
      <w:bookmarkEnd w:id="387"/>
    </w:p>
    <w:p w:rsidR="00E6567E" w:rsidRPr="005E25E4" w:rsidRDefault="009D7A2E" w:rsidP="00936C79">
      <w:r w:rsidRPr="005E25E4">
        <w:t>To create the change bar in the PDF, to enable the changes functionality in the digital Rule Book, and to preserve the link between the change and the Briefing Leaflet, the following is needed:</w:t>
      </w:r>
    </w:p>
    <w:p w:rsidR="003F4B65" w:rsidRPr="005E25E4" w:rsidRDefault="003F4B65" w:rsidP="00936C79"/>
    <w:p w:rsidR="00C42025" w:rsidRPr="00EF21A3" w:rsidRDefault="00C42025" w:rsidP="00C42025">
      <w:pPr>
        <w:pStyle w:val="ListParagraph"/>
        <w:numPr>
          <w:ilvl w:val="0"/>
          <w:numId w:val="59"/>
        </w:numPr>
      </w:pPr>
      <w:r w:rsidRPr="00EF21A3">
        <w:t>Briefing Leaflet summary</w:t>
      </w:r>
    </w:p>
    <w:p w:rsidR="00C42025" w:rsidRPr="00EF21A3" w:rsidRDefault="00B11833" w:rsidP="00C42025">
      <w:pPr>
        <w:pStyle w:val="ListParagraph"/>
        <w:numPr>
          <w:ilvl w:val="0"/>
          <w:numId w:val="59"/>
        </w:numPr>
      </w:pPr>
      <w:r w:rsidRPr="00EF21A3">
        <w:t xml:space="preserve">“Explanation of Change” </w:t>
      </w:r>
      <w:r w:rsidR="00C42025" w:rsidRPr="00EF21A3">
        <w:t>topics</w:t>
      </w:r>
    </w:p>
    <w:p w:rsidR="00C42025" w:rsidRPr="005E25E4" w:rsidRDefault="00C42025" w:rsidP="00C42025">
      <w:pPr>
        <w:pStyle w:val="ListParagraph"/>
        <w:numPr>
          <w:ilvl w:val="0"/>
          <w:numId w:val="59"/>
        </w:numPr>
      </w:pPr>
      <w:r w:rsidRPr="00EF21A3">
        <w:t>Briefing</w:t>
      </w:r>
      <w:r w:rsidRPr="005E25E4">
        <w:t xml:space="preserve"> Leaflet bookmap</w:t>
      </w:r>
    </w:p>
    <w:p w:rsidR="00C42025" w:rsidRPr="005E25E4" w:rsidRDefault="00C42025" w:rsidP="00C42025">
      <w:pPr>
        <w:pStyle w:val="ListParagraph"/>
        <w:numPr>
          <w:ilvl w:val="0"/>
          <w:numId w:val="59"/>
        </w:numPr>
      </w:pPr>
      <w:r w:rsidRPr="005E25E4">
        <w:t xml:space="preserve">In Rule Book topics, </w:t>
      </w:r>
      <w:r w:rsidRPr="005E25E4">
        <w:rPr>
          <w:rStyle w:val="MonospaceChar"/>
        </w:rPr>
        <w:t>&lt;xref&gt;</w:t>
      </w:r>
      <w:r w:rsidRPr="005E25E4">
        <w:t xml:space="preserve"> to </w:t>
      </w:r>
      <w:r w:rsidR="00994DBE" w:rsidRPr="005E25E4">
        <w:t xml:space="preserve">the </w:t>
      </w:r>
      <w:r w:rsidRPr="005E25E4">
        <w:t>change</w:t>
      </w:r>
      <w:r w:rsidR="00994DBE" w:rsidRPr="005E25E4">
        <w:t xml:space="preserve"> described in the </w:t>
      </w:r>
      <w:r w:rsidR="001F6EA8">
        <w:t>Explanation of Change</w:t>
      </w:r>
      <w:r w:rsidR="00994DBE" w:rsidRPr="005E25E4">
        <w:t xml:space="preserve"> topic</w:t>
      </w:r>
      <w:r w:rsidR="0066693D" w:rsidRPr="005E25E4">
        <w:t>s</w:t>
      </w:r>
    </w:p>
    <w:p w:rsidR="009D7A2E" w:rsidRPr="005E25E4" w:rsidRDefault="009D7A2E" w:rsidP="00936C79"/>
    <w:p w:rsidR="0025114F" w:rsidRPr="005E25E4" w:rsidRDefault="0025114F" w:rsidP="0025114F">
      <w:pPr>
        <w:rPr>
          <w:b/>
        </w:rPr>
      </w:pPr>
      <w:r w:rsidRPr="005E25E4">
        <w:rPr>
          <w:b/>
        </w:rPr>
        <w:t>Briefing Leaflet summary</w:t>
      </w:r>
    </w:p>
    <w:p w:rsidR="00A61F69" w:rsidRDefault="0038472B" w:rsidP="0025114F">
      <w:r w:rsidRPr="005E25E4">
        <w:t xml:space="preserve">Each Briefing Leaflet has a </w:t>
      </w:r>
      <w:r w:rsidR="00A61F69" w:rsidRPr="005E25E4">
        <w:t xml:space="preserve">Briefing Leaflet summary </w:t>
      </w:r>
      <w:r w:rsidRPr="005E25E4">
        <w:t>topic. I</w:t>
      </w:r>
      <w:r w:rsidR="00A61F69" w:rsidRPr="005E25E4">
        <w:t xml:space="preserve">t lists all changed or new modules that </w:t>
      </w:r>
      <w:r w:rsidR="00A61F69" w:rsidRPr="00260EBA">
        <w:t>come into force on a certain date</w:t>
      </w:r>
      <w:r w:rsidRPr="00260EBA">
        <w:t>.</w:t>
      </w:r>
      <w:r w:rsidR="003969D0" w:rsidRPr="00260EBA">
        <w:t xml:space="preserve"> The Briefing Leaflet summary is the first item linked to a Briefing Leaflet bookmap.</w:t>
      </w:r>
    </w:p>
    <w:p w:rsidR="0025114F" w:rsidRDefault="0042067D" w:rsidP="0025114F">
      <w:r>
        <w:rPr>
          <w:noProof/>
          <w:lang w:eastAsia="en-GB"/>
        </w:rPr>
        <w:drawing>
          <wp:inline distT="0" distB="0" distL="0" distR="0" wp14:anchorId="29528B54" wp14:editId="1900543B">
            <wp:extent cx="2121462" cy="2381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4517" cy="2395904"/>
                    </a:xfrm>
                    <a:prstGeom prst="rect">
                      <a:avLst/>
                    </a:prstGeom>
                  </pic:spPr>
                </pic:pic>
              </a:graphicData>
            </a:graphic>
          </wp:inline>
        </w:drawing>
      </w:r>
      <w:r>
        <w:t xml:space="preserve">          </w:t>
      </w:r>
      <w:r w:rsidRPr="00912B0D">
        <w:rPr>
          <w:noProof/>
          <w:lang w:eastAsia="en-GB"/>
        </w:rPr>
        <w:drawing>
          <wp:inline distT="0" distB="0" distL="0" distR="0" wp14:anchorId="1B989328" wp14:editId="475234CE">
            <wp:extent cx="2798445" cy="2425099"/>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9591" cy="2426092"/>
                    </a:xfrm>
                    <a:prstGeom prst="rect">
                      <a:avLst/>
                    </a:prstGeom>
                  </pic:spPr>
                </pic:pic>
              </a:graphicData>
            </a:graphic>
          </wp:inline>
        </w:drawing>
      </w:r>
    </w:p>
    <w:p w:rsidR="0025114F" w:rsidRDefault="0025114F" w:rsidP="0025114F"/>
    <w:p w:rsidR="0042067D" w:rsidRPr="00EF21A3" w:rsidRDefault="00F82552" w:rsidP="0042067D">
      <w:pPr>
        <w:rPr>
          <w:b/>
        </w:rPr>
      </w:pPr>
      <w:r w:rsidRPr="00EF21A3">
        <w:rPr>
          <w:b/>
        </w:rPr>
        <w:t>E</w:t>
      </w:r>
      <w:r w:rsidR="00C86E35" w:rsidRPr="00EF21A3">
        <w:rPr>
          <w:b/>
        </w:rPr>
        <w:t>xplanation of change topics</w:t>
      </w:r>
    </w:p>
    <w:p w:rsidR="009D7A2E" w:rsidRDefault="0038472B" w:rsidP="0042067D">
      <w:r w:rsidRPr="00EF21A3">
        <w:t xml:space="preserve">Each changed Rule Book module will be accompanied with a </w:t>
      </w:r>
      <w:r w:rsidR="003C0A1B" w:rsidRPr="00EF21A3">
        <w:t xml:space="preserve">set of </w:t>
      </w:r>
      <w:r w:rsidR="00FF6135" w:rsidRPr="00EF21A3">
        <w:t>“E</w:t>
      </w:r>
      <w:r w:rsidR="00C86E35" w:rsidRPr="00EF21A3">
        <w:t xml:space="preserve">xplanation of </w:t>
      </w:r>
      <w:r w:rsidR="00492F0F" w:rsidRPr="00EF21A3">
        <w:t>C</w:t>
      </w:r>
      <w:r w:rsidR="00C86E35" w:rsidRPr="00EF21A3">
        <w:t>hange</w:t>
      </w:r>
      <w:r w:rsidR="00492F0F" w:rsidRPr="00EF21A3">
        <w:t>”</w:t>
      </w:r>
      <w:r w:rsidR="00C86E35" w:rsidRPr="00EF21A3">
        <w:t xml:space="preserve"> topics </w:t>
      </w:r>
      <w:r w:rsidR="005A4800" w:rsidRPr="00EF21A3">
        <w:t>describing the details of each change</w:t>
      </w:r>
      <w:r w:rsidRPr="00EF21A3">
        <w:t xml:space="preserve">. </w:t>
      </w:r>
      <w:r w:rsidR="005E25E4" w:rsidRPr="00EF21A3">
        <w:t>Multiple topics are required to build the desired structure, but in</w:t>
      </w:r>
      <w:r w:rsidR="005E25E4" w:rsidRPr="00260EBA">
        <w:t xml:space="preserve"> the examples below they are shown </w:t>
      </w:r>
      <w:r w:rsidR="00F7795D" w:rsidRPr="00260EBA">
        <w:t>with</w:t>
      </w:r>
      <w:r w:rsidR="005E25E4" w:rsidRPr="00260EBA">
        <w:t xml:space="preserve"> one single box</w:t>
      </w:r>
      <w:r w:rsidR="00307F60" w:rsidRPr="00260EBA">
        <w:t xml:space="preserve"> for clarity’s sake</w:t>
      </w:r>
      <w:r w:rsidR="005E25E4" w:rsidRPr="00260EBA">
        <w:t>.</w:t>
      </w:r>
    </w:p>
    <w:p w:rsidR="0042067D" w:rsidRDefault="0042067D" w:rsidP="0042067D"/>
    <w:p w:rsidR="0042067D" w:rsidRDefault="00085405" w:rsidP="0042067D">
      <w:r>
        <w:rPr>
          <w:noProof/>
          <w:lang w:eastAsia="en-GB"/>
        </w:rPr>
        <w:drawing>
          <wp:inline distT="0" distB="0" distL="0" distR="0" wp14:anchorId="45F4E82E" wp14:editId="562A0CEF">
            <wp:extent cx="1247775" cy="47500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50066" cy="475877"/>
                    </a:xfrm>
                    <a:prstGeom prst="rect">
                      <a:avLst/>
                    </a:prstGeom>
                  </pic:spPr>
                </pic:pic>
              </a:graphicData>
            </a:graphic>
          </wp:inline>
        </w:drawing>
      </w:r>
      <w:r w:rsidR="000B7DCA">
        <w:t xml:space="preserve"> </w:t>
      </w:r>
      <w:r w:rsidR="00E7678B">
        <w:t xml:space="preserve">          </w:t>
      </w:r>
      <w:r w:rsidR="000B7DCA">
        <w:t xml:space="preserve"> </w:t>
      </w:r>
      <w:r w:rsidR="000B7DCA">
        <w:rPr>
          <w:noProof/>
          <w:lang w:eastAsia="en-GB"/>
        </w:rPr>
        <w:drawing>
          <wp:inline distT="0" distB="0" distL="0" distR="0" wp14:anchorId="231FAED5" wp14:editId="0C40398F">
            <wp:extent cx="3018303" cy="20856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9509" cy="2093400"/>
                    </a:xfrm>
                    <a:prstGeom prst="rect">
                      <a:avLst/>
                    </a:prstGeom>
                  </pic:spPr>
                </pic:pic>
              </a:graphicData>
            </a:graphic>
          </wp:inline>
        </w:drawing>
      </w:r>
    </w:p>
    <w:p w:rsidR="0085542A" w:rsidRDefault="0085542A" w:rsidP="0085542A"/>
    <w:p w:rsidR="0085542A" w:rsidRPr="00E7678B" w:rsidRDefault="0085542A" w:rsidP="0085542A">
      <w:pPr>
        <w:rPr>
          <w:b/>
        </w:rPr>
      </w:pPr>
      <w:r w:rsidRPr="00E7678B">
        <w:rPr>
          <w:b/>
        </w:rPr>
        <w:t>B</w:t>
      </w:r>
      <w:r w:rsidR="005A4800" w:rsidRPr="00E7678B">
        <w:rPr>
          <w:b/>
        </w:rPr>
        <w:t xml:space="preserve">riefing Leaflet </w:t>
      </w:r>
      <w:r w:rsidR="0025114F" w:rsidRPr="00E7678B">
        <w:rPr>
          <w:b/>
        </w:rPr>
        <w:t>book</w:t>
      </w:r>
      <w:r w:rsidRPr="00E7678B">
        <w:rPr>
          <w:b/>
        </w:rPr>
        <w:t>map</w:t>
      </w:r>
    </w:p>
    <w:p w:rsidR="008905A0" w:rsidRDefault="0085542A" w:rsidP="0085542A">
      <w:r w:rsidRPr="00E7678B">
        <w:t xml:space="preserve">Each </w:t>
      </w:r>
      <w:r w:rsidR="009D7A2E" w:rsidRPr="00E7678B">
        <w:t xml:space="preserve">Briefing Leaflet </w:t>
      </w:r>
      <w:r w:rsidR="00C010FD" w:rsidRPr="00E7678B">
        <w:t xml:space="preserve">is </w:t>
      </w:r>
      <w:r w:rsidR="00171876">
        <w:t>created</w:t>
      </w:r>
      <w:r w:rsidR="00C010FD" w:rsidRPr="00E7678B">
        <w:t xml:space="preserve"> with a</w:t>
      </w:r>
      <w:r w:rsidRPr="00E7678B">
        <w:t xml:space="preserve"> </w:t>
      </w:r>
      <w:r w:rsidR="0025114F" w:rsidRPr="00E7678B">
        <w:t>book</w:t>
      </w:r>
      <w:r w:rsidR="009D7A2E" w:rsidRPr="00E7678B">
        <w:t>map</w:t>
      </w:r>
      <w:r w:rsidR="00C010FD" w:rsidRPr="00E7678B">
        <w:t xml:space="preserve">. The bookmap includes </w:t>
      </w:r>
      <w:r w:rsidR="00F0285A" w:rsidRPr="00E7678B">
        <w:t>a link to th</w:t>
      </w:r>
      <w:r w:rsidR="005A4800" w:rsidRPr="00E7678B">
        <w:t xml:space="preserve">e Briefing Leaflet </w:t>
      </w:r>
      <w:r w:rsidR="005A4800" w:rsidRPr="00EF21A3">
        <w:t>summary</w:t>
      </w:r>
      <w:r w:rsidR="009F5C68" w:rsidRPr="00EF21A3">
        <w:t xml:space="preserve"> and</w:t>
      </w:r>
      <w:r w:rsidR="005A4800" w:rsidRPr="00EF21A3">
        <w:t xml:space="preserve"> </w:t>
      </w:r>
      <w:r w:rsidR="00F0285A" w:rsidRPr="00EF21A3">
        <w:t xml:space="preserve">to </w:t>
      </w:r>
      <w:r w:rsidR="009D7A2E" w:rsidRPr="00EF21A3">
        <w:t xml:space="preserve">all </w:t>
      </w:r>
      <w:r w:rsidR="00492F0F" w:rsidRPr="00EF21A3">
        <w:t>Explanation of Change</w:t>
      </w:r>
      <w:r w:rsidR="009D7A2E" w:rsidRPr="00EF21A3">
        <w:t xml:space="preserve"> topics</w:t>
      </w:r>
      <w:r w:rsidR="0025114F" w:rsidRPr="00EF21A3">
        <w:t>,</w:t>
      </w:r>
      <w:r w:rsidR="00F0285A" w:rsidRPr="00EF21A3">
        <w:t xml:space="preserve"> and </w:t>
      </w:r>
      <w:r w:rsidR="009F5C68" w:rsidRPr="00EF21A3">
        <w:t xml:space="preserve">has </w:t>
      </w:r>
      <w:r w:rsidR="00F0285A" w:rsidRPr="00EF21A3">
        <w:t xml:space="preserve">all metadata </w:t>
      </w:r>
      <w:r w:rsidR="009D7A2E" w:rsidRPr="00EF21A3">
        <w:t xml:space="preserve">required to </w:t>
      </w:r>
      <w:r w:rsidR="002C4ED8" w:rsidRPr="00EF21A3">
        <w:t>publish the</w:t>
      </w:r>
      <w:r w:rsidR="002C4ED8" w:rsidRPr="00E7678B">
        <w:t xml:space="preserve"> Briefing Leaflet</w:t>
      </w:r>
      <w:r w:rsidR="0025114F" w:rsidRPr="00E7678B">
        <w:t>.</w:t>
      </w:r>
    </w:p>
    <w:p w:rsidR="00C010FD" w:rsidRDefault="00C010FD" w:rsidP="0085542A">
      <w:r>
        <w:rPr>
          <w:noProof/>
          <w:lang w:eastAsia="en-GB"/>
        </w:rPr>
        <w:drawing>
          <wp:inline distT="0" distB="0" distL="0" distR="0" wp14:anchorId="56FD3BE7" wp14:editId="4BEFE2B6">
            <wp:extent cx="2302561" cy="27527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8812" cy="2760198"/>
                    </a:xfrm>
                    <a:prstGeom prst="rect">
                      <a:avLst/>
                    </a:prstGeom>
                  </pic:spPr>
                </pic:pic>
              </a:graphicData>
            </a:graphic>
          </wp:inline>
        </w:drawing>
      </w:r>
    </w:p>
    <w:p w:rsidR="00C010FD" w:rsidRDefault="00C010FD" w:rsidP="0085542A"/>
    <w:p w:rsidR="00C010FD" w:rsidRPr="00293520" w:rsidRDefault="00B3650F" w:rsidP="0085542A">
      <w:pPr>
        <w:rPr>
          <w:b/>
        </w:rPr>
      </w:pPr>
      <w:r w:rsidRPr="00293520">
        <w:rPr>
          <w:b/>
        </w:rPr>
        <w:t xml:space="preserve">&lt;xref&gt; in the </w:t>
      </w:r>
      <w:r w:rsidR="00D64788" w:rsidRPr="00293520">
        <w:rPr>
          <w:b/>
        </w:rPr>
        <w:t>Rule Book topics</w:t>
      </w:r>
    </w:p>
    <w:p w:rsidR="009D7A2E" w:rsidRPr="00912B0D" w:rsidRDefault="00D64788" w:rsidP="00D64788">
      <w:r w:rsidRPr="00260EBA">
        <w:t>I</w:t>
      </w:r>
      <w:r w:rsidR="005A4800" w:rsidRPr="00260EBA">
        <w:t xml:space="preserve">n each </w:t>
      </w:r>
      <w:r w:rsidRPr="00260EBA">
        <w:t xml:space="preserve">changed Rule Book topic, </w:t>
      </w:r>
      <w:r w:rsidR="00AA5A48" w:rsidRPr="00260EBA">
        <w:t xml:space="preserve">add </w:t>
      </w:r>
      <w:r w:rsidR="005A4800" w:rsidRPr="00260EBA">
        <w:t xml:space="preserve">an </w:t>
      </w:r>
      <w:r w:rsidR="008905A0" w:rsidRPr="00260EBA">
        <w:rPr>
          <w:rStyle w:val="MonospaceChar"/>
        </w:rPr>
        <w:t>&lt;xref&gt;</w:t>
      </w:r>
      <w:r w:rsidR="008905A0" w:rsidRPr="00260EBA">
        <w:t xml:space="preserve"> </w:t>
      </w:r>
      <w:r w:rsidR="00AA5A48" w:rsidRPr="00260EBA">
        <w:t xml:space="preserve">element </w:t>
      </w:r>
      <w:r w:rsidR="005A4800" w:rsidRPr="00260EBA">
        <w:t xml:space="preserve">to </w:t>
      </w:r>
      <w:r w:rsidR="00AA5A48" w:rsidRPr="00260EBA">
        <w:t xml:space="preserve">each </w:t>
      </w:r>
      <w:r w:rsidR="00B5565B" w:rsidRPr="00260EBA">
        <w:t>element with changed, added or deleted text</w:t>
      </w:r>
      <w:r w:rsidR="00AA5A48" w:rsidRPr="00260EBA">
        <w:t xml:space="preserve">: title, paragraph, list item, and so on. The </w:t>
      </w:r>
      <w:r w:rsidR="00AA5A48" w:rsidRPr="00260EBA">
        <w:rPr>
          <w:rStyle w:val="MonospaceChar"/>
        </w:rPr>
        <w:t>&lt;xref&gt;</w:t>
      </w:r>
      <w:r w:rsidR="00AA5A48" w:rsidRPr="00260EBA">
        <w:t xml:space="preserve"> points to </w:t>
      </w:r>
      <w:r w:rsidR="005A4800" w:rsidRPr="00260EBA">
        <w:t xml:space="preserve">the </w:t>
      </w:r>
      <w:r w:rsidR="00C825F3">
        <w:t>Explanation of Change</w:t>
      </w:r>
      <w:r w:rsidR="005A4800" w:rsidRPr="00260EBA">
        <w:t xml:space="preserve"> topic with</w:t>
      </w:r>
      <w:r w:rsidR="00F83532" w:rsidRPr="00260EBA">
        <w:t xml:space="preserve"> the </w:t>
      </w:r>
      <w:r w:rsidR="002D75E4" w:rsidRPr="00260EBA">
        <w:t xml:space="preserve">description of each </w:t>
      </w:r>
      <w:r w:rsidR="00F83532" w:rsidRPr="00260EBA">
        <w:t>specific</w:t>
      </w:r>
      <w:r w:rsidR="005A4800" w:rsidRPr="00260EBA">
        <w:t xml:space="preserve"> change</w:t>
      </w:r>
      <w:r w:rsidR="00AA5A48" w:rsidRPr="00260EBA">
        <w:t>.</w:t>
      </w:r>
    </w:p>
    <w:p w:rsidR="00FF0172" w:rsidRDefault="00FF0172" w:rsidP="00936C79"/>
    <w:p w:rsidR="00080AF1" w:rsidRPr="00912B0D" w:rsidRDefault="00080AF1" w:rsidP="00080AF1">
      <w:pPr>
        <w:pStyle w:val="Heading3"/>
      </w:pPr>
      <w:bookmarkStart w:id="388" w:name="_Toc469647174"/>
      <w:r w:rsidRPr="00912B0D">
        <w:t>Creating the Briefing Leaflet summary</w:t>
      </w:r>
      <w:bookmarkEnd w:id="388"/>
    </w:p>
    <w:p w:rsidR="00EC54E3" w:rsidRPr="00912B0D" w:rsidRDefault="00EE7979" w:rsidP="00A462F0">
      <w:r w:rsidRPr="00912B0D">
        <w:rPr>
          <w:noProof/>
          <w:lang w:eastAsia="en-GB"/>
        </w:rPr>
        <w:drawing>
          <wp:anchor distT="0" distB="0" distL="114300" distR="114300" simplePos="0" relativeHeight="251649024" behindDoc="1" locked="0" layoutInCell="1" allowOverlap="1" wp14:anchorId="37C0A36B" wp14:editId="744A1EE1">
            <wp:simplePos x="0" y="0"/>
            <wp:positionH relativeFrom="margin">
              <wp:align>left</wp:align>
            </wp:positionH>
            <wp:positionV relativeFrom="paragraph">
              <wp:posOffset>113030</wp:posOffset>
            </wp:positionV>
            <wp:extent cx="3236890" cy="2805113"/>
            <wp:effectExtent l="0" t="0" r="1905" b="0"/>
            <wp:wrapTight wrapText="bothSides">
              <wp:wrapPolygon edited="0">
                <wp:start x="0" y="0"/>
                <wp:lineTo x="0" y="21419"/>
                <wp:lineTo x="21486" y="21419"/>
                <wp:lineTo x="2148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6890" cy="2805113"/>
                    </a:xfrm>
                    <a:prstGeom prst="rect">
                      <a:avLst/>
                    </a:prstGeom>
                  </pic:spPr>
                </pic:pic>
              </a:graphicData>
            </a:graphic>
          </wp:anchor>
        </w:drawing>
      </w:r>
      <w:r w:rsidR="00EC54E3" w:rsidRPr="00912B0D">
        <w:t>The Briefing Leaflet summary is a &lt;concept&gt; topic that contains the following elements:</w:t>
      </w:r>
    </w:p>
    <w:p w:rsidR="00EC54E3" w:rsidRPr="00912B0D" w:rsidRDefault="00EC54E3" w:rsidP="00EE78B8">
      <w:pPr>
        <w:pStyle w:val="ListParagraph"/>
        <w:numPr>
          <w:ilvl w:val="0"/>
          <w:numId w:val="50"/>
        </w:numPr>
      </w:pPr>
      <w:r w:rsidRPr="00912B0D">
        <w:rPr>
          <w:rStyle w:val="MonospaceChar"/>
        </w:rPr>
        <w:t>&lt;title&gt;</w:t>
      </w:r>
      <w:r w:rsidRPr="00912B0D">
        <w:t xml:space="preserve"> for the “The following modules will be re-issued…” topic heading</w:t>
      </w:r>
    </w:p>
    <w:p w:rsidR="00EC54E3" w:rsidRPr="00912B0D" w:rsidRDefault="00EC54E3" w:rsidP="00EE78B8">
      <w:pPr>
        <w:pStyle w:val="ListParagraph"/>
        <w:numPr>
          <w:ilvl w:val="0"/>
          <w:numId w:val="50"/>
        </w:numPr>
      </w:pPr>
      <w:r w:rsidRPr="00912B0D">
        <w:rPr>
          <w:rStyle w:val="MonospaceChar"/>
        </w:rPr>
        <w:t>&lt;simpletable&gt;</w:t>
      </w:r>
      <w:r w:rsidRPr="00912B0D">
        <w:t xml:space="preserve"> for the module numbers and names</w:t>
      </w:r>
    </w:p>
    <w:p w:rsidR="00EC54E3" w:rsidRPr="00912B0D" w:rsidRDefault="00EC54E3" w:rsidP="00EE78B8">
      <w:pPr>
        <w:pStyle w:val="ListParagraph"/>
        <w:numPr>
          <w:ilvl w:val="0"/>
          <w:numId w:val="50"/>
        </w:numPr>
      </w:pPr>
      <w:r w:rsidRPr="00912B0D">
        <w:rPr>
          <w:rStyle w:val="MonospaceChar"/>
        </w:rPr>
        <w:t>&lt;section&gt;</w:t>
      </w:r>
      <w:r w:rsidRPr="00912B0D">
        <w:t xml:space="preserve"> for any other information that is needed</w:t>
      </w:r>
      <w:r w:rsidR="00387527" w:rsidRPr="00912B0D">
        <w:t xml:space="preserve">. </w:t>
      </w:r>
      <w:r w:rsidRPr="00912B0D">
        <w:t xml:space="preserve">The section will have a &lt;title&gt; and &lt;simpletable&gt; for the required content. </w:t>
      </w:r>
    </w:p>
    <w:p w:rsidR="00EC54E3" w:rsidRPr="00912B0D" w:rsidRDefault="00EC54E3" w:rsidP="00A462F0"/>
    <w:p w:rsidR="00EC54E3" w:rsidRPr="00912B0D" w:rsidRDefault="00EC54E3" w:rsidP="00A462F0">
      <w:r w:rsidRPr="00912B0D">
        <w:t>After you have inserted one &lt;section&gt; you can only insert other &lt;section&gt; elements.</w:t>
      </w:r>
    </w:p>
    <w:p w:rsidR="00EC54E3" w:rsidRPr="00912B0D" w:rsidRDefault="00EC54E3" w:rsidP="00A462F0"/>
    <w:p w:rsidR="00387527" w:rsidRPr="00912B0D" w:rsidRDefault="00387527" w:rsidP="00A462F0">
      <w:pPr>
        <w:rPr>
          <w:b/>
        </w:rPr>
      </w:pPr>
    </w:p>
    <w:p w:rsidR="003F0754" w:rsidRDefault="003F0754" w:rsidP="00A462F0">
      <w:pPr>
        <w:rPr>
          <w:b/>
        </w:rPr>
      </w:pPr>
    </w:p>
    <w:p w:rsidR="003F0754" w:rsidRDefault="003F0754" w:rsidP="00A462F0">
      <w:pPr>
        <w:rPr>
          <w:b/>
        </w:rPr>
      </w:pPr>
    </w:p>
    <w:p w:rsidR="00F65888" w:rsidRPr="00912B0D" w:rsidRDefault="00F65888" w:rsidP="00A462F0">
      <w:r w:rsidRPr="00912B0D">
        <w:rPr>
          <w:b/>
        </w:rPr>
        <w:t>Note:</w:t>
      </w:r>
      <w:r w:rsidR="00287A26" w:rsidRPr="00912B0D">
        <w:t xml:space="preserve"> </w:t>
      </w:r>
    </w:p>
    <w:p w:rsidR="00287A26" w:rsidRPr="00912B0D" w:rsidRDefault="00287A26" w:rsidP="00A462F0">
      <w:r w:rsidRPr="00912B0D">
        <w:t>In this information model, the paragraph “For details please read this briefing document.” has been moved to this page</w:t>
      </w:r>
      <w:r w:rsidR="00F65888" w:rsidRPr="00912B0D">
        <w:t xml:space="preserve"> as information-model-wise it fits best there. In the DITA example below, it is shown as the last &lt;section&gt;.</w:t>
      </w:r>
      <w:r w:rsidRPr="00912B0D">
        <w:t xml:space="preserve"> </w:t>
      </w:r>
    </w:p>
    <w:p w:rsidR="00EE7979" w:rsidRDefault="00EE7979" w:rsidP="00A462F0"/>
    <w:p w:rsidR="00AF335A" w:rsidRDefault="00AF335A" w:rsidP="00A462F0">
      <w:commentRangeStart w:id="389"/>
      <w:r w:rsidRPr="00260EBA">
        <w:t xml:space="preserve">You must give an </w:t>
      </w:r>
      <w:r w:rsidRPr="00260EBA">
        <w:rPr>
          <w:rStyle w:val="MonospaceChar"/>
        </w:rPr>
        <w:t>@outputclass</w:t>
      </w:r>
      <w:r w:rsidRPr="00260EBA">
        <w:t xml:space="preserve"> attribute “</w:t>
      </w:r>
      <w:r w:rsidRPr="00260EBA">
        <w:rPr>
          <w:b/>
        </w:rPr>
        <w:t>change-summary</w:t>
      </w:r>
      <w:r w:rsidRPr="00260EBA">
        <w:t>” to the Briefing Leaflet summary topic.</w:t>
      </w:r>
      <w:commentRangeEnd w:id="389"/>
      <w:r w:rsidR="00924B23">
        <w:rPr>
          <w:rStyle w:val="CommentReference"/>
        </w:rPr>
        <w:commentReference w:id="389"/>
      </w:r>
    </w:p>
    <w:p w:rsidR="00AF335A" w:rsidRDefault="00AF335A" w:rsidP="00A462F0"/>
    <w:p w:rsidR="00D05F3C" w:rsidRPr="00912B0D" w:rsidRDefault="00D05F3C" w:rsidP="00A462F0"/>
    <w:p w:rsidR="00EC54E3" w:rsidRPr="00912B0D" w:rsidRDefault="0051503D" w:rsidP="00A462F0">
      <w:pPr>
        <w:rPr>
          <w:b/>
        </w:rPr>
      </w:pPr>
      <w:r w:rsidRPr="00912B0D">
        <w:rPr>
          <w:b/>
        </w:rPr>
        <w:t>DITA example:</w:t>
      </w:r>
    </w:p>
    <w:p w:rsidR="0051503D" w:rsidRPr="00912B0D" w:rsidRDefault="0051503D" w:rsidP="00A462F0"/>
    <w:p w:rsidR="0019154E" w:rsidRPr="00912B0D" w:rsidRDefault="0019154E" w:rsidP="0019154E">
      <w:pPr>
        <w:pStyle w:val="Monospace"/>
      </w:pPr>
      <w:r w:rsidRPr="00912B0D">
        <w:rPr>
          <w:color w:val="000096"/>
        </w:rPr>
        <w:t>&lt;concept</w:t>
      </w:r>
      <w:r w:rsidRPr="00912B0D">
        <w:rPr>
          <w:color w:val="F5844C"/>
        </w:rPr>
        <w:t xml:space="preserve"> id</w:t>
      </w:r>
      <w:r w:rsidRPr="00912B0D">
        <w:rPr>
          <w:color w:val="FF8040"/>
        </w:rPr>
        <w:t>=</w:t>
      </w:r>
      <w:r w:rsidRPr="00912B0D">
        <w:rPr>
          <w:color w:val="993300"/>
        </w:rPr>
        <w:t>"concept_BLT_summary"</w:t>
      </w:r>
      <w:r w:rsidR="00AF335A">
        <w:rPr>
          <w:color w:val="993300"/>
        </w:rPr>
        <w:t xml:space="preserve"> </w:t>
      </w:r>
      <w:commentRangeStart w:id="390"/>
      <w:r w:rsidR="00AF335A" w:rsidRPr="00912B0D">
        <w:rPr>
          <w:color w:val="F5844C"/>
        </w:rPr>
        <w:t>outputclass</w:t>
      </w:r>
      <w:r w:rsidR="00AF335A" w:rsidRPr="00912B0D">
        <w:rPr>
          <w:color w:val="FF8040"/>
        </w:rPr>
        <w:t>=</w:t>
      </w:r>
      <w:r w:rsidR="00AF335A">
        <w:rPr>
          <w:color w:val="993300"/>
        </w:rPr>
        <w:t>"change-summary</w:t>
      </w:r>
      <w:r w:rsidR="00AF335A" w:rsidRPr="00912B0D">
        <w:rPr>
          <w:color w:val="993300"/>
        </w:rPr>
        <w:t>"</w:t>
      </w:r>
      <w:commentRangeEnd w:id="390"/>
      <w:r w:rsidR="00CE06C1">
        <w:rPr>
          <w:rStyle w:val="CommentReference"/>
          <w:rFonts w:ascii="Times New Roman" w:hAnsi="Times New Roman" w:cs="Times New Roman"/>
        </w:rPr>
        <w:commentReference w:id="390"/>
      </w:r>
      <w:r w:rsidRPr="00912B0D">
        <w:rPr>
          <w:color w:val="000096"/>
        </w:rPr>
        <w:t>&gt;</w:t>
      </w:r>
    </w:p>
    <w:p w:rsidR="0019154E" w:rsidRPr="00912B0D" w:rsidRDefault="0019154E" w:rsidP="0019154E">
      <w:pPr>
        <w:pStyle w:val="Monospace"/>
      </w:pPr>
      <w:r w:rsidRPr="00912B0D">
        <w:rPr>
          <w:color w:val="000096"/>
        </w:rPr>
        <w:t>&lt;title&gt;</w:t>
      </w:r>
      <w:r w:rsidRPr="00912B0D">
        <w:t>The following modules will be re-issued and come into force on 03 December 2016:</w:t>
      </w:r>
      <w:r w:rsidRPr="00912B0D">
        <w:rPr>
          <w:color w:val="000096"/>
        </w:rPr>
        <w:t>&lt;/title&gt;</w:t>
      </w:r>
      <w:r w:rsidRPr="00912B0D">
        <w:br/>
      </w:r>
      <w:r w:rsidRPr="00912B0D">
        <w:rPr>
          <w:color w:val="000096"/>
        </w:rPr>
        <w:t>&lt;conbody&gt;</w:t>
      </w:r>
    </w:p>
    <w:p w:rsidR="0019154E" w:rsidRPr="00912B0D" w:rsidRDefault="0019154E" w:rsidP="0019154E">
      <w:pPr>
        <w:pStyle w:val="Monospace"/>
        <w:ind w:firstLine="720"/>
        <w:rPr>
          <w:color w:val="000096"/>
        </w:rPr>
      </w:pPr>
      <w:r w:rsidRPr="00912B0D">
        <w:rPr>
          <w:color w:val="000096"/>
        </w:rPr>
        <w:t>&lt;simpletable&gt;</w:t>
      </w:r>
    </w:p>
    <w:p w:rsidR="0019154E" w:rsidRPr="00912B0D" w:rsidRDefault="0019154E" w:rsidP="0019154E">
      <w:pPr>
        <w:pStyle w:val="Monospace"/>
        <w:ind w:left="720" w:firstLine="720"/>
        <w:rPr>
          <w:color w:val="000096"/>
        </w:rPr>
      </w:pPr>
      <w:r w:rsidRPr="00912B0D">
        <w:rPr>
          <w:color w:val="000096"/>
        </w:rPr>
        <w:t>&lt;strow&gt;</w:t>
      </w:r>
    </w:p>
    <w:p w:rsidR="0019154E" w:rsidRPr="00912B0D" w:rsidRDefault="0019154E" w:rsidP="0019154E">
      <w:pPr>
        <w:pStyle w:val="Monospace"/>
        <w:ind w:left="1440" w:firstLine="720"/>
        <w:rPr>
          <w:color w:val="000096"/>
        </w:rPr>
      </w:pPr>
      <w:r w:rsidRPr="00912B0D">
        <w:rPr>
          <w:color w:val="000096"/>
        </w:rPr>
        <w:t>&lt;stentry&gt;&lt;b&gt;</w:t>
      </w:r>
      <w:r w:rsidRPr="00912B0D">
        <w:t>Module M1</w:t>
      </w:r>
      <w:r w:rsidRPr="00912B0D">
        <w:rPr>
          <w:color w:val="000096"/>
        </w:rPr>
        <w:t>&lt;/b&gt;&lt;/stentry&gt;</w:t>
      </w:r>
    </w:p>
    <w:p w:rsidR="0019154E" w:rsidRPr="00912B0D" w:rsidRDefault="0019154E" w:rsidP="0019154E">
      <w:pPr>
        <w:pStyle w:val="Monospace"/>
        <w:ind w:left="1440" w:firstLine="720"/>
      </w:pPr>
      <w:r w:rsidRPr="00912B0D">
        <w:rPr>
          <w:color w:val="000096"/>
        </w:rPr>
        <w:t>&lt;stentry&gt;</w:t>
      </w:r>
      <w:r w:rsidRPr="00912B0D">
        <w:t xml:space="preserve">Dealing with a train accident or train </w:t>
      </w:r>
    </w:p>
    <w:p w:rsidR="0019154E" w:rsidRPr="00912B0D" w:rsidRDefault="0019154E" w:rsidP="0019154E">
      <w:pPr>
        <w:pStyle w:val="Monospace"/>
        <w:ind w:left="1440" w:firstLine="720"/>
        <w:rPr>
          <w:color w:val="000096"/>
        </w:rPr>
      </w:pPr>
      <w:r w:rsidRPr="00912B0D">
        <w:t>evacuation</w:t>
      </w:r>
      <w:r w:rsidRPr="00912B0D">
        <w:rPr>
          <w:color w:val="000096"/>
        </w:rPr>
        <w:t>&lt;/stentry&gt;</w:t>
      </w:r>
    </w:p>
    <w:p w:rsidR="0019154E" w:rsidRPr="00912B0D" w:rsidRDefault="0019154E" w:rsidP="0019154E">
      <w:pPr>
        <w:pStyle w:val="Monospace"/>
        <w:ind w:left="1440"/>
        <w:rPr>
          <w:color w:val="000096"/>
        </w:rPr>
      </w:pPr>
      <w:r w:rsidRPr="00912B0D">
        <w:rPr>
          <w:color w:val="000096"/>
        </w:rPr>
        <w:t>&lt;/strow&gt;</w:t>
      </w:r>
    </w:p>
    <w:p w:rsidR="0019154E" w:rsidRPr="00912B0D" w:rsidRDefault="0019154E" w:rsidP="0019154E">
      <w:pPr>
        <w:pStyle w:val="Monospace"/>
        <w:ind w:left="1440"/>
        <w:rPr>
          <w:color w:val="000096"/>
        </w:rPr>
      </w:pPr>
      <w:r w:rsidRPr="00912B0D">
        <w:rPr>
          <w:color w:val="000096"/>
        </w:rPr>
        <w:t>&lt;strow&gt;</w:t>
      </w:r>
    </w:p>
    <w:p w:rsidR="0019154E" w:rsidRPr="00912B0D" w:rsidRDefault="0019154E" w:rsidP="0019154E">
      <w:pPr>
        <w:pStyle w:val="Monospace"/>
        <w:ind w:left="1440" w:firstLine="720"/>
        <w:rPr>
          <w:color w:val="000096"/>
        </w:rPr>
      </w:pPr>
      <w:r w:rsidRPr="00912B0D">
        <w:rPr>
          <w:color w:val="000096"/>
        </w:rPr>
        <w:t>&lt;stentry&gt;&lt;b&gt;</w:t>
      </w:r>
      <w:r w:rsidRPr="00912B0D">
        <w:t>Module M2</w:t>
      </w:r>
      <w:r w:rsidRPr="00912B0D">
        <w:rPr>
          <w:color w:val="000096"/>
        </w:rPr>
        <w:t>&lt;/b&gt;&lt;/stentry&gt;</w:t>
      </w:r>
    </w:p>
    <w:p w:rsidR="0019154E" w:rsidRPr="00912B0D" w:rsidRDefault="0019154E" w:rsidP="0019154E">
      <w:pPr>
        <w:pStyle w:val="Monospace"/>
        <w:ind w:left="1440" w:firstLine="720"/>
        <w:rPr>
          <w:color w:val="000096"/>
        </w:rPr>
      </w:pPr>
      <w:r w:rsidRPr="00912B0D">
        <w:rPr>
          <w:color w:val="000096"/>
        </w:rPr>
        <w:t>&lt;stentry&gt;</w:t>
      </w:r>
      <w:r w:rsidRPr="00912B0D">
        <w:t>Train stopped by train failure</w:t>
      </w:r>
      <w:r w:rsidRPr="00912B0D">
        <w:rPr>
          <w:color w:val="000096"/>
        </w:rPr>
        <w:t>&lt;/stentry&gt;</w:t>
      </w:r>
    </w:p>
    <w:p w:rsidR="0019154E" w:rsidRPr="00912B0D" w:rsidRDefault="0019154E" w:rsidP="0019154E">
      <w:pPr>
        <w:pStyle w:val="Monospace"/>
        <w:ind w:left="1440"/>
        <w:rPr>
          <w:color w:val="000096"/>
        </w:rPr>
      </w:pPr>
      <w:r w:rsidRPr="00912B0D">
        <w:rPr>
          <w:color w:val="000096"/>
        </w:rPr>
        <w:t>&lt;/strow&gt;</w:t>
      </w:r>
    </w:p>
    <w:p w:rsidR="0019154E" w:rsidRPr="00912B0D" w:rsidRDefault="0019154E" w:rsidP="0019154E">
      <w:pPr>
        <w:pStyle w:val="Monospace"/>
        <w:ind w:left="1440"/>
        <w:rPr>
          <w:color w:val="000096"/>
        </w:rPr>
      </w:pPr>
      <w:r w:rsidRPr="00912B0D">
        <w:rPr>
          <w:color w:val="000096"/>
        </w:rPr>
        <w:t>&lt;strow&gt;</w:t>
      </w:r>
    </w:p>
    <w:p w:rsidR="0019154E" w:rsidRPr="00912B0D" w:rsidRDefault="0019154E" w:rsidP="0019154E">
      <w:pPr>
        <w:pStyle w:val="Monospace"/>
        <w:ind w:left="1440" w:firstLine="720"/>
        <w:rPr>
          <w:color w:val="000096"/>
        </w:rPr>
      </w:pPr>
      <w:r w:rsidRPr="00912B0D">
        <w:rPr>
          <w:color w:val="000096"/>
        </w:rPr>
        <w:t>&lt;stentry&gt;&lt;b&gt;</w:t>
      </w:r>
      <w:r w:rsidRPr="00912B0D">
        <w:t>Module T3</w:t>
      </w:r>
      <w:r w:rsidRPr="00912B0D">
        <w:rPr>
          <w:color w:val="000096"/>
        </w:rPr>
        <w:t>&lt;/b&gt;&lt;/stentry&gt;</w:t>
      </w:r>
    </w:p>
    <w:p w:rsidR="0019154E" w:rsidRPr="00912B0D" w:rsidRDefault="0019154E" w:rsidP="0019154E">
      <w:pPr>
        <w:pStyle w:val="Monospace"/>
        <w:ind w:left="1440" w:firstLine="720"/>
      </w:pPr>
      <w:r w:rsidRPr="00912B0D">
        <w:rPr>
          <w:color w:val="000096"/>
        </w:rPr>
        <w:t>&lt;stentry&gt;</w:t>
      </w:r>
      <w:r w:rsidRPr="00912B0D">
        <w:t xml:space="preserve">Possession of a running Iine for engineering </w:t>
      </w:r>
    </w:p>
    <w:p w:rsidR="0019154E" w:rsidRPr="00912B0D" w:rsidRDefault="0019154E" w:rsidP="0019154E">
      <w:pPr>
        <w:pStyle w:val="Monospace"/>
        <w:ind w:left="1440" w:firstLine="720"/>
        <w:rPr>
          <w:color w:val="000096"/>
        </w:rPr>
      </w:pPr>
      <w:r w:rsidRPr="00912B0D">
        <w:t>work</w:t>
      </w:r>
      <w:r w:rsidRPr="00912B0D">
        <w:rPr>
          <w:color w:val="000096"/>
        </w:rPr>
        <w:t>&lt;/stentry&gt;</w:t>
      </w:r>
    </w:p>
    <w:p w:rsidR="0019154E" w:rsidRPr="00912B0D" w:rsidRDefault="0019154E" w:rsidP="0019154E">
      <w:pPr>
        <w:pStyle w:val="Monospace"/>
        <w:ind w:left="1440"/>
        <w:rPr>
          <w:color w:val="000096"/>
        </w:rPr>
      </w:pPr>
      <w:r w:rsidRPr="00912B0D">
        <w:rPr>
          <w:color w:val="000096"/>
        </w:rPr>
        <w:t>&lt;/strow&gt;</w:t>
      </w:r>
      <w:r w:rsidRPr="00912B0D">
        <w:br/>
        <w:t xml:space="preserve"> </w:t>
      </w:r>
      <w:r w:rsidRPr="00912B0D">
        <w:rPr>
          <w:color w:val="000096"/>
        </w:rPr>
        <w:t>...</w:t>
      </w:r>
    </w:p>
    <w:p w:rsidR="0019154E" w:rsidRPr="00912B0D" w:rsidRDefault="0019154E" w:rsidP="0019154E">
      <w:pPr>
        <w:pStyle w:val="Monospace"/>
        <w:ind w:firstLine="720"/>
      </w:pPr>
      <w:r w:rsidRPr="00912B0D">
        <w:rPr>
          <w:color w:val="000096"/>
        </w:rPr>
        <w:t>&lt;/simpletable&gt;</w:t>
      </w:r>
    </w:p>
    <w:p w:rsidR="0019154E" w:rsidRPr="00912B0D" w:rsidRDefault="0019154E" w:rsidP="0019154E">
      <w:pPr>
        <w:pStyle w:val="Monospace"/>
        <w:ind w:firstLine="720"/>
      </w:pPr>
      <w:r w:rsidRPr="00912B0D">
        <w:rPr>
          <w:color w:val="000096"/>
        </w:rPr>
        <w:t>&lt;section&gt;</w:t>
      </w:r>
    </w:p>
    <w:p w:rsidR="0019154E" w:rsidRPr="00912B0D" w:rsidRDefault="0019154E" w:rsidP="0019154E">
      <w:pPr>
        <w:pStyle w:val="Monospace"/>
        <w:ind w:firstLine="720"/>
      </w:pPr>
      <w:r w:rsidRPr="00912B0D">
        <w:rPr>
          <w:color w:val="000096"/>
        </w:rPr>
        <w:t>&lt;title&gt;</w:t>
      </w:r>
      <w:r w:rsidRPr="00912B0D">
        <w:t xml:space="preserve">The following document is new and will come into force on 03 </w:t>
      </w:r>
    </w:p>
    <w:p w:rsidR="0019154E" w:rsidRPr="00912B0D" w:rsidRDefault="0019154E" w:rsidP="0019154E">
      <w:pPr>
        <w:pStyle w:val="Monospace"/>
        <w:ind w:firstLine="720"/>
      </w:pPr>
      <w:r w:rsidRPr="00912B0D">
        <w:t>December 2016:</w:t>
      </w:r>
      <w:r w:rsidRPr="00912B0D">
        <w:rPr>
          <w:color w:val="000096"/>
        </w:rPr>
        <w:t>&lt;/title&gt;</w:t>
      </w:r>
    </w:p>
    <w:p w:rsidR="0019154E" w:rsidRPr="00912B0D" w:rsidRDefault="0019154E" w:rsidP="0019154E">
      <w:pPr>
        <w:pStyle w:val="Monospace"/>
        <w:ind w:left="720" w:firstLine="720"/>
      </w:pPr>
      <w:r w:rsidRPr="00912B0D">
        <w:rPr>
          <w:color w:val="000096"/>
        </w:rPr>
        <w:t>&lt;simpletable&gt;</w:t>
      </w:r>
    </w:p>
    <w:p w:rsidR="0019154E" w:rsidRPr="00912B0D" w:rsidRDefault="0019154E" w:rsidP="0019154E">
      <w:pPr>
        <w:pStyle w:val="Monospace"/>
        <w:ind w:left="1440" w:firstLine="720"/>
        <w:rPr>
          <w:color w:val="000096"/>
        </w:rPr>
      </w:pPr>
      <w:r w:rsidRPr="00912B0D">
        <w:rPr>
          <w:color w:val="000096"/>
        </w:rPr>
        <w:t>&lt;strow&gt;</w:t>
      </w:r>
    </w:p>
    <w:p w:rsidR="0019154E" w:rsidRPr="00912B0D" w:rsidRDefault="0019154E" w:rsidP="0019154E">
      <w:pPr>
        <w:pStyle w:val="Monospace"/>
        <w:ind w:left="2160" w:firstLine="720"/>
        <w:rPr>
          <w:color w:val="000096"/>
        </w:rPr>
      </w:pPr>
      <w:r w:rsidRPr="00912B0D">
        <w:rPr>
          <w:color w:val="000096"/>
        </w:rPr>
        <w:t>&lt;stentry&gt;&lt;b&gt;</w:t>
      </w:r>
      <w:r w:rsidRPr="00912B0D">
        <w:t>RS523</w:t>
      </w:r>
      <w:r w:rsidRPr="00912B0D">
        <w:rPr>
          <w:color w:val="000096"/>
        </w:rPr>
        <w:t>&lt;/b&gt;&lt;/stentry&gt;</w:t>
      </w:r>
    </w:p>
    <w:p w:rsidR="0019154E" w:rsidRPr="00912B0D" w:rsidRDefault="0019154E" w:rsidP="0019154E">
      <w:pPr>
        <w:pStyle w:val="Monospace"/>
        <w:ind w:left="2160" w:firstLine="720"/>
        <w:rPr>
          <w:color w:val="000096"/>
        </w:rPr>
      </w:pPr>
      <w:r w:rsidRPr="00912B0D">
        <w:rPr>
          <w:color w:val="000096"/>
        </w:rPr>
        <w:t>&lt;stentry&gt;</w:t>
      </w:r>
      <w:r w:rsidRPr="00912B0D">
        <w:t>GSMR handbook</w:t>
      </w:r>
      <w:r w:rsidRPr="00912B0D">
        <w:rPr>
          <w:color w:val="000096"/>
        </w:rPr>
        <w:t>&lt;/stentry&gt;</w:t>
      </w:r>
    </w:p>
    <w:p w:rsidR="0019154E" w:rsidRPr="00912B0D" w:rsidRDefault="0019154E" w:rsidP="0019154E">
      <w:pPr>
        <w:pStyle w:val="Monospace"/>
        <w:ind w:left="2160"/>
        <w:rPr>
          <w:color w:val="000096"/>
        </w:rPr>
      </w:pPr>
      <w:r w:rsidRPr="00912B0D">
        <w:rPr>
          <w:color w:val="000096"/>
        </w:rPr>
        <w:t>&lt;/strow&gt;</w:t>
      </w:r>
    </w:p>
    <w:p w:rsidR="0019154E" w:rsidRPr="00912B0D" w:rsidRDefault="0019154E" w:rsidP="0019154E">
      <w:pPr>
        <w:pStyle w:val="Monospace"/>
        <w:ind w:left="720" w:firstLine="720"/>
        <w:rPr>
          <w:color w:val="000096"/>
        </w:rPr>
      </w:pPr>
      <w:r w:rsidRPr="00912B0D">
        <w:rPr>
          <w:color w:val="000096"/>
        </w:rPr>
        <w:t>&lt;/simpletable&gt;</w:t>
      </w:r>
    </w:p>
    <w:p w:rsidR="0019154E" w:rsidRPr="00912B0D" w:rsidRDefault="0019154E" w:rsidP="0019154E">
      <w:pPr>
        <w:pStyle w:val="Monospace"/>
        <w:ind w:left="720"/>
        <w:rPr>
          <w:color w:val="000096"/>
        </w:rPr>
      </w:pPr>
      <w:r w:rsidRPr="00912B0D">
        <w:rPr>
          <w:color w:val="000096"/>
        </w:rPr>
        <w:t>&lt;/section&gt;</w:t>
      </w:r>
    </w:p>
    <w:p w:rsidR="00287A26" w:rsidRPr="00912B0D" w:rsidRDefault="00287A26" w:rsidP="00287A26">
      <w:pPr>
        <w:pStyle w:val="Monospace"/>
        <w:ind w:firstLine="720"/>
      </w:pPr>
      <w:r w:rsidRPr="00912B0D">
        <w:rPr>
          <w:color w:val="000096"/>
        </w:rPr>
        <w:t>&lt;section&gt;</w:t>
      </w:r>
    </w:p>
    <w:p w:rsidR="00287A26" w:rsidRPr="00912B0D" w:rsidRDefault="00287A26" w:rsidP="00287A26">
      <w:pPr>
        <w:pStyle w:val="Monospace"/>
        <w:ind w:firstLine="720"/>
      </w:pPr>
      <w:r w:rsidRPr="00912B0D">
        <w:rPr>
          <w:color w:val="000096"/>
        </w:rPr>
        <w:t>&lt;p&gt;</w:t>
      </w:r>
      <w:r w:rsidRPr="00912B0D">
        <w:t>For details please read this briefing document.</w:t>
      </w:r>
      <w:r w:rsidRPr="00912B0D">
        <w:rPr>
          <w:color w:val="000096"/>
        </w:rPr>
        <w:t>&lt;/p&gt;</w:t>
      </w:r>
    </w:p>
    <w:p w:rsidR="00287A26" w:rsidRPr="00912B0D" w:rsidRDefault="00287A26" w:rsidP="00287A26">
      <w:pPr>
        <w:pStyle w:val="Monospace"/>
        <w:ind w:left="720"/>
      </w:pPr>
      <w:r w:rsidRPr="00912B0D">
        <w:rPr>
          <w:color w:val="000096"/>
        </w:rPr>
        <w:t>&lt;/section&gt;</w:t>
      </w:r>
    </w:p>
    <w:p w:rsidR="0019154E" w:rsidRPr="00912B0D" w:rsidRDefault="0019154E" w:rsidP="0019154E">
      <w:pPr>
        <w:pStyle w:val="Monospace"/>
      </w:pPr>
      <w:r w:rsidRPr="00912B0D">
        <w:rPr>
          <w:color w:val="000096"/>
        </w:rPr>
        <w:t>&lt;/conbody&gt;</w:t>
      </w:r>
      <w:r w:rsidRPr="00912B0D">
        <w:br/>
      </w:r>
      <w:r w:rsidRPr="00912B0D">
        <w:rPr>
          <w:color w:val="000096"/>
        </w:rPr>
        <w:t>&lt;/concept&gt;</w:t>
      </w:r>
    </w:p>
    <w:p w:rsidR="00080AF1" w:rsidRPr="00912B0D" w:rsidRDefault="00080AF1" w:rsidP="00936C79"/>
    <w:p w:rsidR="001A2D8A" w:rsidRPr="00EF21A3" w:rsidRDefault="001A2D8A" w:rsidP="001A2D8A">
      <w:pPr>
        <w:pStyle w:val="Heading3"/>
      </w:pPr>
      <w:bookmarkStart w:id="391" w:name="_Creating_Briefing_Leaflet"/>
      <w:bookmarkStart w:id="392" w:name="_Ref467607635"/>
      <w:bookmarkStart w:id="393" w:name="_Toc469647175"/>
      <w:bookmarkEnd w:id="391"/>
      <w:r w:rsidRPr="00EF21A3">
        <w:t xml:space="preserve">Creating </w:t>
      </w:r>
      <w:r w:rsidR="00E91AF4" w:rsidRPr="00EF21A3">
        <w:t>Explanation of Change</w:t>
      </w:r>
      <w:r w:rsidRPr="00EF21A3">
        <w:t xml:space="preserve"> topics</w:t>
      </w:r>
      <w:bookmarkEnd w:id="392"/>
      <w:bookmarkEnd w:id="393"/>
    </w:p>
    <w:p w:rsidR="001A2D8A" w:rsidRPr="00EF21A3" w:rsidRDefault="001A2D8A" w:rsidP="001A2D8A">
      <w:r w:rsidRPr="00EF21A3">
        <w:t xml:space="preserve">The </w:t>
      </w:r>
      <w:r w:rsidR="00E91AF4" w:rsidRPr="00EF21A3">
        <w:t>Explanation of Change</w:t>
      </w:r>
      <w:r w:rsidR="005A2F63" w:rsidRPr="00EF21A3">
        <w:t xml:space="preserve"> topics are </w:t>
      </w:r>
      <w:r w:rsidR="00207249" w:rsidRPr="00EF21A3">
        <w:t xml:space="preserve">created as </w:t>
      </w:r>
      <w:r w:rsidR="005A2F63" w:rsidRPr="00EF21A3">
        <w:t>&lt;concept&gt; topic</w:t>
      </w:r>
      <w:r w:rsidRPr="00EF21A3">
        <w:t>s.</w:t>
      </w:r>
      <w:r w:rsidR="00207249" w:rsidRPr="00EF21A3">
        <w:t xml:space="preserve"> You need several topics to create the </w:t>
      </w:r>
      <w:r w:rsidR="00293520" w:rsidRPr="00EF21A3">
        <w:t xml:space="preserve">desired structure for the </w:t>
      </w:r>
      <w:r w:rsidR="00207249" w:rsidRPr="00EF21A3">
        <w:t>content</w:t>
      </w:r>
      <w:r w:rsidR="00293520" w:rsidRPr="00EF21A3">
        <w:t xml:space="preserve">. Other topics are </w:t>
      </w:r>
      <w:r w:rsidR="00104A59" w:rsidRPr="00EF21A3">
        <w:t xml:space="preserve">real topics with paragraph content, but certain topics are </w:t>
      </w:r>
      <w:r w:rsidR="00293520" w:rsidRPr="00EF21A3">
        <w:t>just “heading topics” which means they only have a heading required for the structure.</w:t>
      </w:r>
    </w:p>
    <w:p w:rsidR="00293520" w:rsidRPr="00EF21A3" w:rsidRDefault="00293520" w:rsidP="001A2D8A"/>
    <w:p w:rsidR="00293520" w:rsidRPr="00260EBA" w:rsidRDefault="00293520" w:rsidP="00293520">
      <w:commentRangeStart w:id="394"/>
      <w:r w:rsidRPr="00EF21A3">
        <w:t xml:space="preserve">You must give an </w:t>
      </w:r>
      <w:r w:rsidRPr="00EF21A3">
        <w:rPr>
          <w:rStyle w:val="AttributeChar"/>
        </w:rPr>
        <w:t>@outputclass</w:t>
      </w:r>
      <w:r w:rsidRPr="00EF21A3">
        <w:t xml:space="preserve"> attribute “</w:t>
      </w:r>
      <w:r w:rsidRPr="00EF21A3">
        <w:rPr>
          <w:b/>
        </w:rPr>
        <w:t>change-topic</w:t>
      </w:r>
      <w:r w:rsidRPr="00EF21A3">
        <w:t xml:space="preserve">” to each </w:t>
      </w:r>
      <w:r w:rsidR="00E91AF4" w:rsidRPr="00EF21A3">
        <w:t>Explanation of Change</w:t>
      </w:r>
      <w:r w:rsidRPr="00EF21A3">
        <w:t xml:space="preserve"> topic.</w:t>
      </w:r>
      <w:r w:rsidRPr="00260EBA">
        <w:t xml:space="preserve"> </w:t>
      </w:r>
      <w:commentRangeEnd w:id="394"/>
      <w:r w:rsidR="00CE06C1">
        <w:rPr>
          <w:rStyle w:val="CommentReference"/>
        </w:rPr>
        <w:commentReference w:id="394"/>
      </w:r>
    </w:p>
    <w:p w:rsidR="00293520" w:rsidRPr="00260EBA" w:rsidRDefault="00293520" w:rsidP="001A2D8A"/>
    <w:p w:rsidR="00293520" w:rsidRPr="00260EBA" w:rsidRDefault="00293520" w:rsidP="001A2D8A">
      <w:r w:rsidRPr="00260EBA">
        <w:t xml:space="preserve">The example below </w:t>
      </w:r>
      <w:r w:rsidR="00CE7D8E" w:rsidRPr="00260EBA">
        <w:t>illustrates how content is</w:t>
      </w:r>
      <w:r w:rsidR="00BE25B4" w:rsidRPr="00260EBA">
        <w:t xml:space="preserve"> put together.</w:t>
      </w:r>
    </w:p>
    <w:p w:rsidR="00BE25B4" w:rsidRDefault="00BE25B4" w:rsidP="001A2D8A"/>
    <w:p w:rsidR="00E91AF4" w:rsidRDefault="00E91AF4" w:rsidP="001A2D8A"/>
    <w:p w:rsidR="00E91AF4" w:rsidRDefault="00E91AF4" w:rsidP="001A2D8A"/>
    <w:p w:rsidR="00E91AF4" w:rsidRDefault="00E91AF4" w:rsidP="001A2D8A"/>
    <w:p w:rsidR="00E91AF4" w:rsidRDefault="00E91AF4" w:rsidP="001A2D8A"/>
    <w:p w:rsidR="00E91AF4" w:rsidRDefault="00E91AF4" w:rsidP="001A2D8A"/>
    <w:p w:rsidR="00E91AF4" w:rsidRDefault="00E91AF4" w:rsidP="001A2D8A"/>
    <w:p w:rsidR="00E91AF4" w:rsidRDefault="00E91AF4" w:rsidP="001A2D8A"/>
    <w:p w:rsidR="00E91AF4" w:rsidRDefault="00E91AF4" w:rsidP="001A2D8A"/>
    <w:p w:rsidR="00293520" w:rsidRDefault="00293520" w:rsidP="001A2D8A">
      <w:r w:rsidRPr="00260EBA">
        <w:t>Example</w:t>
      </w:r>
      <w:r w:rsidR="00104A59" w:rsidRPr="00260EBA">
        <w:t xml:space="preserve"> page</w:t>
      </w:r>
      <w:r w:rsidRPr="00260EBA">
        <w:t xml:space="preserve"> from a Briefing Leaflet:</w:t>
      </w:r>
    </w:p>
    <w:p w:rsidR="00207249" w:rsidRPr="00293520" w:rsidRDefault="001A2D8A" w:rsidP="001A2D8A">
      <w:r w:rsidRPr="00293520">
        <w:rPr>
          <w:noProof/>
          <w:lang w:eastAsia="en-GB"/>
        </w:rPr>
        <w:drawing>
          <wp:anchor distT="0" distB="0" distL="114300" distR="114300" simplePos="0" relativeHeight="251652096" behindDoc="1" locked="0" layoutInCell="1" allowOverlap="1" wp14:anchorId="4A771CD6" wp14:editId="569A2DAF">
            <wp:simplePos x="0" y="0"/>
            <wp:positionH relativeFrom="margin">
              <wp:align>left</wp:align>
            </wp:positionH>
            <wp:positionV relativeFrom="paragraph">
              <wp:posOffset>85725</wp:posOffset>
            </wp:positionV>
            <wp:extent cx="3557270" cy="250190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57270" cy="2501900"/>
                    </a:xfrm>
                    <a:prstGeom prst="rect">
                      <a:avLst/>
                    </a:prstGeom>
                  </pic:spPr>
                </pic:pic>
              </a:graphicData>
            </a:graphic>
            <wp14:sizeRelH relativeFrom="margin">
              <wp14:pctWidth>0</wp14:pctWidth>
            </wp14:sizeRelH>
            <wp14:sizeRelV relativeFrom="margin">
              <wp14:pctHeight>0</wp14:pctHeight>
            </wp14:sizeRelV>
          </wp:anchor>
        </w:drawing>
      </w:r>
    </w:p>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207249" w:rsidRDefault="00207249" w:rsidP="001A2D8A"/>
    <w:p w:rsidR="00026D55" w:rsidRPr="00912B0D" w:rsidRDefault="00293520" w:rsidP="00026D55">
      <w:r w:rsidRPr="00260EBA">
        <w:t>Explanations for the topic structure:</w:t>
      </w:r>
    </w:p>
    <w:p w:rsidR="00026D55" w:rsidRDefault="00026D55" w:rsidP="001A2D8A"/>
    <w:tbl>
      <w:tblPr>
        <w:tblStyle w:val="TableGrid"/>
        <w:tblW w:w="0" w:type="auto"/>
        <w:tblInd w:w="137" w:type="dxa"/>
        <w:tblCellMar>
          <w:top w:w="113" w:type="dxa"/>
          <w:bottom w:w="113" w:type="dxa"/>
        </w:tblCellMar>
        <w:tblLook w:val="04A0" w:firstRow="1" w:lastRow="0" w:firstColumn="1" w:lastColumn="0" w:noHBand="0" w:noVBand="1"/>
      </w:tblPr>
      <w:tblGrid>
        <w:gridCol w:w="1941"/>
        <w:gridCol w:w="6848"/>
      </w:tblGrid>
      <w:tr w:rsidR="00D6769C" w:rsidRPr="005F1355" w:rsidTr="00D6769C">
        <w:tc>
          <w:tcPr>
            <w:tcW w:w="1941" w:type="dxa"/>
            <w:shd w:val="clear" w:color="auto" w:fill="FBE4D5" w:themeFill="accent2" w:themeFillTint="33"/>
          </w:tcPr>
          <w:p w:rsidR="00D6769C" w:rsidRPr="005F1355" w:rsidRDefault="00D6769C" w:rsidP="00F7795D">
            <w:pPr>
              <w:rPr>
                <w:b/>
              </w:rPr>
            </w:pPr>
            <w:r>
              <w:rPr>
                <w:b/>
              </w:rPr>
              <w:t>Text</w:t>
            </w:r>
            <w:r w:rsidR="00104A59">
              <w:rPr>
                <w:b/>
              </w:rPr>
              <w:t xml:space="preserve"> on page</w:t>
            </w:r>
          </w:p>
        </w:tc>
        <w:tc>
          <w:tcPr>
            <w:tcW w:w="6848" w:type="dxa"/>
            <w:shd w:val="clear" w:color="auto" w:fill="FBE4D5" w:themeFill="accent2" w:themeFillTint="33"/>
          </w:tcPr>
          <w:p w:rsidR="00D6769C" w:rsidRPr="005F1355" w:rsidRDefault="002212E2" w:rsidP="00F7795D">
            <w:pPr>
              <w:rPr>
                <w:b/>
              </w:rPr>
            </w:pPr>
            <w:r>
              <w:rPr>
                <w:b/>
              </w:rPr>
              <w:t>Explanation</w:t>
            </w:r>
          </w:p>
        </w:tc>
      </w:tr>
      <w:tr w:rsidR="00D6769C" w:rsidRPr="00260EBA" w:rsidTr="00D6769C">
        <w:tc>
          <w:tcPr>
            <w:tcW w:w="1941" w:type="dxa"/>
          </w:tcPr>
          <w:p w:rsidR="00D6769C" w:rsidRPr="00260EBA" w:rsidRDefault="00D6769C" w:rsidP="00F7795D">
            <w:pPr>
              <w:rPr>
                <w:b/>
              </w:rPr>
            </w:pPr>
            <w:r w:rsidRPr="00260EBA">
              <w:rPr>
                <w:b/>
              </w:rPr>
              <w:t>Module M1 Dealing with a train accident or train evacuation</w:t>
            </w:r>
          </w:p>
        </w:tc>
        <w:tc>
          <w:tcPr>
            <w:tcW w:w="6848" w:type="dxa"/>
          </w:tcPr>
          <w:p w:rsidR="00D6769C" w:rsidRPr="00260EBA" w:rsidRDefault="00D6769C" w:rsidP="00F7795D">
            <w:r w:rsidRPr="00260EBA">
              <w:t>&lt;concept&gt; topic.</w:t>
            </w:r>
          </w:p>
          <w:p w:rsidR="00D6769C" w:rsidRPr="00260EBA" w:rsidRDefault="00D6769C" w:rsidP="00F7795D"/>
          <w:p w:rsidR="00D6769C" w:rsidRPr="00260EBA" w:rsidRDefault="00D6769C" w:rsidP="00D6769C">
            <w:r w:rsidRPr="00260EBA">
              <w:t>The topic needs a &lt;title&gt; and a &lt;prolog&gt; but you can delete &lt;conbody&gt;</w:t>
            </w:r>
            <w:r w:rsidR="00BE25B4" w:rsidRPr="00260EBA">
              <w:t xml:space="preserve"> as it has no content</w:t>
            </w:r>
            <w:r w:rsidRPr="00260EBA">
              <w:t>.</w:t>
            </w:r>
          </w:p>
          <w:p w:rsidR="00D6769C" w:rsidRPr="00260EBA" w:rsidRDefault="00D6769C" w:rsidP="00D6769C"/>
          <w:p w:rsidR="00D6769C" w:rsidRPr="00260EBA" w:rsidRDefault="00D6769C" w:rsidP="00D6769C">
            <w:r w:rsidRPr="00260EBA">
              <w:t>This is a so-called “heading topic” as it only includes a heading but no other content.</w:t>
            </w:r>
          </w:p>
        </w:tc>
      </w:tr>
      <w:tr w:rsidR="00D6769C" w:rsidRPr="00260EBA" w:rsidTr="00D6769C">
        <w:tc>
          <w:tcPr>
            <w:tcW w:w="1941" w:type="dxa"/>
          </w:tcPr>
          <w:p w:rsidR="00D6769C" w:rsidRPr="00260EBA" w:rsidRDefault="00D6769C" w:rsidP="00F7795D">
            <w:pPr>
              <w:rPr>
                <w:b/>
              </w:rPr>
            </w:pPr>
            <w:r w:rsidRPr="00260EBA">
              <w:rPr>
                <w:b/>
              </w:rPr>
              <w:t>KEY CHANGES</w:t>
            </w:r>
          </w:p>
          <w:p w:rsidR="00D6769C" w:rsidRPr="00260EBA" w:rsidRDefault="00D6769C" w:rsidP="00F7795D">
            <w:r w:rsidRPr="00260EBA">
              <w:t>A new section has been added…</w:t>
            </w:r>
          </w:p>
        </w:tc>
        <w:tc>
          <w:tcPr>
            <w:tcW w:w="6848" w:type="dxa"/>
          </w:tcPr>
          <w:p w:rsidR="00D6769C" w:rsidRPr="00260EBA" w:rsidRDefault="00D6769C" w:rsidP="00F7795D">
            <w:r w:rsidRPr="00260EBA">
              <w:t>&lt;concept&gt; topic.</w:t>
            </w:r>
          </w:p>
          <w:p w:rsidR="00D6769C" w:rsidRPr="00260EBA" w:rsidRDefault="00D6769C" w:rsidP="00F7795D"/>
          <w:p w:rsidR="00D6769C" w:rsidRPr="00260EBA" w:rsidRDefault="00D6769C" w:rsidP="00D6769C">
            <w:r w:rsidRPr="00260EBA">
              <w:t>“KEY CHANGES” is in &lt;title&gt;.</w:t>
            </w:r>
          </w:p>
          <w:p w:rsidR="00D6769C" w:rsidRPr="00260EBA" w:rsidRDefault="00D6769C" w:rsidP="00D6769C"/>
          <w:p w:rsidR="00D6769C" w:rsidRPr="00260EBA" w:rsidRDefault="00D6769C" w:rsidP="00D6769C">
            <w:r w:rsidRPr="00260EBA">
              <w:t>The topic also has a &lt;prolog&gt;.</w:t>
            </w:r>
          </w:p>
          <w:p w:rsidR="00D6769C" w:rsidRPr="00260EBA" w:rsidRDefault="00D6769C" w:rsidP="00D6769C"/>
          <w:p w:rsidR="00D6769C" w:rsidRPr="00260EBA" w:rsidRDefault="00D6769C" w:rsidP="00F7795D">
            <w:r w:rsidRPr="00260EBA">
              <w:t>The paragraph text “A new section has been added…” is a &lt;p&gt; inside &lt;conbody&gt;.</w:t>
            </w:r>
          </w:p>
        </w:tc>
      </w:tr>
      <w:tr w:rsidR="00D6769C" w:rsidRPr="00260EBA" w:rsidTr="00D6769C">
        <w:tc>
          <w:tcPr>
            <w:tcW w:w="1941" w:type="dxa"/>
          </w:tcPr>
          <w:p w:rsidR="00D6769C" w:rsidRPr="00260EBA" w:rsidRDefault="00D6769C" w:rsidP="00F7795D">
            <w:pPr>
              <w:rPr>
                <w:b/>
              </w:rPr>
            </w:pPr>
            <w:r w:rsidRPr="00260EBA">
              <w:rPr>
                <w:b/>
              </w:rPr>
              <w:t>DETAIL OF CHANGES</w:t>
            </w:r>
          </w:p>
          <w:p w:rsidR="00D6769C" w:rsidRPr="00260EBA" w:rsidRDefault="00D6769C" w:rsidP="00F7795D">
            <w:pPr>
              <w:rPr>
                <w:b/>
              </w:rPr>
            </w:pPr>
            <w:r w:rsidRPr="00260EBA">
              <w:rPr>
                <w:b/>
              </w:rPr>
              <w:t>Section headings in bold relate to issue 3 of module M1</w:t>
            </w:r>
          </w:p>
        </w:tc>
        <w:tc>
          <w:tcPr>
            <w:tcW w:w="6848" w:type="dxa"/>
          </w:tcPr>
          <w:p w:rsidR="00D6769C" w:rsidRPr="00260EBA" w:rsidRDefault="00D6769C" w:rsidP="00D6769C">
            <w:r w:rsidRPr="00260EBA">
              <w:t>&lt;concept&gt; topic.</w:t>
            </w:r>
          </w:p>
          <w:p w:rsidR="00D6769C" w:rsidRPr="00260EBA" w:rsidRDefault="00D6769C" w:rsidP="00D6769C"/>
          <w:p w:rsidR="00D6769C" w:rsidRPr="00260EBA" w:rsidRDefault="00D6769C" w:rsidP="00D6769C">
            <w:r w:rsidRPr="00260EBA">
              <w:t>“DETAIL OF CHANGES” is in &lt;title&gt;.</w:t>
            </w:r>
          </w:p>
          <w:p w:rsidR="00D6769C" w:rsidRPr="00260EBA" w:rsidRDefault="00D6769C" w:rsidP="00D6769C"/>
          <w:p w:rsidR="00D6769C" w:rsidRPr="00260EBA" w:rsidRDefault="00D6769C" w:rsidP="00D6769C">
            <w:r w:rsidRPr="00260EBA">
              <w:t>The topic also has a &lt;prolog&gt;.</w:t>
            </w:r>
          </w:p>
          <w:p w:rsidR="00D6769C" w:rsidRPr="00260EBA" w:rsidRDefault="00D6769C" w:rsidP="00D6769C"/>
          <w:p w:rsidR="00D6769C" w:rsidRPr="00260EBA" w:rsidRDefault="00D6769C" w:rsidP="00D6769C">
            <w:r w:rsidRPr="00260EBA">
              <w:t>The bold text “Section headings in bold…” is a &lt;shortdesc&gt; before &lt;prolog&gt;.</w:t>
            </w:r>
          </w:p>
          <w:p w:rsidR="00D6769C" w:rsidRPr="00260EBA" w:rsidRDefault="00D6769C" w:rsidP="00D6769C"/>
          <w:p w:rsidR="00D6769C" w:rsidRPr="00260EBA" w:rsidRDefault="00D6769C" w:rsidP="00D6769C">
            <w:r w:rsidRPr="00260EBA">
              <w:t>You can delete &lt;conbody&gt;</w:t>
            </w:r>
            <w:r w:rsidR="00BE25B4" w:rsidRPr="00260EBA">
              <w:t xml:space="preserve"> as it has no content</w:t>
            </w:r>
            <w:r w:rsidRPr="00260EBA">
              <w:t>.</w:t>
            </w:r>
          </w:p>
          <w:p w:rsidR="00D6769C" w:rsidRPr="00260EBA" w:rsidRDefault="00D6769C" w:rsidP="00D6769C"/>
        </w:tc>
      </w:tr>
      <w:tr w:rsidR="00D6769C" w:rsidRPr="00260EBA" w:rsidTr="00D6769C">
        <w:tc>
          <w:tcPr>
            <w:tcW w:w="1941" w:type="dxa"/>
          </w:tcPr>
          <w:p w:rsidR="00D6769C" w:rsidRPr="00260EBA" w:rsidRDefault="00D6769C" w:rsidP="00F7795D">
            <w:pPr>
              <w:rPr>
                <w:b/>
              </w:rPr>
            </w:pPr>
            <w:r w:rsidRPr="00260EBA">
              <w:rPr>
                <w:b/>
              </w:rPr>
              <w:t>6. Evacuating a train</w:t>
            </w:r>
          </w:p>
        </w:tc>
        <w:tc>
          <w:tcPr>
            <w:tcW w:w="6848" w:type="dxa"/>
          </w:tcPr>
          <w:p w:rsidR="00D6769C" w:rsidRPr="00260EBA" w:rsidRDefault="00D6769C" w:rsidP="00D6769C">
            <w:r w:rsidRPr="00260EBA">
              <w:t>&lt;concept&gt; topic.</w:t>
            </w:r>
          </w:p>
          <w:p w:rsidR="00D6769C" w:rsidRPr="00260EBA" w:rsidRDefault="00D6769C" w:rsidP="00D6769C"/>
          <w:p w:rsidR="00D6769C" w:rsidRPr="00260EBA" w:rsidRDefault="00D6769C" w:rsidP="00D6769C">
            <w:r w:rsidRPr="00260EBA">
              <w:t>The topic needs a &lt;title&gt; and a &lt;prolog&gt; but you can delete &lt;conbody&gt;</w:t>
            </w:r>
            <w:r w:rsidR="00BE25B4" w:rsidRPr="00260EBA">
              <w:t xml:space="preserve"> as it has no content</w:t>
            </w:r>
            <w:r w:rsidRPr="00260EBA">
              <w:t>.</w:t>
            </w:r>
          </w:p>
          <w:p w:rsidR="00D6769C" w:rsidRPr="00260EBA" w:rsidRDefault="00D6769C" w:rsidP="00D6769C"/>
          <w:p w:rsidR="00D6769C" w:rsidRPr="00260EBA" w:rsidRDefault="00D6769C" w:rsidP="00D6769C">
            <w:r w:rsidRPr="00260EBA">
              <w:t>This is a so-called “heading topic” as it only includes a heading but no other content.</w:t>
            </w:r>
          </w:p>
        </w:tc>
      </w:tr>
      <w:tr w:rsidR="0080167E" w:rsidRPr="00260EBA" w:rsidTr="00D6769C">
        <w:tc>
          <w:tcPr>
            <w:tcW w:w="1941" w:type="dxa"/>
          </w:tcPr>
          <w:p w:rsidR="0080167E" w:rsidRPr="00260EBA" w:rsidRDefault="0080167E" w:rsidP="00F7795D">
            <w:pPr>
              <w:rPr>
                <w:b/>
              </w:rPr>
            </w:pPr>
            <w:r w:rsidRPr="00260EBA">
              <w:rPr>
                <w:b/>
              </w:rPr>
              <w:t>6.5 Signaller’s actions</w:t>
            </w:r>
          </w:p>
          <w:p w:rsidR="0080167E" w:rsidRPr="00260EBA" w:rsidRDefault="0080167E" w:rsidP="00F7795D">
            <w:r w:rsidRPr="00260EBA">
              <w:t>The section has been re-numbered...</w:t>
            </w:r>
          </w:p>
        </w:tc>
        <w:tc>
          <w:tcPr>
            <w:tcW w:w="6848" w:type="dxa"/>
          </w:tcPr>
          <w:p w:rsidR="0080167E" w:rsidRPr="00260EBA" w:rsidRDefault="0080167E" w:rsidP="0080167E">
            <w:r w:rsidRPr="00260EBA">
              <w:t>&lt;concept&gt; topic.</w:t>
            </w:r>
          </w:p>
          <w:p w:rsidR="0080167E" w:rsidRPr="00260EBA" w:rsidRDefault="0080167E" w:rsidP="0080167E"/>
          <w:p w:rsidR="0080167E" w:rsidRPr="00260EBA" w:rsidRDefault="0080167E" w:rsidP="0080167E">
            <w:r w:rsidRPr="00260EBA">
              <w:t>“6.5 Signaller’s actions” is in &lt;title&gt;.</w:t>
            </w:r>
          </w:p>
          <w:p w:rsidR="0080167E" w:rsidRPr="00260EBA" w:rsidRDefault="0080167E" w:rsidP="0080167E"/>
          <w:p w:rsidR="0080167E" w:rsidRPr="00260EBA" w:rsidRDefault="0080167E" w:rsidP="0080167E">
            <w:r w:rsidRPr="00260EBA">
              <w:t>The topic also has a &lt;prolog&gt;.</w:t>
            </w:r>
          </w:p>
          <w:p w:rsidR="0080167E" w:rsidRPr="00260EBA" w:rsidRDefault="0080167E" w:rsidP="0080167E"/>
          <w:p w:rsidR="0080167E" w:rsidRPr="00260EBA" w:rsidRDefault="0080167E" w:rsidP="0080167E">
            <w:r w:rsidRPr="00260EBA">
              <w:t>The paragraph text “The section has been re-numbered…” is a &lt;p&gt; inside &lt;conbody&gt;.</w:t>
            </w:r>
          </w:p>
        </w:tc>
      </w:tr>
      <w:tr w:rsidR="0080167E" w:rsidRPr="005F1355" w:rsidTr="00D6769C">
        <w:tc>
          <w:tcPr>
            <w:tcW w:w="1941" w:type="dxa"/>
          </w:tcPr>
          <w:p w:rsidR="0080167E" w:rsidRPr="00260EBA" w:rsidRDefault="0080167E" w:rsidP="00F7795D">
            <w:pPr>
              <w:rPr>
                <w:b/>
              </w:rPr>
            </w:pPr>
            <w:r w:rsidRPr="00260EBA">
              <w:rPr>
                <w:b/>
              </w:rPr>
              <w:t>6.6 Passenger safety</w:t>
            </w:r>
          </w:p>
          <w:p w:rsidR="0080167E" w:rsidRPr="00260EBA" w:rsidRDefault="0080167E" w:rsidP="00F7795D">
            <w:r w:rsidRPr="00260EBA">
              <w:t>The section has been re-numbered…</w:t>
            </w:r>
          </w:p>
        </w:tc>
        <w:tc>
          <w:tcPr>
            <w:tcW w:w="6848" w:type="dxa"/>
          </w:tcPr>
          <w:p w:rsidR="0080167E" w:rsidRPr="00260EBA" w:rsidRDefault="0080167E" w:rsidP="0080167E">
            <w:r w:rsidRPr="00260EBA">
              <w:t>&lt;concept&gt; topic.</w:t>
            </w:r>
          </w:p>
          <w:p w:rsidR="0080167E" w:rsidRPr="00260EBA" w:rsidRDefault="0080167E" w:rsidP="0080167E"/>
          <w:p w:rsidR="0080167E" w:rsidRPr="00260EBA" w:rsidRDefault="0080167E" w:rsidP="0080167E">
            <w:r w:rsidRPr="00260EBA">
              <w:t>“6.6 Passenger safety” is in &lt;title&gt;.</w:t>
            </w:r>
          </w:p>
          <w:p w:rsidR="0080167E" w:rsidRPr="00260EBA" w:rsidRDefault="0080167E" w:rsidP="0080167E"/>
          <w:p w:rsidR="0080167E" w:rsidRPr="00260EBA" w:rsidRDefault="0080167E" w:rsidP="0080167E">
            <w:r w:rsidRPr="00260EBA">
              <w:t>The topic also has a &lt;prolog&gt;.</w:t>
            </w:r>
          </w:p>
          <w:p w:rsidR="0080167E" w:rsidRPr="00260EBA" w:rsidRDefault="0080167E" w:rsidP="0080167E"/>
          <w:p w:rsidR="0080167E" w:rsidRPr="00260EBA" w:rsidRDefault="0080167E" w:rsidP="0080167E">
            <w:r w:rsidRPr="00260EBA">
              <w:t>The paragraph text “The section has been re-numbered…” is a &lt;p&gt; inside &lt;conbody&gt;.</w:t>
            </w:r>
          </w:p>
        </w:tc>
      </w:tr>
    </w:tbl>
    <w:p w:rsidR="001A2D8A" w:rsidRDefault="001A2D8A" w:rsidP="001A2D8A"/>
    <w:p w:rsidR="00E6567E" w:rsidRPr="00912B0D" w:rsidRDefault="00A61F69" w:rsidP="00A61F69">
      <w:pPr>
        <w:pStyle w:val="Heading3"/>
      </w:pPr>
      <w:bookmarkStart w:id="395" w:name="_Toc469647176"/>
      <w:r w:rsidRPr="00912B0D">
        <w:t xml:space="preserve">Creating </w:t>
      </w:r>
      <w:r w:rsidR="00EB7503" w:rsidRPr="00912B0D">
        <w:t xml:space="preserve">the </w:t>
      </w:r>
      <w:r w:rsidRPr="00912B0D">
        <w:t xml:space="preserve">Briefing Leaflet </w:t>
      </w:r>
      <w:r w:rsidR="00EB7503" w:rsidRPr="00912B0D">
        <w:t>book</w:t>
      </w:r>
      <w:r w:rsidRPr="00912B0D">
        <w:t>map</w:t>
      </w:r>
      <w:bookmarkEnd w:id="395"/>
    </w:p>
    <w:p w:rsidR="00A61F69" w:rsidRPr="00EF21A3" w:rsidRDefault="00EB7503" w:rsidP="00936C79">
      <w:r w:rsidRPr="00912B0D">
        <w:t xml:space="preserve">The Briefing Leaflet bookmap collects together the Briefing Leaflet summary and all module-specific </w:t>
      </w:r>
      <w:r w:rsidR="00E91AF4" w:rsidRPr="00EF21A3">
        <w:t>Explanation of Change</w:t>
      </w:r>
      <w:r w:rsidRPr="00EF21A3">
        <w:t xml:space="preserve"> topics. </w:t>
      </w:r>
      <w:r w:rsidR="00607422" w:rsidRPr="00EF21A3">
        <w:t>The bookmap includes the same elements and bookmeta metadata as all Rule Book module bookmaps. These elements and metadata are used for generating the front</w:t>
      </w:r>
      <w:r w:rsidR="00B82EB8" w:rsidRPr="00EF21A3">
        <w:t xml:space="preserve"> and back</w:t>
      </w:r>
      <w:r w:rsidR="00607422" w:rsidRPr="00EF21A3">
        <w:t xml:space="preserve"> cover of the Briefing Leaflet PDF and used in the digital Rule Book.</w:t>
      </w:r>
    </w:p>
    <w:p w:rsidR="00E573FC" w:rsidRPr="00EF21A3" w:rsidRDefault="00E573FC" w:rsidP="00936C79"/>
    <w:p w:rsidR="00607422" w:rsidRPr="00912B0D" w:rsidRDefault="00CE7D8E" w:rsidP="00936C79">
      <w:r w:rsidRPr="00EF21A3">
        <w:t xml:space="preserve">The </w:t>
      </w:r>
      <w:r w:rsidR="00E91AF4" w:rsidRPr="00EF21A3">
        <w:t>Explanation of Change</w:t>
      </w:r>
      <w:r w:rsidRPr="00EF21A3">
        <w:t xml:space="preserve"> topics</w:t>
      </w:r>
      <w:r w:rsidR="00607422" w:rsidRPr="00EF21A3">
        <w:t xml:space="preserve"> are all linked </w:t>
      </w:r>
      <w:r w:rsidRPr="00EF21A3">
        <w:t>in a nested structure</w:t>
      </w:r>
      <w:r w:rsidR="00B82EB8" w:rsidRPr="00EF21A3">
        <w:t xml:space="preserve"> inside a &lt;part&gt; element</w:t>
      </w:r>
      <w:r w:rsidR="00607422" w:rsidRPr="00EF21A3">
        <w:t>.</w:t>
      </w:r>
      <w:r w:rsidRPr="00EF21A3">
        <w:t xml:space="preserve"> Add all  topics </w:t>
      </w:r>
      <w:r w:rsidR="00E20E59" w:rsidRPr="00EF21A3">
        <w:t xml:space="preserve">required </w:t>
      </w:r>
      <w:r w:rsidRPr="00EF21A3">
        <w:t>for one module inside one &lt;part&gt;. For example, there will be &lt;part&gt; for Module M1, another &lt;part&gt; for Module M2, another &lt;part&gt; for Module T3, and so on. The multiple &lt;part&gt;</w:t>
      </w:r>
      <w:r w:rsidRPr="00260EBA">
        <w:t xml:space="preserve"> elements are used only for organisation purposes and making the bookmap easier to read.</w:t>
      </w:r>
    </w:p>
    <w:p w:rsidR="00607422" w:rsidRPr="00912B0D" w:rsidRDefault="00607422" w:rsidP="00936C79"/>
    <w:p w:rsidR="00607422" w:rsidRPr="00912B0D" w:rsidRDefault="00607422" w:rsidP="00936C79">
      <w:r w:rsidRPr="00912B0D">
        <w:t>For the sake of clarity, the elements in &lt;bookmeta&gt; have been removed from this example</w:t>
      </w:r>
      <w:r w:rsidR="005C7CEB" w:rsidRPr="00912B0D">
        <w:t>, but it needs to be added to the Briefing Leaflet bookmap too</w:t>
      </w:r>
      <w:r w:rsidRPr="00912B0D">
        <w:t>.</w:t>
      </w:r>
    </w:p>
    <w:p w:rsidR="00607422" w:rsidRPr="00912B0D" w:rsidRDefault="00607422" w:rsidP="00936C79"/>
    <w:p w:rsidR="00607422" w:rsidRPr="00912B0D" w:rsidRDefault="00607422" w:rsidP="00936C79">
      <w:pPr>
        <w:rPr>
          <w:b/>
        </w:rPr>
      </w:pPr>
      <w:r w:rsidRPr="00912B0D">
        <w:rPr>
          <w:b/>
        </w:rPr>
        <w:t>DITA example:</w:t>
      </w:r>
    </w:p>
    <w:p w:rsidR="00607422" w:rsidRDefault="00607422" w:rsidP="00607422">
      <w:pPr>
        <w:pStyle w:val="Monospace"/>
        <w:rPr>
          <w:color w:val="000096"/>
          <w:highlight w:val="white"/>
        </w:rPr>
      </w:pPr>
      <w:r>
        <w:rPr>
          <w:color w:val="000096"/>
          <w:highlight w:val="white"/>
        </w:rPr>
        <w:t>&lt;bookmap&gt;</w:t>
      </w:r>
    </w:p>
    <w:p w:rsidR="00607422" w:rsidRDefault="00607422" w:rsidP="006A43D5">
      <w:pPr>
        <w:pStyle w:val="Monospace"/>
        <w:rPr>
          <w:color w:val="000000"/>
          <w:highlight w:val="white"/>
        </w:rPr>
      </w:pPr>
      <w:r>
        <w:rPr>
          <w:color w:val="000096"/>
          <w:highlight w:val="white"/>
        </w:rPr>
        <w:t>&lt;booktitle&gt;</w:t>
      </w:r>
    </w:p>
    <w:p w:rsidR="00607422" w:rsidRDefault="00607422" w:rsidP="006A43D5">
      <w:pPr>
        <w:pStyle w:val="Monospace"/>
        <w:ind w:firstLine="720"/>
        <w:rPr>
          <w:color w:val="000096"/>
          <w:highlight w:val="white"/>
        </w:rPr>
      </w:pPr>
      <w:r>
        <w:rPr>
          <w:color w:val="000096"/>
          <w:highlight w:val="white"/>
        </w:rPr>
        <w:t>&lt;booklibrary&gt;</w:t>
      </w:r>
      <w:r>
        <w:rPr>
          <w:color w:val="000000"/>
          <w:highlight w:val="white"/>
        </w:rPr>
        <w:t>Rule Book</w:t>
      </w:r>
      <w:r>
        <w:rPr>
          <w:color w:val="000096"/>
          <w:highlight w:val="white"/>
        </w:rPr>
        <w:t>&lt;/booklibrary&gt;</w:t>
      </w:r>
    </w:p>
    <w:p w:rsidR="00607422" w:rsidRDefault="00607422" w:rsidP="006A43D5">
      <w:pPr>
        <w:pStyle w:val="Monospace"/>
        <w:ind w:firstLine="720"/>
        <w:rPr>
          <w:color w:val="000096"/>
          <w:highlight w:val="white"/>
        </w:rPr>
      </w:pPr>
      <w:r>
        <w:rPr>
          <w:color w:val="000096"/>
          <w:highlight w:val="white"/>
        </w:rPr>
        <w:t>&lt;mainbooktitle&gt;</w:t>
      </w:r>
      <w:r>
        <w:rPr>
          <w:color w:val="000000"/>
          <w:highlight w:val="white"/>
        </w:rPr>
        <w:t>Rule Book</w:t>
      </w:r>
      <w:r>
        <w:rPr>
          <w:color w:val="000096"/>
          <w:highlight w:val="white"/>
        </w:rPr>
        <w:t>&lt;/mainbooktitle&gt;</w:t>
      </w:r>
    </w:p>
    <w:p w:rsidR="00607422" w:rsidRDefault="00607422" w:rsidP="006A43D5">
      <w:pPr>
        <w:pStyle w:val="Monospace"/>
        <w:ind w:firstLine="720"/>
        <w:rPr>
          <w:color w:val="000096"/>
          <w:highlight w:val="white"/>
        </w:rPr>
      </w:pPr>
      <w:r>
        <w:rPr>
          <w:color w:val="000096"/>
          <w:highlight w:val="white"/>
        </w:rPr>
        <w:t>&lt;booktitlealt&gt;</w:t>
      </w:r>
      <w:r>
        <w:rPr>
          <w:color w:val="000000"/>
          <w:highlight w:val="white"/>
        </w:rPr>
        <w:t>Briefing Leaflet</w:t>
      </w:r>
      <w:r>
        <w:rPr>
          <w:color w:val="000096"/>
          <w:highlight w:val="white"/>
        </w:rPr>
        <w:t>&lt;/booktitlealt&gt;</w:t>
      </w:r>
    </w:p>
    <w:p w:rsidR="00607422" w:rsidRDefault="00607422" w:rsidP="006A43D5">
      <w:pPr>
        <w:pStyle w:val="Monospace"/>
        <w:rPr>
          <w:color w:val="000096"/>
          <w:highlight w:val="white"/>
        </w:rPr>
      </w:pPr>
      <w:r>
        <w:rPr>
          <w:color w:val="000096"/>
          <w:highlight w:val="white"/>
        </w:rPr>
        <w:t>&lt;/booktitle&gt;</w:t>
      </w:r>
    </w:p>
    <w:p w:rsidR="00607422" w:rsidRDefault="00607422" w:rsidP="006A43D5">
      <w:pPr>
        <w:pStyle w:val="Monospace"/>
        <w:rPr>
          <w:color w:val="000096"/>
          <w:highlight w:val="white"/>
        </w:rPr>
      </w:pPr>
      <w:r>
        <w:rPr>
          <w:color w:val="000096"/>
          <w:highlight w:val="white"/>
        </w:rPr>
        <w:t>&lt;bookmeta&gt;</w:t>
      </w:r>
    </w:p>
    <w:p w:rsidR="00343400" w:rsidRDefault="00607422" w:rsidP="00343400">
      <w:pPr>
        <w:shd w:val="clear" w:color="auto" w:fill="FFFFFF"/>
        <w:autoSpaceDE w:val="0"/>
        <w:autoSpaceDN w:val="0"/>
        <w:adjustRightInd w:val="0"/>
        <w:rPr>
          <w:rFonts w:ascii="Courier New" w:hAnsi="Courier New" w:cs="Courier New"/>
          <w:color w:val="000096"/>
          <w:sz w:val="20"/>
          <w:szCs w:val="20"/>
          <w:highlight w:val="white"/>
        </w:rPr>
      </w:pPr>
      <w:r>
        <w:rPr>
          <w:color w:val="000096"/>
          <w:highlight w:val="white"/>
        </w:rPr>
        <w:t>...</w:t>
      </w:r>
      <w:r>
        <w:rPr>
          <w:color w:val="000000"/>
          <w:highlight w:val="white"/>
        </w:rPr>
        <w:br/>
      </w:r>
      <w:r w:rsidRPr="00343400">
        <w:rPr>
          <w:rFonts w:ascii="Courier New" w:hAnsi="Courier New" w:cs="Courier New"/>
          <w:color w:val="000096"/>
          <w:sz w:val="20"/>
          <w:szCs w:val="20"/>
          <w:highlight w:val="white"/>
        </w:rPr>
        <w:t>&lt;/bookmeta&gt;</w:t>
      </w:r>
      <w:r w:rsidRPr="00343400">
        <w:rPr>
          <w:rFonts w:ascii="Courier New" w:hAnsi="Courier New" w:cs="Courier New"/>
          <w:color w:val="000000"/>
          <w:sz w:val="20"/>
          <w:szCs w:val="20"/>
          <w:highlight w:val="white"/>
        </w:rPr>
        <w:br/>
      </w:r>
      <w:r w:rsidR="00343400" w:rsidRPr="00343400">
        <w:rPr>
          <w:rFonts w:ascii="Courier New" w:hAnsi="Courier New" w:cs="Courier New"/>
          <w:color w:val="000096"/>
          <w:sz w:val="20"/>
          <w:szCs w:val="20"/>
          <w:highlight w:val="white"/>
        </w:rPr>
        <w:t>&lt;part&gt;</w:t>
      </w:r>
      <w:r w:rsidR="00343400" w:rsidRPr="00343400">
        <w:rPr>
          <w:rFonts w:ascii="Courier New" w:hAnsi="Courier New" w:cs="Courier New"/>
          <w:color w:val="000000"/>
          <w:sz w:val="20"/>
          <w:szCs w:val="20"/>
          <w:highlight w:val="white"/>
        </w:rPr>
        <w:br/>
      </w:r>
      <w:r w:rsidR="00343400" w:rsidRPr="00343400">
        <w:rPr>
          <w:rFonts w:ascii="Courier New" w:hAnsi="Courier New" w:cs="Courier New"/>
          <w:color w:val="000000"/>
          <w:sz w:val="20"/>
          <w:szCs w:val="20"/>
          <w:highlight w:val="white"/>
        </w:rPr>
        <w:tab/>
      </w:r>
      <w:r w:rsidR="00343400" w:rsidRPr="00343400">
        <w:rPr>
          <w:rFonts w:ascii="Courier New" w:hAnsi="Courier New" w:cs="Courier New"/>
          <w:color w:val="000096"/>
          <w:sz w:val="20"/>
          <w:szCs w:val="20"/>
          <w:highlight w:val="white"/>
        </w:rPr>
        <w:t>&lt;topicref</w:t>
      </w:r>
      <w:r w:rsidR="00343400" w:rsidRPr="00343400">
        <w:rPr>
          <w:rFonts w:ascii="Courier New" w:hAnsi="Courier New" w:cs="Courier New"/>
          <w:color w:val="F5844C"/>
          <w:sz w:val="20"/>
          <w:szCs w:val="20"/>
          <w:highlight w:val="white"/>
        </w:rPr>
        <w:t xml:space="preserve"> href</w:t>
      </w:r>
      <w:r w:rsidR="00343400" w:rsidRPr="00343400">
        <w:rPr>
          <w:rFonts w:ascii="Courier New" w:hAnsi="Courier New" w:cs="Courier New"/>
          <w:color w:val="FF8040"/>
          <w:sz w:val="20"/>
          <w:szCs w:val="20"/>
          <w:highlight w:val="white"/>
        </w:rPr>
        <w:t>=</w:t>
      </w:r>
      <w:r w:rsidR="00343400" w:rsidRPr="00343400">
        <w:rPr>
          <w:rFonts w:ascii="Courier New" w:hAnsi="Courier New" w:cs="Courier New"/>
          <w:color w:val="993300"/>
          <w:sz w:val="20"/>
          <w:szCs w:val="20"/>
          <w:highlight w:val="white"/>
        </w:rPr>
        <w:t>"briefing_leaflet_summary.dita"</w:t>
      </w:r>
      <w:r w:rsidR="00343400" w:rsidRPr="00343400">
        <w:rPr>
          <w:rFonts w:ascii="Courier New" w:hAnsi="Courier New" w:cs="Courier New"/>
          <w:color w:val="000096"/>
          <w:sz w:val="20"/>
          <w:szCs w:val="20"/>
          <w:highlight w:val="white"/>
        </w:rPr>
        <w:t>/&gt;</w:t>
      </w:r>
      <w:r w:rsidR="00343400" w:rsidRPr="00343400">
        <w:rPr>
          <w:rFonts w:ascii="Courier New" w:hAnsi="Courier New" w:cs="Courier New"/>
          <w:color w:val="000000"/>
          <w:sz w:val="20"/>
          <w:szCs w:val="20"/>
          <w:highlight w:val="white"/>
        </w:rPr>
        <w:br/>
      </w:r>
      <w:r w:rsidR="00343400" w:rsidRPr="00343400">
        <w:rPr>
          <w:rFonts w:ascii="Courier New" w:hAnsi="Courier New" w:cs="Courier New"/>
          <w:color w:val="000096"/>
          <w:sz w:val="20"/>
          <w:szCs w:val="20"/>
          <w:highlight w:val="white"/>
        </w:rPr>
        <w:t>&lt;/part&gt;</w:t>
      </w:r>
    </w:p>
    <w:p w:rsidR="00343400" w:rsidRDefault="00343400" w:rsidP="00343400">
      <w:pPr>
        <w:shd w:val="clear" w:color="auto" w:fill="FFFFFF"/>
        <w:autoSpaceDE w:val="0"/>
        <w:autoSpaceDN w:val="0"/>
        <w:adjustRightInd w:val="0"/>
        <w:rPr>
          <w:rFonts w:ascii="Courier New" w:hAnsi="Courier New" w:cs="Courier New"/>
          <w:color w:val="000096"/>
          <w:sz w:val="20"/>
          <w:szCs w:val="20"/>
          <w:highlight w:val="white"/>
        </w:rPr>
      </w:pPr>
    </w:p>
    <w:p w:rsidR="00343400" w:rsidRDefault="00343400" w:rsidP="00343400">
      <w:pPr>
        <w:shd w:val="clear" w:color="auto" w:fill="FFFFFF"/>
        <w:autoSpaceDE w:val="0"/>
        <w:autoSpaceDN w:val="0"/>
        <w:adjustRightInd w:val="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&lt;part&gt;</w:t>
      </w:r>
      <w:r w:rsidRPr="00343400">
        <w:rPr>
          <w:rFonts w:ascii="Courier New" w:hAnsi="Courier New" w:cs="Courier New"/>
          <w:color w:val="000000"/>
          <w:sz w:val="20"/>
          <w:szCs w:val="20"/>
          <w:highlight w:val="white"/>
        </w:rPr>
        <w:br/>
      </w:r>
      <w:r w:rsidRPr="00343400">
        <w:rPr>
          <w:rFonts w:ascii="Courier New" w:hAnsi="Courier New" w:cs="Courier New"/>
          <w:color w:val="000000"/>
          <w:sz w:val="20"/>
          <w:szCs w:val="20"/>
          <w:highlight w:val="white"/>
        </w:rPr>
        <w:tab/>
      </w: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Pr="00343400">
        <w:rPr>
          <w:rFonts w:ascii="Courier New" w:hAnsi="Courier New" w:cs="Courier New"/>
          <w:color w:val="993300"/>
          <w:sz w:val="20"/>
          <w:szCs w:val="20"/>
          <w:highlight w:val="white"/>
        </w:rPr>
        <w:t>"M1_heading.dita"</w:t>
      </w:r>
      <w:r w:rsidRPr="00343400">
        <w:rPr>
          <w:rFonts w:ascii="Courier New" w:hAnsi="Courier New" w:cs="Courier New"/>
          <w:color w:val="000096"/>
          <w:sz w:val="20"/>
          <w:szCs w:val="20"/>
          <w:highlight w:val="white"/>
        </w:rPr>
        <w:t>&gt;</w:t>
      </w:r>
    </w:p>
    <w:p w:rsidR="00343400" w:rsidRDefault="00343400" w:rsidP="00343400">
      <w:pPr>
        <w:shd w:val="clear" w:color="auto" w:fill="FFFFFF"/>
        <w:autoSpaceDE w:val="0"/>
        <w:autoSpaceDN w:val="0"/>
        <w:adjustRightInd w:val="0"/>
        <w:ind w:left="72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Pr="00343400">
        <w:rPr>
          <w:rFonts w:ascii="Courier New" w:hAnsi="Courier New" w:cs="Courier New"/>
          <w:color w:val="993300"/>
          <w:sz w:val="20"/>
          <w:szCs w:val="20"/>
          <w:highlight w:val="white"/>
        </w:rPr>
        <w:t>"M1_key_changes.dita"</w:t>
      </w:r>
      <w:r w:rsidRPr="00343400">
        <w:rPr>
          <w:rFonts w:ascii="Courier New" w:hAnsi="Courier New" w:cs="Courier New"/>
          <w:color w:val="000096"/>
          <w:sz w:val="20"/>
          <w:szCs w:val="20"/>
          <w:highlight w:val="white"/>
        </w:rPr>
        <w:t>/&gt;</w:t>
      </w:r>
      <w:r w:rsidRPr="00343400">
        <w:rPr>
          <w:rFonts w:ascii="Courier New" w:hAnsi="Courier New" w:cs="Courier New"/>
          <w:color w:val="000000"/>
          <w:sz w:val="20"/>
          <w:szCs w:val="20"/>
          <w:highlight w:val="white"/>
        </w:rPr>
        <w:br/>
      </w:r>
      <w:r w:rsidRPr="00343400">
        <w:rPr>
          <w:rFonts w:ascii="Courier New" w:hAnsi="Courier New" w:cs="Courier New"/>
          <w:color w:val="000000"/>
          <w:sz w:val="20"/>
          <w:szCs w:val="20"/>
          <w:highlight w:val="white"/>
        </w:rPr>
        <w:tab/>
      </w:r>
      <w:r w:rsidRPr="00343400">
        <w:rPr>
          <w:rFonts w:ascii="Courier New" w:hAnsi="Courier New" w:cs="Courier New"/>
          <w:color w:val="000096"/>
          <w:sz w:val="20"/>
          <w:szCs w:val="20"/>
          <w:highlight w:val="white"/>
        </w:rPr>
        <w:t>&lt;topicref</w:t>
      </w:r>
      <w:r>
        <w:rPr>
          <w:rFonts w:ascii="Courier New" w:hAnsi="Courier New" w:cs="Courier New"/>
          <w:color w:val="F5844C"/>
          <w:sz w:val="20"/>
          <w:szCs w:val="20"/>
          <w:highlight w:val="white"/>
        </w:rPr>
        <w:t xml:space="preserve"> </w:t>
      </w:r>
      <w:r w:rsidRPr="00343400">
        <w:rPr>
          <w:rFonts w:ascii="Courier New" w:hAnsi="Courier New" w:cs="Courier New"/>
          <w:color w:val="F5844C"/>
          <w:sz w:val="20"/>
          <w:szCs w:val="20"/>
          <w:highlight w:val="white"/>
        </w:rPr>
        <w:t>href</w:t>
      </w:r>
      <w:r w:rsidRPr="00343400">
        <w:rPr>
          <w:rFonts w:ascii="Courier New" w:hAnsi="Courier New" w:cs="Courier New"/>
          <w:color w:val="FF8040"/>
          <w:sz w:val="20"/>
          <w:szCs w:val="20"/>
          <w:highlight w:val="white"/>
        </w:rPr>
        <w:t>=</w:t>
      </w:r>
      <w:r w:rsidRPr="00343400">
        <w:rPr>
          <w:rFonts w:ascii="Courier New" w:hAnsi="Courier New" w:cs="Courier New"/>
          <w:color w:val="993300"/>
          <w:sz w:val="20"/>
          <w:szCs w:val="20"/>
          <w:highlight w:val="white"/>
        </w:rPr>
        <w:t>"M1_detail_of_changes.dita"</w:t>
      </w:r>
      <w:r w:rsidRPr="00343400">
        <w:rPr>
          <w:rFonts w:ascii="Courier New" w:hAnsi="Courier New" w:cs="Courier New"/>
          <w:color w:val="000096"/>
          <w:sz w:val="20"/>
          <w:szCs w:val="20"/>
          <w:highlight w:val="white"/>
        </w:rPr>
        <w:t>&gt;</w:t>
      </w:r>
    </w:p>
    <w:p w:rsidR="00343400" w:rsidRDefault="00343400" w:rsidP="00343400">
      <w:pPr>
        <w:shd w:val="clear" w:color="auto" w:fill="FFFFFF"/>
        <w:autoSpaceDE w:val="0"/>
        <w:autoSpaceDN w:val="0"/>
        <w:adjustRightInd w:val="0"/>
        <w:ind w:left="144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M1_change_6_heading.dita"</w:t>
      </w:r>
      <w:r w:rsidRPr="00343400">
        <w:rPr>
          <w:rFonts w:ascii="Courier New" w:hAnsi="Courier New" w:cs="Courier New"/>
          <w:color w:val="000096"/>
          <w:sz w:val="20"/>
          <w:szCs w:val="20"/>
          <w:highlight w:val="white"/>
        </w:rPr>
        <w:t>&gt;</w:t>
      </w:r>
    </w:p>
    <w:p w:rsidR="00343400" w:rsidRDefault="00343400" w:rsidP="00343400">
      <w:pPr>
        <w:shd w:val="clear" w:color="auto" w:fill="FFFFFF"/>
        <w:autoSpaceDE w:val="0"/>
        <w:autoSpaceDN w:val="0"/>
        <w:adjustRightInd w:val="0"/>
        <w:ind w:left="216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M1_change_6_5.dita"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216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Pr="00343400">
        <w:rPr>
          <w:rFonts w:ascii="Courier New" w:hAnsi="Courier New" w:cs="Courier New"/>
          <w:color w:val="993300"/>
          <w:sz w:val="20"/>
          <w:szCs w:val="20"/>
          <w:highlight w:val="white"/>
        </w:rPr>
        <w:t>"M1_change_6_6.dita"</w:t>
      </w:r>
      <w:r w:rsidRPr="00343400">
        <w:rPr>
          <w:rFonts w:ascii="Courier New" w:hAnsi="Courier New" w:cs="Courier New"/>
          <w:color w:val="000096"/>
          <w:sz w:val="20"/>
          <w:szCs w:val="20"/>
          <w:highlight w:val="white"/>
        </w:rPr>
        <w:t>/&gt;</w:t>
      </w:r>
      <w:r>
        <w:rPr>
          <w:rFonts w:ascii="Courier New" w:hAnsi="Courier New" w:cs="Courier New"/>
          <w:color w:val="000000"/>
          <w:sz w:val="20"/>
          <w:szCs w:val="20"/>
          <w:highlight w:val="white"/>
        </w:rPr>
        <w:br/>
      </w:r>
      <w:r w:rsidRPr="00343400">
        <w:rPr>
          <w:rFonts w:ascii="Courier New" w:hAnsi="Courier New" w:cs="Courier New"/>
          <w:color w:val="000096"/>
          <w:sz w:val="20"/>
          <w:szCs w:val="20"/>
          <w:highlight w:val="white"/>
        </w:rPr>
        <w:t>&lt;/topicref&gt;</w:t>
      </w:r>
    </w:p>
    <w:p w:rsidR="001E7AD5" w:rsidRDefault="00343400" w:rsidP="001E7AD5">
      <w:pPr>
        <w:shd w:val="clear" w:color="auto" w:fill="FFFFFF"/>
        <w:autoSpaceDE w:val="0"/>
        <w:autoSpaceDN w:val="0"/>
        <w:adjustRightInd w:val="0"/>
        <w:ind w:left="72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&lt;/topicref&gt;</w:t>
      </w:r>
      <w:r w:rsidRPr="00343400">
        <w:rPr>
          <w:rFonts w:ascii="Courier New" w:hAnsi="Courier New" w:cs="Courier New"/>
          <w:color w:val="000000"/>
          <w:sz w:val="20"/>
          <w:szCs w:val="20"/>
          <w:highlight w:val="white"/>
        </w:rPr>
        <w:br/>
      </w:r>
      <w:r w:rsidRPr="00343400">
        <w:rPr>
          <w:rFonts w:ascii="Courier New" w:hAnsi="Courier New" w:cs="Courier New"/>
          <w:color w:val="000096"/>
          <w:sz w:val="20"/>
          <w:szCs w:val="20"/>
          <w:highlight w:val="white"/>
        </w:rPr>
        <w:t>&lt;/topicref&gt;</w:t>
      </w:r>
    </w:p>
    <w:p w:rsidR="001E7AD5" w:rsidRDefault="00343400" w:rsidP="001E7AD5">
      <w:pPr>
        <w:shd w:val="clear" w:color="auto" w:fill="FFFFFF"/>
        <w:autoSpaceDE w:val="0"/>
        <w:autoSpaceDN w:val="0"/>
        <w:adjustRightInd w:val="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&lt;/part&gt;</w:t>
      </w:r>
      <w:r w:rsidRPr="00343400">
        <w:rPr>
          <w:rFonts w:ascii="Courier New" w:hAnsi="Courier New" w:cs="Courier New"/>
          <w:color w:val="000000"/>
          <w:sz w:val="20"/>
          <w:szCs w:val="20"/>
          <w:highlight w:val="white"/>
        </w:rPr>
        <w:br/>
      </w:r>
      <w:r w:rsidRPr="00343400">
        <w:rPr>
          <w:rFonts w:ascii="Courier New" w:hAnsi="Courier New" w:cs="Courier New"/>
          <w:color w:val="000096"/>
          <w:sz w:val="20"/>
          <w:szCs w:val="20"/>
          <w:highlight w:val="white"/>
        </w:rPr>
        <w:t>&lt;part&gt;</w:t>
      </w:r>
    </w:p>
    <w:p w:rsidR="001E7AD5" w:rsidRDefault="00343400" w:rsidP="001E7AD5">
      <w:pPr>
        <w:shd w:val="clear" w:color="auto" w:fill="FFFFFF"/>
        <w:autoSpaceDE w:val="0"/>
        <w:autoSpaceDN w:val="0"/>
        <w:adjustRightInd w:val="0"/>
        <w:ind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M2_heading.dita"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72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M2_key_changes.dita"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72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M2_detail_of_changes.dita"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144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M2_change_3_heading.dita"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216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M2_change_3_3.dita"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216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w:t>
      </w:r>
      <w:r w:rsidRPr="00343400">
        <w:rPr>
          <w:rFonts w:ascii="Courier New" w:hAnsi="Courier New" w:cs="Courier New"/>
          <w:color w:val="F5844C"/>
          <w:sz w:val="20"/>
          <w:szCs w:val="20"/>
          <w:highlight w:val="white"/>
        </w:rPr>
        <w:t xml:space="preserve"> href</w:t>
      </w:r>
      <w:r w:rsidRPr="00343400">
        <w:rPr>
          <w:rFonts w:ascii="Courier New" w:hAnsi="Courier New" w:cs="Courier New"/>
          <w:color w:val="FF8040"/>
          <w:sz w:val="20"/>
          <w:szCs w:val="20"/>
          <w:highlight w:val="white"/>
        </w:rPr>
        <w:t>=</w:t>
      </w:r>
      <w:r w:rsidR="001E7AD5">
        <w:rPr>
          <w:rFonts w:ascii="Courier New" w:hAnsi="Courier New" w:cs="Courier New"/>
          <w:color w:val="993300"/>
          <w:sz w:val="20"/>
          <w:szCs w:val="20"/>
          <w:highlight w:val="white"/>
        </w:rPr>
        <w:t>"</w:t>
      </w:r>
      <w:r w:rsidRPr="00343400">
        <w:rPr>
          <w:rFonts w:ascii="Courier New" w:hAnsi="Courier New" w:cs="Courier New"/>
          <w:color w:val="993300"/>
          <w:sz w:val="20"/>
          <w:szCs w:val="20"/>
          <w:highlight w:val="white"/>
        </w:rPr>
        <w:t>M2_change_3_6.dita"</w:t>
      </w:r>
      <w:r w:rsidRPr="00343400">
        <w:rPr>
          <w:rFonts w:ascii="Courier New" w:hAnsi="Courier New" w:cs="Courier New"/>
          <w:color w:val="000096"/>
          <w:sz w:val="20"/>
          <w:szCs w:val="20"/>
          <w:highlight w:val="white"/>
        </w:rPr>
        <w:t>/&gt;</w:t>
      </w:r>
    </w:p>
    <w:p w:rsidR="001E7AD5" w:rsidRDefault="00343400" w:rsidP="001E7AD5">
      <w:pPr>
        <w:shd w:val="clear" w:color="auto" w:fill="FFFFFF"/>
        <w:autoSpaceDE w:val="0"/>
        <w:autoSpaceDN w:val="0"/>
        <w:adjustRightInd w:val="0"/>
        <w:ind w:left="216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&lt;/topicref&gt;</w:t>
      </w:r>
    </w:p>
    <w:p w:rsidR="001E7AD5" w:rsidRDefault="00343400" w:rsidP="001E7AD5">
      <w:pPr>
        <w:shd w:val="clear" w:color="auto" w:fill="FFFFFF"/>
        <w:autoSpaceDE w:val="0"/>
        <w:autoSpaceDN w:val="0"/>
        <w:adjustRightInd w:val="0"/>
        <w:ind w:left="720" w:firstLine="72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&lt;/topicref&gt;</w:t>
      </w:r>
      <w:r w:rsidR="001E7AD5">
        <w:rPr>
          <w:rFonts w:ascii="Courier New" w:hAnsi="Courier New" w:cs="Courier New"/>
          <w:color w:val="000000"/>
          <w:sz w:val="20"/>
          <w:szCs w:val="20"/>
          <w:highlight w:val="white"/>
        </w:rPr>
        <w:br/>
      </w:r>
      <w:r w:rsidRPr="00343400">
        <w:rPr>
          <w:rFonts w:ascii="Courier New" w:hAnsi="Courier New" w:cs="Courier New"/>
          <w:color w:val="000096"/>
          <w:sz w:val="20"/>
          <w:szCs w:val="20"/>
          <w:highlight w:val="white"/>
        </w:rPr>
        <w:t>&lt;/topicref&gt;</w:t>
      </w:r>
    </w:p>
    <w:p w:rsidR="00343400" w:rsidRPr="001E7AD5" w:rsidRDefault="00343400" w:rsidP="001E7AD5">
      <w:pPr>
        <w:shd w:val="clear" w:color="auto" w:fill="FFFFFF"/>
        <w:autoSpaceDE w:val="0"/>
        <w:autoSpaceDN w:val="0"/>
        <w:adjustRightInd w:val="0"/>
        <w:rPr>
          <w:rFonts w:ascii="Courier New" w:hAnsi="Courier New" w:cs="Courier New"/>
          <w:color w:val="000000"/>
          <w:sz w:val="20"/>
          <w:szCs w:val="20"/>
          <w:highlight w:val="white"/>
        </w:rPr>
      </w:pPr>
      <w:r w:rsidRPr="00343400">
        <w:rPr>
          <w:rFonts w:ascii="Courier New" w:hAnsi="Courier New" w:cs="Courier New"/>
          <w:color w:val="000096"/>
          <w:sz w:val="20"/>
          <w:szCs w:val="20"/>
          <w:highlight w:val="white"/>
        </w:rPr>
        <w:t>&lt;/part&gt;</w:t>
      </w:r>
    </w:p>
    <w:p w:rsidR="00607422" w:rsidRDefault="00607422" w:rsidP="00343400">
      <w:pPr>
        <w:pStyle w:val="Monospace"/>
        <w:rPr>
          <w:highlight w:val="white"/>
        </w:rPr>
      </w:pPr>
      <w:r>
        <w:rPr>
          <w:color w:val="000096"/>
          <w:highlight w:val="white"/>
        </w:rPr>
        <w:t>&lt;/bookmap&gt;</w:t>
      </w:r>
    </w:p>
    <w:p w:rsidR="00607422" w:rsidRDefault="00607422" w:rsidP="00936C79">
      <w:pPr>
        <w:rPr>
          <w:highlight w:val="yellow"/>
        </w:rPr>
      </w:pPr>
    </w:p>
    <w:p w:rsidR="00A2740A" w:rsidRPr="005F1355" w:rsidRDefault="00A2740A" w:rsidP="00A2740A">
      <w:pPr>
        <w:pStyle w:val="Heading4"/>
      </w:pPr>
      <w:r w:rsidRPr="005F1355">
        <w:t>Bookmeta in Briefing Leaflet bookmaps</w:t>
      </w:r>
    </w:p>
    <w:p w:rsidR="00A2740A" w:rsidRPr="005F1355" w:rsidRDefault="00A2740A" w:rsidP="00A2740A">
      <w:r w:rsidRPr="005F1355">
        <w:t xml:space="preserve">Nest the following elements, in the order specified, within the </w:t>
      </w:r>
      <w:r w:rsidRPr="005F1355">
        <w:rPr>
          <w:rStyle w:val="MonospaceChar"/>
        </w:rPr>
        <w:t>&lt;bookmeta&gt;</w:t>
      </w:r>
      <w:r w:rsidRPr="005F1355">
        <w:t xml:space="preserve"> element in your bookmap:</w:t>
      </w:r>
    </w:p>
    <w:p w:rsidR="00A2740A" w:rsidRPr="005F1355" w:rsidRDefault="00A2740A" w:rsidP="00A2740A"/>
    <w:tbl>
      <w:tblPr>
        <w:tblStyle w:val="TableGrid"/>
        <w:tblW w:w="0" w:type="auto"/>
        <w:tblCellMar>
          <w:top w:w="113" w:type="dxa"/>
          <w:bottom w:w="113" w:type="dxa"/>
        </w:tblCellMar>
        <w:tblLook w:val="04A0" w:firstRow="1" w:lastRow="0" w:firstColumn="1" w:lastColumn="0" w:noHBand="0" w:noVBand="1"/>
      </w:tblPr>
      <w:tblGrid>
        <w:gridCol w:w="2484"/>
        <w:gridCol w:w="6532"/>
      </w:tblGrid>
      <w:tr w:rsidR="00A2740A" w:rsidRPr="005F1355" w:rsidTr="00A2237C">
        <w:tc>
          <w:tcPr>
            <w:tcW w:w="2484" w:type="dxa"/>
            <w:shd w:val="clear" w:color="auto" w:fill="FBE4D5" w:themeFill="accent2" w:themeFillTint="33"/>
          </w:tcPr>
          <w:p w:rsidR="00A2740A" w:rsidRPr="005F1355" w:rsidRDefault="00A2740A" w:rsidP="000C0C73">
            <w:pPr>
              <w:rPr>
                <w:b/>
              </w:rPr>
            </w:pPr>
            <w:r w:rsidRPr="005F1355">
              <w:rPr>
                <w:b/>
              </w:rPr>
              <w:t>Element</w:t>
            </w:r>
          </w:p>
        </w:tc>
        <w:tc>
          <w:tcPr>
            <w:tcW w:w="6532"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A2237C">
        <w:tc>
          <w:tcPr>
            <w:tcW w:w="2484" w:type="dxa"/>
          </w:tcPr>
          <w:p w:rsidR="00A2740A" w:rsidRPr="005F1355" w:rsidRDefault="00A2740A" w:rsidP="000C0C73">
            <w:pPr>
              <w:rPr>
                <w:b/>
              </w:rPr>
            </w:pPr>
            <w:r w:rsidRPr="005F1355">
              <w:rPr>
                <w:b/>
              </w:rPr>
              <w:t>&lt;authorinformation&gt;</w:t>
            </w:r>
          </w:p>
          <w:p w:rsidR="00A2740A" w:rsidRPr="005F1355" w:rsidRDefault="00A2740A" w:rsidP="000C0C73">
            <w:r w:rsidRPr="005F1355">
              <w:rPr>
                <w:b/>
              </w:rPr>
              <w:t>author information</w:t>
            </w:r>
          </w:p>
        </w:tc>
        <w:tc>
          <w:tcPr>
            <w:tcW w:w="6532" w:type="dxa"/>
          </w:tcPr>
          <w:p w:rsidR="00A2740A" w:rsidRPr="005F1355" w:rsidRDefault="00A2740A" w:rsidP="000C0C73">
            <w:r w:rsidRPr="005F1355">
              <w:t>Use the &lt;authorinformation&gt; element as a container for &lt;organizationinfo&gt;.</w:t>
            </w:r>
          </w:p>
          <w:p w:rsidR="00A2740A" w:rsidRDefault="00A2740A" w:rsidP="000C0C73">
            <w:pPr>
              <w:rPr>
                <w:rFonts w:ascii="Times-Roman" w:eastAsia="Times-Roman" w:hAnsiTheme="minorHAnsi" w:cs="Times-Roman"/>
                <w:sz w:val="20"/>
                <w:szCs w:val="20"/>
              </w:rPr>
            </w:pPr>
          </w:p>
          <w:tbl>
            <w:tblPr>
              <w:tblStyle w:val="TableGrid"/>
              <w:tblW w:w="0" w:type="auto"/>
              <w:tblCellMar>
                <w:top w:w="113" w:type="dxa"/>
                <w:bottom w:w="113" w:type="dxa"/>
              </w:tblCellMar>
              <w:tblLook w:val="04A0" w:firstRow="1" w:lastRow="0" w:firstColumn="1" w:lastColumn="0" w:noHBand="0" w:noVBand="1"/>
            </w:tblPr>
            <w:tblGrid>
              <w:gridCol w:w="2076"/>
              <w:gridCol w:w="4219"/>
            </w:tblGrid>
            <w:tr w:rsidR="00A2740A" w:rsidRPr="005F1355" w:rsidTr="000C0C73">
              <w:tc>
                <w:tcPr>
                  <w:tcW w:w="2076" w:type="dxa"/>
                  <w:shd w:val="clear" w:color="auto" w:fill="FBE4D5" w:themeFill="accent2" w:themeFillTint="33"/>
                </w:tcPr>
                <w:p w:rsidR="00A2740A" w:rsidRPr="005F1355" w:rsidRDefault="00A2740A" w:rsidP="000C0C73">
                  <w:pPr>
                    <w:rPr>
                      <w:b/>
                    </w:rPr>
                  </w:pPr>
                  <w:r w:rsidRPr="005F1355">
                    <w:rPr>
                      <w:b/>
                    </w:rPr>
                    <w:t>Element</w:t>
                  </w:r>
                </w:p>
              </w:tc>
              <w:tc>
                <w:tcPr>
                  <w:tcW w:w="4219"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0C0C73">
              <w:tc>
                <w:tcPr>
                  <w:tcW w:w="2076" w:type="dxa"/>
                </w:tcPr>
                <w:p w:rsidR="00A2740A" w:rsidRPr="005F1355" w:rsidRDefault="00A2740A" w:rsidP="000C0C73">
                  <w:pPr>
                    <w:rPr>
                      <w:b/>
                    </w:rPr>
                  </w:pPr>
                  <w:r w:rsidRPr="005F1355">
                    <w:rPr>
                      <w:b/>
                    </w:rPr>
                    <w:t>&lt;organizationinfo&gt;</w:t>
                  </w:r>
                </w:p>
                <w:p w:rsidR="00A2740A" w:rsidRPr="005F1355" w:rsidRDefault="00A2740A" w:rsidP="000C0C73">
                  <w:pPr>
                    <w:rPr>
                      <w:b/>
                    </w:rPr>
                  </w:pPr>
                  <w:r w:rsidRPr="005F1355">
                    <w:rPr>
                      <w:b/>
                    </w:rPr>
                    <w:t>organization</w:t>
                  </w:r>
                </w:p>
                <w:p w:rsidR="00A2740A" w:rsidRPr="005F1355" w:rsidRDefault="00A2740A" w:rsidP="000C0C73">
                  <w:pPr>
                    <w:rPr>
                      <w:rFonts w:ascii="Times-Roman" w:eastAsia="Times-Roman" w:hAnsiTheme="minorHAnsi" w:cs="Times-Roman"/>
                      <w:b/>
                    </w:rPr>
                  </w:pPr>
                  <w:r w:rsidRPr="005F1355">
                    <w:rPr>
                      <w:b/>
                    </w:rPr>
                    <w:t>information</w:t>
                  </w:r>
                </w:p>
              </w:tc>
              <w:tc>
                <w:tcPr>
                  <w:tcW w:w="4219" w:type="dxa"/>
                </w:tcPr>
                <w:p w:rsidR="00A2740A" w:rsidRPr="005F1355" w:rsidRDefault="00A2740A" w:rsidP="000C0C73">
                  <w:r w:rsidRPr="005F1355">
                    <w:t>Nest the &lt;organizationinfo&gt; element in &lt;authorinformation&gt; as a container for the company name, address, contact numbers and urls.</w:t>
                  </w:r>
                </w:p>
                <w:p w:rsidR="00A2740A" w:rsidRPr="005F1355" w:rsidRDefault="00A2740A" w:rsidP="000C0C73"/>
                <w:p w:rsidR="00A2740A" w:rsidRPr="005F1355" w:rsidRDefault="00A2740A" w:rsidP="000C0C73">
                  <w:r w:rsidRPr="005F1355">
                    <w:t>Nest the following element in the &lt;organizationinfo&gt; element:</w:t>
                  </w:r>
                </w:p>
                <w:p w:rsidR="00A2740A" w:rsidRPr="005F1355" w:rsidRDefault="00A2740A" w:rsidP="000C0C73"/>
                <w:p w:rsidR="00A2740A" w:rsidRPr="005F1355" w:rsidRDefault="00A2740A" w:rsidP="000C0C73">
                  <w:pPr>
                    <w:rPr>
                      <w:b/>
                    </w:rPr>
                  </w:pPr>
                  <w:r w:rsidRPr="005F1355">
                    <w:rPr>
                      <w:b/>
                    </w:rPr>
                    <w:t xml:space="preserve">&lt;namedetails&gt; </w:t>
                  </w:r>
                </w:p>
                <w:p w:rsidR="00A2740A" w:rsidRPr="005F1355" w:rsidRDefault="00A2740A" w:rsidP="000C0C73">
                  <w:r w:rsidRPr="005F1355">
                    <w:rPr>
                      <w:b/>
                    </w:rPr>
                    <w:t>name details</w:t>
                  </w:r>
                </w:p>
                <w:p w:rsidR="00A2740A" w:rsidRPr="005F1355" w:rsidRDefault="00A2740A" w:rsidP="000C0C73">
                  <w:r w:rsidRPr="005F1355">
                    <w:t>Add as a first level container.</w:t>
                  </w:r>
                </w:p>
                <w:p w:rsidR="00A2740A" w:rsidRPr="005F1355" w:rsidRDefault="00A2740A" w:rsidP="000C0C73">
                  <w:r w:rsidRPr="005F1355">
                    <w:t xml:space="preserve"> </w:t>
                  </w:r>
                </w:p>
                <w:p w:rsidR="00A2740A" w:rsidRPr="005F1355" w:rsidRDefault="00A2740A" w:rsidP="000C0C73">
                  <w:r w:rsidRPr="005F1355">
                    <w:t>Nest the following element in the &lt;namedetails&gt; element:</w:t>
                  </w:r>
                </w:p>
                <w:p w:rsidR="00A2740A" w:rsidRPr="005F1355" w:rsidRDefault="00A2740A" w:rsidP="000C0C73"/>
                <w:p w:rsidR="00A2740A" w:rsidRPr="005F1355" w:rsidRDefault="00A2740A" w:rsidP="000C0C73">
                  <w:pPr>
                    <w:rPr>
                      <w:b/>
                    </w:rPr>
                  </w:pPr>
                  <w:r w:rsidRPr="005F1355">
                    <w:rPr>
                      <w:b/>
                    </w:rPr>
                    <w:t>&lt;organizationnamedetails&gt;</w:t>
                  </w:r>
                </w:p>
                <w:p w:rsidR="00A2740A" w:rsidRPr="005F1355" w:rsidRDefault="00A2740A" w:rsidP="000C0C73">
                  <w:r w:rsidRPr="005F1355">
                    <w:rPr>
                      <w:b/>
                    </w:rPr>
                    <w:t>organization name details</w:t>
                  </w:r>
                </w:p>
                <w:p w:rsidR="00A2740A" w:rsidRPr="005F1355" w:rsidRDefault="00A2740A" w:rsidP="000C0C73"/>
                <w:p w:rsidR="00A2740A" w:rsidRPr="005F1355" w:rsidRDefault="00A2740A" w:rsidP="000C0C73">
                  <w:r w:rsidRPr="005F1355">
                    <w:t>Add as a second level container.</w:t>
                  </w:r>
                </w:p>
                <w:p w:rsidR="00A2740A" w:rsidRPr="005F1355" w:rsidRDefault="00A2740A" w:rsidP="000C0C73">
                  <w:r w:rsidRPr="005F1355">
                    <w:t>Nest the following elements in the &lt;organizationnamedetails&gt; element:</w:t>
                  </w:r>
                </w:p>
                <w:p w:rsidR="00A2740A" w:rsidRPr="005F1355" w:rsidRDefault="00A2740A" w:rsidP="000C0C73"/>
                <w:p w:rsidR="00A2740A" w:rsidRPr="005F1355" w:rsidRDefault="00A2740A" w:rsidP="000C0C73">
                  <w:pPr>
                    <w:rPr>
                      <w:b/>
                    </w:rPr>
                  </w:pPr>
                  <w:r w:rsidRPr="005F1355">
                    <w:rPr>
                      <w:b/>
                    </w:rPr>
                    <w:t>&lt;organizationname&gt;</w:t>
                  </w:r>
                </w:p>
                <w:p w:rsidR="00A2740A" w:rsidRPr="005F1355" w:rsidRDefault="00A2740A" w:rsidP="000C0C73">
                  <w:pPr>
                    <w:rPr>
                      <w:b/>
                    </w:rPr>
                  </w:pPr>
                  <w:r w:rsidRPr="005F1355">
                    <w:rPr>
                      <w:b/>
                    </w:rPr>
                    <w:t>organization name</w:t>
                  </w:r>
                </w:p>
                <w:p w:rsidR="00A2740A" w:rsidRPr="005F1355" w:rsidRDefault="00A2740A" w:rsidP="000C0C73">
                  <w:r w:rsidRPr="005F1355">
                    <w:t>The name of the organization, i.e.</w:t>
                  </w:r>
                </w:p>
                <w:p w:rsidR="00A2740A" w:rsidRPr="005F1355" w:rsidRDefault="00A2740A" w:rsidP="000C0C73">
                  <w:r w:rsidRPr="005F1355">
                    <w:t>Rail Safety Standards Board.</w:t>
                  </w:r>
                </w:p>
                <w:p w:rsidR="00A2740A" w:rsidRPr="005F1355" w:rsidRDefault="00A2740A" w:rsidP="000C0C73">
                  <w:r w:rsidRPr="005F1355">
                    <w:t xml:space="preserve">This is used on the </w:t>
                  </w:r>
                </w:p>
                <w:p w:rsidR="00A2740A" w:rsidRPr="005F1355" w:rsidRDefault="00A2740A" w:rsidP="000C0C73">
                  <w:pPr>
                    <w:pStyle w:val="ListParagraph"/>
                    <w:numPr>
                      <w:ilvl w:val="1"/>
                      <w:numId w:val="8"/>
                    </w:numPr>
                  </w:pPr>
                  <w:r w:rsidRPr="005F1355">
                    <w:t>copyright</w:t>
                  </w:r>
                </w:p>
                <w:p w:rsidR="00A2740A" w:rsidRPr="005F1355" w:rsidRDefault="00A2740A" w:rsidP="000C0C73">
                  <w:pPr>
                    <w:pStyle w:val="ListParagraph"/>
                    <w:numPr>
                      <w:ilvl w:val="1"/>
                      <w:numId w:val="8"/>
                    </w:numPr>
                  </w:pPr>
                  <w:r w:rsidRPr="005F1355">
                    <w:t xml:space="preserve">back cover </w:t>
                  </w:r>
                </w:p>
                <w:p w:rsidR="00A2740A" w:rsidRPr="005F1355" w:rsidRDefault="00A2740A" w:rsidP="000C0C73"/>
                <w:p w:rsidR="00A2740A" w:rsidRPr="005F1355" w:rsidRDefault="00A2740A" w:rsidP="000C0C73">
                  <w:r w:rsidRPr="005F1355">
                    <w:t>Nest the following element in the &lt;organizationinfo&gt; element:</w:t>
                  </w:r>
                </w:p>
                <w:p w:rsidR="00A2740A" w:rsidRPr="005F1355" w:rsidRDefault="00A2740A" w:rsidP="000C0C73"/>
                <w:p w:rsidR="00A2740A" w:rsidRPr="005F1355" w:rsidRDefault="00A2740A" w:rsidP="000C0C73">
                  <w:pPr>
                    <w:rPr>
                      <w:b/>
                    </w:rPr>
                  </w:pPr>
                  <w:r w:rsidRPr="005F1355">
                    <w:rPr>
                      <w:b/>
                    </w:rPr>
                    <w:t>&lt;addressdetails&gt;</w:t>
                  </w:r>
                </w:p>
                <w:p w:rsidR="00A2740A" w:rsidRPr="005F1355" w:rsidRDefault="00A2740A" w:rsidP="000C0C73">
                  <w:pPr>
                    <w:rPr>
                      <w:b/>
                    </w:rPr>
                  </w:pPr>
                  <w:r w:rsidRPr="005F1355">
                    <w:rPr>
                      <w:b/>
                    </w:rPr>
                    <w:t>address details</w:t>
                  </w:r>
                </w:p>
                <w:p w:rsidR="00A2740A" w:rsidRPr="005F1355" w:rsidRDefault="00A2740A" w:rsidP="000C0C73">
                  <w:r w:rsidRPr="005F1355">
                    <w:t xml:space="preserve">A container for the organization's address. These values appear on the back cover of the </w:t>
                  </w:r>
                  <w:r w:rsidRPr="005F1355">
                    <w:rPr>
                      <w:rFonts w:hAnsiTheme="minorHAnsi"/>
                    </w:rPr>
                    <w:t>Briefing Leaflet</w:t>
                  </w:r>
                  <w:r w:rsidRPr="005F1355">
                    <w:t xml:space="preserve"> PDF.  </w:t>
                  </w:r>
                </w:p>
                <w:p w:rsidR="00A2740A" w:rsidRPr="005F1355" w:rsidRDefault="00A2740A" w:rsidP="000C0C73"/>
                <w:p w:rsidR="00A2740A" w:rsidRPr="005F1355" w:rsidRDefault="00A2740A" w:rsidP="000C0C73">
                  <w:r w:rsidRPr="005F1355">
                    <w:t>Nest the following elements in the &lt;addressdetails&gt; element:</w:t>
                  </w:r>
                </w:p>
                <w:p w:rsidR="00A2740A" w:rsidRPr="005F1355" w:rsidRDefault="00A2740A" w:rsidP="000C0C73">
                  <w:pPr>
                    <w:rPr>
                      <w:i/>
                    </w:rPr>
                  </w:pPr>
                  <w:r w:rsidRPr="005F1355">
                    <w:rPr>
                      <w:i/>
                    </w:rPr>
                    <w:t xml:space="preserve"> &lt;thoroughfare&gt; thoroughfare</w:t>
                  </w:r>
                </w:p>
                <w:p w:rsidR="00A2740A" w:rsidRPr="005F1355" w:rsidRDefault="00A2740A" w:rsidP="000C0C73">
                  <w:pPr>
                    <w:rPr>
                      <w:color w:val="FF0000"/>
                    </w:rPr>
                  </w:pPr>
                  <w:r w:rsidRPr="005F1355">
                    <w:t xml:space="preserve"> </w:t>
                  </w:r>
                  <w:r w:rsidRPr="00912B0D">
                    <w:t>The street name.</w:t>
                  </w:r>
                  <w:r w:rsidR="00912B0D" w:rsidRPr="00912B0D">
                    <w:t xml:space="preserve"> </w:t>
                  </w:r>
                  <w:r w:rsidRPr="00912B0D">
                    <w:t xml:space="preserve">In the </w:t>
                  </w:r>
                  <w:r w:rsidRPr="00912B0D">
                    <w:rPr>
                      <w:rFonts w:hAnsiTheme="minorHAnsi"/>
                    </w:rPr>
                    <w:t>Briefing Leaflet</w:t>
                  </w:r>
                  <w:r w:rsidRPr="00912B0D">
                    <w:t>, “The Helicon, One South Place”</w:t>
                  </w:r>
                  <w:r w:rsidR="00912B0D" w:rsidRPr="00912B0D">
                    <w:t>.</w:t>
                  </w:r>
                </w:p>
                <w:p w:rsidR="00A2740A" w:rsidRPr="005F1355" w:rsidRDefault="00A2740A" w:rsidP="000C0C73"/>
                <w:p w:rsidR="00A2740A" w:rsidRPr="005F1355" w:rsidRDefault="00A2740A" w:rsidP="000C0C73">
                  <w:pPr>
                    <w:rPr>
                      <w:i/>
                    </w:rPr>
                  </w:pPr>
                  <w:r w:rsidRPr="005F1355">
                    <w:rPr>
                      <w:i/>
                    </w:rPr>
                    <w:t xml:space="preserve"> &lt;locality&gt; locality</w:t>
                  </w:r>
                </w:p>
                <w:p w:rsidR="00A2740A" w:rsidRPr="005F1355" w:rsidRDefault="00A2740A" w:rsidP="000C0C73">
                  <w:r w:rsidRPr="005F1355">
                    <w:t xml:space="preserve"> A container for the city and post code.</w:t>
                  </w:r>
                </w:p>
                <w:p w:rsidR="00A2740A" w:rsidRPr="005F1355" w:rsidRDefault="00A2740A" w:rsidP="000C0C73"/>
                <w:p w:rsidR="00A2740A" w:rsidRPr="005F1355" w:rsidRDefault="00A2740A" w:rsidP="000C0C73">
                  <w:pPr>
                    <w:rPr>
                      <w:i/>
                    </w:rPr>
                  </w:pPr>
                  <w:r w:rsidRPr="005F1355">
                    <w:rPr>
                      <w:i/>
                    </w:rPr>
                    <w:t>&lt;localityname&gt; locality name</w:t>
                  </w:r>
                </w:p>
                <w:p w:rsidR="00A2740A" w:rsidRPr="005F1355" w:rsidRDefault="00A2740A" w:rsidP="000C0C73">
                  <w:r w:rsidRPr="005F1355">
                    <w:t>The city. Nest inside &lt;locality&gt;.</w:t>
                  </w:r>
                </w:p>
                <w:p w:rsidR="00A2740A" w:rsidRPr="005F1355" w:rsidRDefault="00A2740A" w:rsidP="000C0C73">
                  <w:r w:rsidRPr="005F1355">
                    <w:t xml:space="preserve">In the </w:t>
                  </w:r>
                  <w:r w:rsidRPr="005F1355">
                    <w:rPr>
                      <w:rFonts w:hAnsiTheme="minorHAnsi"/>
                    </w:rPr>
                    <w:t>Briefing Leaflet</w:t>
                  </w:r>
                  <w:r w:rsidRPr="005F1355">
                    <w:t>, “London”.</w:t>
                  </w:r>
                </w:p>
                <w:p w:rsidR="00A2740A" w:rsidRPr="005F1355" w:rsidRDefault="00A2740A" w:rsidP="000C0C73"/>
                <w:p w:rsidR="00A2740A" w:rsidRPr="005F1355" w:rsidRDefault="00A2740A" w:rsidP="000C0C73">
                  <w:pPr>
                    <w:rPr>
                      <w:i/>
                    </w:rPr>
                  </w:pPr>
                  <w:r w:rsidRPr="005F1355">
                    <w:rPr>
                      <w:i/>
                    </w:rPr>
                    <w:t>&lt;postalcode&gt; postal code</w:t>
                  </w:r>
                </w:p>
                <w:p w:rsidR="00A2740A" w:rsidRPr="005F1355" w:rsidRDefault="00A2740A" w:rsidP="000C0C73">
                  <w:r w:rsidRPr="005F1355">
                    <w:t>The post code. Nest inside &lt;localityname&gt;.</w:t>
                  </w:r>
                </w:p>
                <w:p w:rsidR="00A2740A" w:rsidRPr="005F1355" w:rsidRDefault="00A2740A" w:rsidP="000C0C73">
                  <w:r w:rsidRPr="005F1355">
                    <w:t xml:space="preserve">In the </w:t>
                  </w:r>
                  <w:r w:rsidRPr="005F1355">
                    <w:rPr>
                      <w:rFonts w:hAnsiTheme="minorHAnsi"/>
                    </w:rPr>
                    <w:t>Briefing Leaflet</w:t>
                  </w:r>
                  <w:r w:rsidRPr="005F1355">
                    <w:t>, EC2M 2RB.</w:t>
                  </w:r>
                </w:p>
                <w:p w:rsidR="00A2740A" w:rsidRDefault="00A2740A" w:rsidP="000C0C73"/>
                <w:p w:rsidR="00560DD7" w:rsidRPr="00EF21A3" w:rsidRDefault="00560DD7" w:rsidP="00560DD7">
                  <w:pPr>
                    <w:rPr>
                      <w:b/>
                    </w:rPr>
                  </w:pPr>
                  <w:r w:rsidRPr="00EF21A3">
                    <w:rPr>
                      <w:b/>
                    </w:rPr>
                    <w:t>&lt;contactnumbers&gt;</w:t>
                  </w:r>
                </w:p>
                <w:p w:rsidR="00560DD7" w:rsidRPr="00EF21A3" w:rsidRDefault="00560DD7" w:rsidP="00560DD7">
                  <w:r w:rsidRPr="00EF21A3">
                    <w:t>A container for all phone numbers you want to include.</w:t>
                  </w:r>
                </w:p>
                <w:p w:rsidR="00560DD7" w:rsidRPr="00EF21A3" w:rsidRDefault="00560DD7" w:rsidP="00560DD7">
                  <w:pPr>
                    <w:rPr>
                      <w:rFonts w:ascii="Times-Bold" w:cs="Times-Bold"/>
                      <w:b/>
                      <w:bCs/>
                      <w:i/>
                    </w:rPr>
                  </w:pPr>
                  <w:r w:rsidRPr="00EF21A3">
                    <w:rPr>
                      <w:i/>
                    </w:rPr>
                    <w:t>&lt;contactnumber&gt;</w:t>
                  </w:r>
                  <w:r w:rsidRPr="00EF21A3">
                    <w:rPr>
                      <w:rFonts w:ascii="Times-Bold" w:cs="Times-Bold"/>
                      <w:b/>
                      <w:bCs/>
                      <w:i/>
                    </w:rPr>
                    <w:t xml:space="preserve"> </w:t>
                  </w:r>
                </w:p>
                <w:p w:rsidR="00560DD7" w:rsidRPr="00EF21A3" w:rsidRDefault="00560DD7" w:rsidP="00560DD7">
                  <w:pPr>
                    <w:rPr>
                      <w:szCs w:val="20"/>
                    </w:rPr>
                  </w:pPr>
                  <w:r w:rsidRPr="00EF21A3">
                    <w:rPr>
                      <w:szCs w:val="20"/>
                    </w:rPr>
                    <w:t xml:space="preserve">An phone number. In the Rule Book, </w:t>
                  </w:r>
                  <w:r w:rsidRPr="00EF21A3">
                    <w:rPr>
                      <w:color w:val="000066"/>
                      <w:szCs w:val="20"/>
                    </w:rPr>
                    <w:t>+44 (0) 20 3142 5300</w:t>
                  </w:r>
                  <w:r w:rsidRPr="00EF21A3">
                    <w:rPr>
                      <w:szCs w:val="20"/>
                    </w:rPr>
                    <w:t xml:space="preserve">. </w:t>
                  </w:r>
                </w:p>
                <w:p w:rsidR="00560DD7" w:rsidRPr="00EF21A3" w:rsidRDefault="00560DD7" w:rsidP="00560DD7"/>
                <w:p w:rsidR="00560DD7" w:rsidRPr="00EF21A3" w:rsidRDefault="00560DD7" w:rsidP="00560DD7">
                  <w:pPr>
                    <w:rPr>
                      <w:b/>
                    </w:rPr>
                  </w:pPr>
                  <w:r w:rsidRPr="00EF21A3">
                    <w:rPr>
                      <w:b/>
                    </w:rPr>
                    <w:t>&lt;emailaddresses&gt;</w:t>
                  </w:r>
                </w:p>
                <w:p w:rsidR="00560DD7" w:rsidRPr="00EF21A3" w:rsidRDefault="00560DD7" w:rsidP="00560DD7">
                  <w:r w:rsidRPr="00EF21A3">
                    <w:t>A container for all e-mails you want to</w:t>
                  </w:r>
                </w:p>
                <w:p w:rsidR="00560DD7" w:rsidRPr="00EF21A3" w:rsidRDefault="00560DD7" w:rsidP="00560DD7">
                  <w:r w:rsidRPr="00EF21A3">
                    <w:t>include.</w:t>
                  </w:r>
                </w:p>
                <w:p w:rsidR="00560DD7" w:rsidRPr="00EF21A3" w:rsidRDefault="00560DD7" w:rsidP="00560DD7">
                  <w:pPr>
                    <w:rPr>
                      <w:rFonts w:ascii="Times-Bold" w:cs="Times-Bold"/>
                      <w:b/>
                      <w:bCs/>
                      <w:i/>
                    </w:rPr>
                  </w:pPr>
                  <w:r w:rsidRPr="00EF21A3">
                    <w:rPr>
                      <w:i/>
                    </w:rPr>
                    <w:t>&lt;emailaddress&gt;</w:t>
                  </w:r>
                  <w:r w:rsidRPr="00EF21A3">
                    <w:rPr>
                      <w:rFonts w:ascii="Times-Bold" w:cs="Times-Bold"/>
                      <w:b/>
                      <w:bCs/>
                      <w:i/>
                    </w:rPr>
                    <w:t xml:space="preserve"> </w:t>
                  </w:r>
                </w:p>
                <w:p w:rsidR="00560DD7" w:rsidRDefault="00560DD7" w:rsidP="00560DD7">
                  <w:r w:rsidRPr="00EF21A3">
                    <w:t xml:space="preserve">An e-mail address. In the Rule Book, enquirydesk@rssb.co.uk. </w:t>
                  </w:r>
                </w:p>
                <w:p w:rsidR="00560DD7" w:rsidRPr="005F1355" w:rsidRDefault="00560DD7" w:rsidP="000C0C73"/>
                <w:p w:rsidR="00A2740A" w:rsidRPr="005F1355" w:rsidRDefault="00A2740A" w:rsidP="000C0C73">
                  <w:pPr>
                    <w:rPr>
                      <w:b/>
                    </w:rPr>
                  </w:pPr>
                  <w:r w:rsidRPr="005F1355">
                    <w:rPr>
                      <w:b/>
                    </w:rPr>
                    <w:t>&lt;urls&gt;</w:t>
                  </w:r>
                </w:p>
                <w:p w:rsidR="00A2740A" w:rsidRPr="005F1355" w:rsidRDefault="00A2740A" w:rsidP="000C0C73">
                  <w:r w:rsidRPr="005F1355">
                    <w:t>A container for all urls you want to</w:t>
                  </w:r>
                </w:p>
                <w:p w:rsidR="00A2740A" w:rsidRPr="005F1355" w:rsidRDefault="00A2740A" w:rsidP="000C0C73">
                  <w:r w:rsidRPr="005F1355">
                    <w:t>include.</w:t>
                  </w:r>
                </w:p>
                <w:p w:rsidR="00A2740A" w:rsidRPr="005F1355" w:rsidRDefault="00A2740A" w:rsidP="000C0C73">
                  <w:pPr>
                    <w:rPr>
                      <w:rFonts w:ascii="Times-Bold" w:cs="Times-Bold"/>
                      <w:b/>
                      <w:bCs/>
                      <w:i/>
                    </w:rPr>
                  </w:pPr>
                  <w:r w:rsidRPr="005F1355">
                    <w:rPr>
                      <w:i/>
                    </w:rPr>
                    <w:t>&lt;url&gt;</w:t>
                  </w:r>
                  <w:r w:rsidRPr="005F1355">
                    <w:rPr>
                      <w:rFonts w:ascii="Times-Bold" w:cs="Times-Bold"/>
                      <w:b/>
                      <w:bCs/>
                      <w:i/>
                    </w:rPr>
                    <w:t xml:space="preserve"> </w:t>
                  </w:r>
                </w:p>
                <w:p w:rsidR="00A2740A" w:rsidRPr="005F1355" w:rsidRDefault="00A2740A" w:rsidP="000C0C73">
                  <w:pPr>
                    <w:rPr>
                      <w:rFonts w:hAnsiTheme="minorHAnsi"/>
                    </w:rPr>
                  </w:pPr>
                  <w:r w:rsidRPr="005F1355">
                    <w:t xml:space="preserve">A web site address. Include one &lt;url&gt; for </w:t>
                  </w:r>
                  <w:r w:rsidRPr="005F1355">
                    <w:rPr>
                      <w:rFonts w:hAnsiTheme="minorHAnsi"/>
                    </w:rPr>
                    <w:t xml:space="preserve">each web site you want to include. In the Briefing Leaflet, you will also need to add an </w:t>
                  </w:r>
                  <w:r w:rsidRPr="005F1355">
                    <w:rPr>
                      <w:rStyle w:val="AttributeChar"/>
                    </w:rPr>
                    <w:t>@outputclass</w:t>
                  </w:r>
                  <w:r w:rsidRPr="005F1355">
                    <w:rPr>
                      <w:rFonts w:hAnsiTheme="minorHAnsi"/>
                    </w:rPr>
                    <w:t xml:space="preserve"> attribute as there are multiple uses for the &lt;url&gt;. For example:</w:t>
                  </w:r>
                </w:p>
                <w:p w:rsidR="00A2740A" w:rsidRPr="005F1355" w:rsidRDefault="00A2740A" w:rsidP="000C0C73">
                  <w:pPr>
                    <w:rPr>
                      <w:rFonts w:hAnsiTheme="minorHAnsi"/>
                    </w:rPr>
                  </w:pPr>
                  <w:r w:rsidRPr="005F1355">
                    <w:rPr>
                      <w:rFonts w:hAnsiTheme="minorHAnsi"/>
                    </w:rPr>
                    <w:t>&lt;url outputclass=</w:t>
                  </w:r>
                  <w:r w:rsidRPr="005F1355">
                    <w:rPr>
                      <w:rFonts w:hAnsiTheme="minorHAnsi"/>
                    </w:rPr>
                    <w:t>”</w:t>
                  </w:r>
                  <w:r w:rsidRPr="005F1355">
                    <w:rPr>
                      <w:rFonts w:hAnsiTheme="minorHAnsi"/>
                    </w:rPr>
                    <w:t>twitter</w:t>
                  </w:r>
                  <w:r w:rsidRPr="005F1355">
                    <w:rPr>
                      <w:rFonts w:hAnsiTheme="minorHAnsi"/>
                    </w:rPr>
                    <w:t>”</w:t>
                  </w:r>
                  <w:r w:rsidRPr="005F1355">
                    <w:rPr>
                      <w:rFonts w:hAnsiTheme="minorHAnsi"/>
                    </w:rPr>
                    <w:t>&gt; @RSSB_rail&lt;/url&gt;</w:t>
                  </w:r>
                </w:p>
                <w:p w:rsidR="00A2740A" w:rsidRPr="005F1355" w:rsidRDefault="00A2740A" w:rsidP="000C0C73">
                  <w:pPr>
                    <w:rPr>
                      <w:rFonts w:hAnsiTheme="minorHAnsi"/>
                    </w:rPr>
                  </w:pPr>
                </w:p>
                <w:p w:rsidR="00A2740A" w:rsidRPr="005F1355" w:rsidRDefault="00A2740A" w:rsidP="000C0C73">
                  <w:pPr>
                    <w:rPr>
                      <w:rFonts w:hAnsiTheme="minorHAnsi"/>
                    </w:rPr>
                  </w:pPr>
                  <w:r w:rsidRPr="005F1355">
                    <w:rPr>
                      <w:rFonts w:hAnsiTheme="minorHAnsi"/>
                    </w:rPr>
                    <w:t>&lt;url outputclass=</w:t>
                  </w:r>
                  <w:r w:rsidRPr="005F1355">
                    <w:rPr>
                      <w:rFonts w:hAnsiTheme="minorHAnsi"/>
                    </w:rPr>
                    <w:t>”</w:t>
                  </w:r>
                  <w:r w:rsidRPr="005F1355">
                    <w:rPr>
                      <w:rFonts w:hAnsiTheme="minorHAnsi"/>
                    </w:rPr>
                    <w:t>web</w:t>
                  </w:r>
                  <w:r w:rsidRPr="005F1355">
                    <w:rPr>
                      <w:rFonts w:hAnsiTheme="minorHAnsi"/>
                    </w:rPr>
                    <w:t>”</w:t>
                  </w:r>
                  <w:r w:rsidRPr="005F1355">
                    <w:rPr>
                      <w:rFonts w:hAnsiTheme="minorHAnsi"/>
                    </w:rPr>
                    <w:t>&gt;</w:t>
                  </w:r>
                </w:p>
                <w:p w:rsidR="00A2740A" w:rsidRPr="005F1355" w:rsidRDefault="00A2740A" w:rsidP="000C0C73">
                  <w:r w:rsidRPr="005F1355">
                    <w:rPr>
                      <w:rFonts w:hAnsiTheme="minorHAnsi"/>
                    </w:rPr>
                    <w:t>www.rssb.co.uk&lt;/url&gt;</w:t>
                  </w:r>
                </w:p>
                <w:p w:rsidR="00A2740A" w:rsidRPr="005F1355" w:rsidRDefault="00A2740A" w:rsidP="000C0C73"/>
              </w:tc>
            </w:tr>
          </w:tbl>
          <w:p w:rsidR="00A2740A" w:rsidRPr="005F1355" w:rsidRDefault="00A2740A" w:rsidP="000C0C73"/>
        </w:tc>
      </w:tr>
      <w:tr w:rsidR="006E2129" w:rsidRPr="00E36F66" w:rsidTr="00CD7697">
        <w:tc>
          <w:tcPr>
            <w:tcW w:w="2484" w:type="dxa"/>
          </w:tcPr>
          <w:p w:rsidR="006E2129" w:rsidRPr="00E36F66" w:rsidRDefault="006E2129" w:rsidP="00CD7697">
            <w:pPr>
              <w:rPr>
                <w:b/>
              </w:rPr>
            </w:pPr>
            <w:r w:rsidRPr="00E36F66">
              <w:rPr>
                <w:b/>
              </w:rPr>
              <w:t>&lt;metadata&gt;</w:t>
            </w:r>
          </w:p>
          <w:p w:rsidR="006E2129" w:rsidRPr="00E36F66" w:rsidRDefault="006E2129" w:rsidP="00CD7697">
            <w:pPr>
              <w:rPr>
                <w:b/>
              </w:rPr>
            </w:pPr>
            <w:r w:rsidRPr="00E36F66">
              <w:rPr>
                <w:b/>
              </w:rPr>
              <w:t>metadata</w:t>
            </w:r>
          </w:p>
        </w:tc>
        <w:tc>
          <w:tcPr>
            <w:tcW w:w="6532" w:type="dxa"/>
          </w:tcPr>
          <w:p w:rsidR="006E2129" w:rsidRPr="00E36F66" w:rsidRDefault="006E2129" w:rsidP="00CD7697">
            <w:r w:rsidRPr="00E36F66">
              <w:t>Use the &lt;metadata&gt; element to add any additional metadata to the bookmap. With the Rule Book, &lt;metadata&gt; includes processing instructions for the PDF transformation.</w:t>
            </w:r>
          </w:p>
          <w:p w:rsidR="006E2129" w:rsidRPr="00E36F66" w:rsidRDefault="006E2129" w:rsidP="00CD7697"/>
          <w:p w:rsidR="006E2129" w:rsidRPr="00E36F66" w:rsidRDefault="006E2129" w:rsidP="00CD7697">
            <w:r w:rsidRPr="00E36F66">
              <w:t>Nest the following elements in the &lt;metadata&gt; element:</w:t>
            </w:r>
          </w:p>
          <w:p w:rsidR="006E2129" w:rsidRPr="00E36F66" w:rsidRDefault="006E2129" w:rsidP="00CD7697"/>
          <w:tbl>
            <w:tblPr>
              <w:tblStyle w:val="TableGrid"/>
              <w:tblW w:w="0" w:type="auto"/>
              <w:tblCellMar>
                <w:top w:w="113" w:type="dxa"/>
                <w:bottom w:w="113" w:type="dxa"/>
              </w:tblCellMar>
              <w:tblLook w:val="04A0" w:firstRow="1" w:lastRow="0" w:firstColumn="1" w:lastColumn="0" w:noHBand="0" w:noVBand="1"/>
            </w:tblPr>
            <w:tblGrid>
              <w:gridCol w:w="2078"/>
              <w:gridCol w:w="4228"/>
            </w:tblGrid>
            <w:tr w:rsidR="006E2129" w:rsidRPr="00E36F66" w:rsidTr="00CD7697">
              <w:tc>
                <w:tcPr>
                  <w:tcW w:w="2078" w:type="dxa"/>
                  <w:shd w:val="clear" w:color="auto" w:fill="FBE4D5" w:themeFill="accent2" w:themeFillTint="33"/>
                </w:tcPr>
                <w:p w:rsidR="006E2129" w:rsidRPr="00E36F66" w:rsidRDefault="006E2129" w:rsidP="00CD7697">
                  <w:pPr>
                    <w:rPr>
                      <w:b/>
                    </w:rPr>
                  </w:pPr>
                  <w:r w:rsidRPr="00E36F66">
                    <w:rPr>
                      <w:b/>
                    </w:rPr>
                    <w:t>Element</w:t>
                  </w:r>
                </w:p>
              </w:tc>
              <w:tc>
                <w:tcPr>
                  <w:tcW w:w="4228" w:type="dxa"/>
                  <w:shd w:val="clear" w:color="auto" w:fill="FBE4D5" w:themeFill="accent2" w:themeFillTint="33"/>
                </w:tcPr>
                <w:p w:rsidR="006E2129" w:rsidRPr="00E36F66" w:rsidRDefault="006E2129" w:rsidP="00CD7697">
                  <w:pPr>
                    <w:rPr>
                      <w:b/>
                    </w:rPr>
                  </w:pPr>
                  <w:r w:rsidRPr="00E36F66">
                    <w:rPr>
                      <w:b/>
                    </w:rPr>
                    <w:t>Guidance</w:t>
                  </w:r>
                </w:p>
              </w:tc>
            </w:tr>
            <w:tr w:rsidR="009064EE" w:rsidRPr="00E36F66" w:rsidTr="00CD7697">
              <w:tc>
                <w:tcPr>
                  <w:tcW w:w="2078" w:type="dxa"/>
                </w:tcPr>
                <w:p w:rsidR="009064EE" w:rsidRDefault="009064EE" w:rsidP="00CD7697">
                  <w:pPr>
                    <w:rPr>
                      <w:b/>
                    </w:rPr>
                  </w:pPr>
                  <w:r>
                    <w:rPr>
                      <w:b/>
                    </w:rPr>
                    <w:t>&lt;keywords&gt;</w:t>
                  </w:r>
                </w:p>
                <w:p w:rsidR="009064EE" w:rsidRPr="00E36F66" w:rsidRDefault="009064EE" w:rsidP="00CD7697">
                  <w:pPr>
                    <w:rPr>
                      <w:b/>
                    </w:rPr>
                  </w:pPr>
                  <w:r>
                    <w:rPr>
                      <w:b/>
                    </w:rPr>
                    <w:t>keyword</w:t>
                  </w:r>
                </w:p>
              </w:tc>
              <w:tc>
                <w:tcPr>
                  <w:tcW w:w="4228" w:type="dxa"/>
                </w:tcPr>
                <w:p w:rsidR="009064EE" w:rsidRPr="00EF21A3" w:rsidRDefault="009064EE" w:rsidP="009064EE">
                  <w:r w:rsidRPr="00EF21A3">
                    <w:t>Provide data for PDF document properties.</w:t>
                  </w:r>
                </w:p>
                <w:p w:rsidR="009064EE" w:rsidRPr="00EF21A3" w:rsidRDefault="009064EE" w:rsidP="009064EE">
                  <w:r w:rsidRPr="00EF21A3">
                    <w:t xml:space="preserve">Nest &lt;keyword&gt; inside &lt;keywords&gt;. </w:t>
                  </w:r>
                </w:p>
                <w:p w:rsidR="009064EE" w:rsidRPr="00EF21A3" w:rsidRDefault="009064EE" w:rsidP="009064EE"/>
                <w:p w:rsidR="009064EE" w:rsidRPr="00E36F66" w:rsidRDefault="009064EE" w:rsidP="009064EE">
                  <w:r w:rsidRPr="00EF21A3">
                    <w:t xml:space="preserve">See </w:t>
                  </w:r>
                  <w:hyperlink w:anchor="_Providing_document_properties" w:history="1">
                    <w:r w:rsidRPr="00EF21A3">
                      <w:rPr>
                        <w:rStyle w:val="Hyperlink"/>
                      </w:rPr>
                      <w:t>Providing document properties for the Rule Book PDF</w:t>
                    </w:r>
                  </w:hyperlink>
                  <w:r w:rsidRPr="00EF21A3">
                    <w:t xml:space="preserve"> on page </w:t>
                  </w:r>
                  <w:r w:rsidRPr="00EF21A3">
                    <w:fldChar w:fldCharType="begin"/>
                  </w:r>
                  <w:r w:rsidRPr="00EF21A3">
                    <w:instrText xml:space="preserve"> PAGEREF _Ref468963922 \h </w:instrText>
                  </w:r>
                  <w:r w:rsidRPr="00EF21A3">
                    <w:fldChar w:fldCharType="separate"/>
                  </w:r>
                  <w:r w:rsidR="00D0331A">
                    <w:rPr>
                      <w:noProof/>
                    </w:rPr>
                    <w:t>124</w:t>
                  </w:r>
                  <w:r w:rsidRPr="00EF21A3">
                    <w:fldChar w:fldCharType="end"/>
                  </w:r>
                  <w:r w:rsidRPr="00EF21A3">
                    <w:t xml:space="preserve"> for more details.</w:t>
                  </w:r>
                </w:p>
              </w:tc>
            </w:tr>
            <w:tr w:rsidR="006E2129" w:rsidRPr="00E36F66" w:rsidTr="00CD7697">
              <w:tc>
                <w:tcPr>
                  <w:tcW w:w="2078" w:type="dxa"/>
                </w:tcPr>
                <w:p w:rsidR="006E2129" w:rsidRPr="00E36F66" w:rsidRDefault="006E2129" w:rsidP="00CD7697">
                  <w:pPr>
                    <w:rPr>
                      <w:b/>
                    </w:rPr>
                  </w:pPr>
                  <w:r w:rsidRPr="00E36F66">
                    <w:rPr>
                      <w:b/>
                    </w:rPr>
                    <w:t>&lt;othermeta&gt;</w:t>
                  </w:r>
                </w:p>
                <w:p w:rsidR="006E2129" w:rsidRPr="00E36F66" w:rsidRDefault="006E2129" w:rsidP="00CD7697">
                  <w:pPr>
                    <w:rPr>
                      <w:b/>
                    </w:rPr>
                  </w:pPr>
                  <w:r w:rsidRPr="00E36F66">
                    <w:rPr>
                      <w:b/>
                    </w:rPr>
                    <w:t>other metadata</w:t>
                  </w:r>
                </w:p>
                <w:p w:rsidR="006E2129" w:rsidRPr="00E36F66" w:rsidRDefault="006E2129" w:rsidP="00CD7697">
                  <w:pPr>
                    <w:rPr>
                      <w:b/>
                    </w:rPr>
                  </w:pPr>
                </w:p>
                <w:p w:rsidR="006E2129" w:rsidRPr="00E36F66" w:rsidRDefault="006E2129" w:rsidP="00CD7697">
                  <w:pPr>
                    <w:rPr>
                      <w:b/>
                    </w:rPr>
                  </w:pPr>
                  <w:r w:rsidRPr="00E36F66">
                    <w:rPr>
                      <w:b/>
                    </w:rPr>
                    <w:t>name=”colour”</w:t>
                  </w:r>
                </w:p>
                <w:p w:rsidR="006E2129" w:rsidRPr="00E36F66" w:rsidRDefault="006E2129" w:rsidP="00CD7697">
                  <w:pPr>
                    <w:rPr>
                      <w:b/>
                    </w:rPr>
                  </w:pPr>
                  <w:r w:rsidRPr="00E36F66">
                    <w:rPr>
                      <w:b/>
                    </w:rPr>
                    <w:t>content=”blue / green / purple”</w:t>
                  </w:r>
                </w:p>
              </w:tc>
              <w:tc>
                <w:tcPr>
                  <w:tcW w:w="4228" w:type="dxa"/>
                </w:tcPr>
                <w:p w:rsidR="006E2129" w:rsidRPr="00E36F66" w:rsidRDefault="006E2129" w:rsidP="00CD7697">
                  <w:r w:rsidRPr="00E36F66">
                    <w:t>Provide the colour of the book.</w:t>
                  </w:r>
                </w:p>
              </w:tc>
            </w:tr>
            <w:tr w:rsidR="006E2129" w:rsidRPr="00E36F66" w:rsidTr="00CD7697">
              <w:tc>
                <w:tcPr>
                  <w:tcW w:w="2078" w:type="dxa"/>
                </w:tcPr>
                <w:p w:rsidR="006E2129" w:rsidRPr="00E36F66" w:rsidRDefault="006E2129" w:rsidP="00CD7697">
                  <w:pPr>
                    <w:rPr>
                      <w:b/>
                    </w:rPr>
                  </w:pPr>
                  <w:r w:rsidRPr="00E36F66">
                    <w:rPr>
                      <w:b/>
                    </w:rPr>
                    <w:t>&lt;othermeta&gt;</w:t>
                  </w:r>
                </w:p>
                <w:p w:rsidR="006E2129" w:rsidRPr="00E36F66" w:rsidRDefault="006E2129" w:rsidP="00CD7697">
                  <w:pPr>
                    <w:rPr>
                      <w:b/>
                    </w:rPr>
                  </w:pPr>
                  <w:r w:rsidRPr="00E36F66">
                    <w:rPr>
                      <w:b/>
                    </w:rPr>
                    <w:t>other metadata</w:t>
                  </w:r>
                </w:p>
                <w:p w:rsidR="006E2129" w:rsidRPr="00E36F66" w:rsidRDefault="006E2129" w:rsidP="00CD7697">
                  <w:pPr>
                    <w:rPr>
                      <w:b/>
                    </w:rPr>
                  </w:pPr>
                </w:p>
                <w:p w:rsidR="006E2129" w:rsidRPr="00E36F66" w:rsidRDefault="006E2129" w:rsidP="00CD7697">
                  <w:pPr>
                    <w:rPr>
                      <w:b/>
                    </w:rPr>
                  </w:pPr>
                  <w:r w:rsidRPr="00E36F66">
                    <w:rPr>
                      <w:b/>
                    </w:rPr>
                    <w:t>name=”size”</w:t>
                  </w:r>
                </w:p>
                <w:p w:rsidR="006E2129" w:rsidRPr="00E36F66" w:rsidRDefault="006E2129" w:rsidP="00CD7697">
                  <w:pPr>
                    <w:rPr>
                      <w:b/>
                    </w:rPr>
                  </w:pPr>
                  <w:r w:rsidRPr="00E36F66">
                    <w:rPr>
                      <w:b/>
                    </w:rPr>
                    <w:t>content=”A5 / A6”</w:t>
                  </w:r>
                </w:p>
              </w:tc>
              <w:tc>
                <w:tcPr>
                  <w:tcW w:w="4228" w:type="dxa"/>
                </w:tcPr>
                <w:p w:rsidR="006E2129" w:rsidRPr="00E36F66" w:rsidRDefault="006E2129" w:rsidP="00CD7697">
                  <w:r w:rsidRPr="00E36F66">
                    <w:t>Provide the size of the book.</w:t>
                  </w:r>
                </w:p>
              </w:tc>
            </w:tr>
            <w:tr w:rsidR="006E2129" w:rsidRPr="00E36F66" w:rsidTr="00CD7697">
              <w:tc>
                <w:tcPr>
                  <w:tcW w:w="2078" w:type="dxa"/>
                </w:tcPr>
                <w:p w:rsidR="006E2129" w:rsidRPr="00E36F66" w:rsidRDefault="006E2129" w:rsidP="00CD7697">
                  <w:pPr>
                    <w:rPr>
                      <w:b/>
                    </w:rPr>
                  </w:pPr>
                  <w:r w:rsidRPr="00E36F66">
                    <w:rPr>
                      <w:b/>
                    </w:rPr>
                    <w:t>&lt;othermeta&gt;</w:t>
                  </w:r>
                </w:p>
                <w:p w:rsidR="006E2129" w:rsidRPr="00E36F66" w:rsidRDefault="006E2129" w:rsidP="00CD7697">
                  <w:pPr>
                    <w:rPr>
                      <w:b/>
                    </w:rPr>
                  </w:pPr>
                  <w:r w:rsidRPr="00E36F66">
                    <w:rPr>
                      <w:b/>
                    </w:rPr>
                    <w:t>other metadata</w:t>
                  </w:r>
                </w:p>
                <w:p w:rsidR="006E2129" w:rsidRPr="00E36F66" w:rsidRDefault="006E2129" w:rsidP="00CD7697">
                  <w:pPr>
                    <w:rPr>
                      <w:b/>
                    </w:rPr>
                  </w:pPr>
                </w:p>
                <w:p w:rsidR="006E2129" w:rsidRPr="00E36F66" w:rsidRDefault="006E2129" w:rsidP="00CD7697">
                  <w:pPr>
                    <w:rPr>
                      <w:b/>
                    </w:rPr>
                  </w:pPr>
                  <w:r w:rsidRPr="00E36F66">
                    <w:rPr>
                      <w:b/>
                    </w:rPr>
                    <w:t>name=”type”</w:t>
                  </w:r>
                </w:p>
                <w:p w:rsidR="006E2129" w:rsidRPr="00E36F66" w:rsidRDefault="006E2129" w:rsidP="00CD7697">
                  <w:pPr>
                    <w:rPr>
                      <w:b/>
                    </w:rPr>
                  </w:pPr>
                  <w:r w:rsidRPr="00E36F66">
                    <w:rPr>
                      <w:b/>
                    </w:rPr>
                    <w:t>content=”module / handbook / glossary / briefing”</w:t>
                  </w:r>
                </w:p>
              </w:tc>
              <w:tc>
                <w:tcPr>
                  <w:tcW w:w="4228" w:type="dxa"/>
                </w:tcPr>
                <w:p w:rsidR="006E2129" w:rsidRPr="00E36F66" w:rsidRDefault="006E2129" w:rsidP="00CD7697">
                  <w:r w:rsidRPr="00E36F66">
                    <w:t>Provide the type of the book.</w:t>
                  </w:r>
                </w:p>
              </w:tc>
            </w:tr>
          </w:tbl>
          <w:p w:rsidR="006E2129" w:rsidRPr="00E36F66" w:rsidRDefault="006E2129" w:rsidP="00CD7697"/>
        </w:tc>
      </w:tr>
      <w:tr w:rsidR="00A2740A" w:rsidRPr="005F1355" w:rsidTr="00A2237C">
        <w:tc>
          <w:tcPr>
            <w:tcW w:w="2484" w:type="dxa"/>
          </w:tcPr>
          <w:p w:rsidR="00A2740A" w:rsidRPr="005F1355" w:rsidRDefault="00A2740A" w:rsidP="000C0C73">
            <w:pPr>
              <w:rPr>
                <w:b/>
              </w:rPr>
            </w:pPr>
            <w:r w:rsidRPr="005F1355">
              <w:rPr>
                <w:b/>
              </w:rPr>
              <w:t>&lt;publisherinformation&gt;</w:t>
            </w:r>
          </w:p>
          <w:p w:rsidR="00A2740A" w:rsidRPr="005F1355" w:rsidRDefault="00A2740A" w:rsidP="000C0C73">
            <w:r w:rsidRPr="005F1355">
              <w:rPr>
                <w:b/>
              </w:rPr>
              <w:t>publisher information</w:t>
            </w:r>
          </w:p>
        </w:tc>
        <w:tc>
          <w:tcPr>
            <w:tcW w:w="6532" w:type="dxa"/>
          </w:tcPr>
          <w:p w:rsidR="00A2740A" w:rsidRPr="005F1355" w:rsidRDefault="00A2740A" w:rsidP="000C0C73">
            <w:r w:rsidRPr="005F1355">
              <w:t>Use the &lt;publisherinformation&gt; element as a container for information about who published the book, where, and when.</w:t>
            </w:r>
          </w:p>
          <w:p w:rsidR="00A2740A" w:rsidRPr="005F1355" w:rsidRDefault="00A2740A" w:rsidP="000C0C73"/>
          <w:p w:rsidR="00A2740A" w:rsidRPr="005F1355" w:rsidRDefault="00A2740A" w:rsidP="000C0C73">
            <w:r w:rsidRPr="005F1355">
              <w:t>The Briefing Leaflet bookmap templates include all these elements. You need only enter the appropriate month, day, and year for the publication completion date.</w:t>
            </w:r>
          </w:p>
          <w:p w:rsidR="00A2740A" w:rsidRPr="005F1355" w:rsidRDefault="00A2740A" w:rsidP="000C0C73"/>
          <w:p w:rsidR="00A2740A" w:rsidRPr="005F1355" w:rsidRDefault="00A2740A" w:rsidP="000C0C73">
            <w:r w:rsidRPr="005F1355">
              <w:t>Nest the following elements in the &lt;publisherinformation&gt; element:</w:t>
            </w:r>
          </w:p>
          <w:p w:rsidR="00A2740A" w:rsidRPr="005F1355" w:rsidRDefault="00A2740A" w:rsidP="000C0C73"/>
          <w:tbl>
            <w:tblPr>
              <w:tblStyle w:val="TableGrid"/>
              <w:tblW w:w="0" w:type="auto"/>
              <w:tblCellMar>
                <w:top w:w="113" w:type="dxa"/>
                <w:bottom w:w="113" w:type="dxa"/>
              </w:tblCellMar>
              <w:tblLook w:val="04A0" w:firstRow="1" w:lastRow="0" w:firstColumn="1" w:lastColumn="0" w:noHBand="0" w:noVBand="1"/>
            </w:tblPr>
            <w:tblGrid>
              <w:gridCol w:w="2078"/>
              <w:gridCol w:w="4228"/>
            </w:tblGrid>
            <w:tr w:rsidR="00A2740A" w:rsidRPr="005F1355" w:rsidTr="000C0C73">
              <w:tc>
                <w:tcPr>
                  <w:tcW w:w="2078" w:type="dxa"/>
                  <w:shd w:val="clear" w:color="auto" w:fill="FBE4D5" w:themeFill="accent2" w:themeFillTint="33"/>
                </w:tcPr>
                <w:p w:rsidR="00A2740A" w:rsidRPr="005F1355" w:rsidRDefault="00A2740A" w:rsidP="000C0C73">
                  <w:pPr>
                    <w:rPr>
                      <w:b/>
                    </w:rPr>
                  </w:pPr>
                  <w:r w:rsidRPr="005F1355">
                    <w:rPr>
                      <w:b/>
                    </w:rPr>
                    <w:t>Element</w:t>
                  </w:r>
                </w:p>
              </w:tc>
              <w:tc>
                <w:tcPr>
                  <w:tcW w:w="4228"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0C0C73">
              <w:tc>
                <w:tcPr>
                  <w:tcW w:w="2078" w:type="dxa"/>
                </w:tcPr>
                <w:p w:rsidR="00A2740A" w:rsidRPr="005F1355" w:rsidRDefault="00A2740A" w:rsidP="000C0C73">
                  <w:pPr>
                    <w:rPr>
                      <w:b/>
                    </w:rPr>
                  </w:pPr>
                  <w:r w:rsidRPr="005F1355">
                    <w:rPr>
                      <w:b/>
                    </w:rPr>
                    <w:t>&lt;organization&gt;</w:t>
                  </w:r>
                </w:p>
                <w:p w:rsidR="00A2740A" w:rsidRPr="005F1355" w:rsidRDefault="00A2740A" w:rsidP="000C0C73">
                  <w:pPr>
                    <w:rPr>
                      <w:b/>
                    </w:rPr>
                  </w:pPr>
                  <w:r w:rsidRPr="005F1355">
                    <w:rPr>
                      <w:b/>
                    </w:rPr>
                    <w:t>organization</w:t>
                  </w:r>
                </w:p>
              </w:tc>
              <w:tc>
                <w:tcPr>
                  <w:tcW w:w="4228" w:type="dxa"/>
                </w:tcPr>
                <w:p w:rsidR="00A2740A" w:rsidRPr="005F1355" w:rsidRDefault="00A2740A" w:rsidP="000C0C73">
                  <w:r w:rsidRPr="005F1355">
                    <w:t>Provide the name of the publishing company. The default value is RSSB.</w:t>
                  </w:r>
                </w:p>
              </w:tc>
            </w:tr>
            <w:tr w:rsidR="00A2740A" w:rsidRPr="005F1355" w:rsidTr="000C0C73">
              <w:tc>
                <w:tcPr>
                  <w:tcW w:w="2078" w:type="dxa"/>
                </w:tcPr>
                <w:p w:rsidR="00A2740A" w:rsidRPr="005F1355" w:rsidRDefault="00A2740A" w:rsidP="000C0C73">
                  <w:pPr>
                    <w:rPr>
                      <w:b/>
                    </w:rPr>
                  </w:pPr>
                  <w:r w:rsidRPr="005F1355">
                    <w:rPr>
                      <w:b/>
                    </w:rPr>
                    <w:t>&lt;published&gt;</w:t>
                  </w:r>
                </w:p>
                <w:p w:rsidR="00A2740A" w:rsidRPr="005F1355" w:rsidRDefault="00A2740A" w:rsidP="000C0C73">
                  <w:pPr>
                    <w:rPr>
                      <w:b/>
                    </w:rPr>
                  </w:pPr>
                  <w:r w:rsidRPr="005F1355">
                    <w:rPr>
                      <w:b/>
                    </w:rPr>
                    <w:t>published</w:t>
                  </w:r>
                </w:p>
              </w:tc>
              <w:tc>
                <w:tcPr>
                  <w:tcW w:w="4228" w:type="dxa"/>
                </w:tcPr>
                <w:p w:rsidR="00A2740A" w:rsidRPr="005F1355" w:rsidRDefault="00A2740A" w:rsidP="000C0C73">
                  <w:r w:rsidRPr="005F1355">
                    <w:t>First-level container for the issue date: the date when the document was published.</w:t>
                  </w:r>
                </w:p>
                <w:p w:rsidR="00A2740A" w:rsidRPr="005F1355" w:rsidRDefault="00A2740A" w:rsidP="000C0C73"/>
                <w:p w:rsidR="00A2740A" w:rsidRPr="00E1723E" w:rsidRDefault="00A2740A" w:rsidP="000C0C73">
                  <w:pPr>
                    <w:rPr>
                      <w:highlight w:val="green"/>
                      <w:rPrChange w:id="396" w:author="Alan Cropley" w:date="2017-03-23T08:55:00Z">
                        <w:rPr/>
                      </w:rPrChange>
                    </w:rPr>
                  </w:pPr>
                  <w:r w:rsidRPr="00E1723E">
                    <w:rPr>
                      <w:highlight w:val="green"/>
                      <w:rPrChange w:id="397" w:author="Alan Cropley" w:date="2017-03-23T08:55:00Z">
                        <w:rPr/>
                      </w:rPrChange>
                    </w:rPr>
                    <w:t>Nest the following elements in the &lt;published&gt; element:</w:t>
                  </w:r>
                </w:p>
                <w:p w:rsidR="00A2740A" w:rsidRPr="00E1723E" w:rsidRDefault="00A2740A" w:rsidP="000C0C73">
                  <w:pPr>
                    <w:rPr>
                      <w:highlight w:val="green"/>
                      <w:rPrChange w:id="398" w:author="Alan Cropley" w:date="2017-03-23T08:55:00Z">
                        <w:rPr/>
                      </w:rPrChange>
                    </w:rPr>
                  </w:pPr>
                </w:p>
                <w:p w:rsidR="00A2740A" w:rsidRPr="00E1723E" w:rsidRDefault="00A2740A" w:rsidP="000C0C73">
                  <w:pPr>
                    <w:rPr>
                      <w:b/>
                      <w:highlight w:val="green"/>
                      <w:rPrChange w:id="399" w:author="Alan Cropley" w:date="2017-03-23T08:55:00Z">
                        <w:rPr>
                          <w:b/>
                        </w:rPr>
                      </w:rPrChange>
                    </w:rPr>
                  </w:pPr>
                  <w:r w:rsidRPr="00E1723E">
                    <w:rPr>
                      <w:b/>
                      <w:highlight w:val="green"/>
                      <w:rPrChange w:id="400" w:author="Alan Cropley" w:date="2017-03-23T08:55:00Z">
                        <w:rPr>
                          <w:b/>
                        </w:rPr>
                      </w:rPrChange>
                    </w:rPr>
                    <w:t>&lt;completed&gt;</w:t>
                  </w:r>
                </w:p>
                <w:p w:rsidR="00A2740A" w:rsidRPr="00E1723E" w:rsidRDefault="00A2740A" w:rsidP="000C0C73">
                  <w:pPr>
                    <w:rPr>
                      <w:highlight w:val="green"/>
                      <w:rPrChange w:id="401" w:author="Alan Cropley" w:date="2017-03-23T08:55:00Z">
                        <w:rPr/>
                      </w:rPrChange>
                    </w:rPr>
                  </w:pPr>
                  <w:r w:rsidRPr="00E1723E">
                    <w:rPr>
                      <w:b/>
                      <w:highlight w:val="green"/>
                      <w:rPrChange w:id="402" w:author="Alan Cropley" w:date="2017-03-23T08:55:00Z">
                        <w:rPr>
                          <w:b/>
                        </w:rPr>
                      </w:rPrChange>
                    </w:rPr>
                    <w:t>completed</w:t>
                  </w:r>
                </w:p>
                <w:p w:rsidR="00A2740A" w:rsidRPr="00E1723E" w:rsidRDefault="00A2740A" w:rsidP="000C0C73">
                  <w:pPr>
                    <w:rPr>
                      <w:highlight w:val="green"/>
                      <w:rPrChange w:id="403" w:author="Alan Cropley" w:date="2017-03-23T08:55:00Z">
                        <w:rPr/>
                      </w:rPrChange>
                    </w:rPr>
                  </w:pPr>
                  <w:r w:rsidRPr="00E1723E">
                    <w:rPr>
                      <w:highlight w:val="green"/>
                      <w:rPrChange w:id="404" w:author="Alan Cropley" w:date="2017-03-23T08:55:00Z">
                        <w:rPr/>
                      </w:rPrChange>
                    </w:rPr>
                    <w:t>Second-level container for the issue date.</w:t>
                  </w:r>
                </w:p>
                <w:p w:rsidR="00A2740A" w:rsidRPr="005F1355" w:rsidRDefault="00A2740A" w:rsidP="000C0C73">
                  <w:r w:rsidRPr="00E1723E">
                    <w:rPr>
                      <w:highlight w:val="green"/>
                      <w:rPrChange w:id="405" w:author="Alan Cropley" w:date="2017-03-23T08:55:00Z">
                        <w:rPr/>
                      </w:rPrChange>
                    </w:rPr>
                    <w:t>Nest &lt;month&gt;, &lt;day&gt; and &lt;year&gt; elements to provide the specific date.</w:t>
                  </w:r>
                </w:p>
              </w:tc>
            </w:tr>
          </w:tbl>
          <w:p w:rsidR="00A2740A" w:rsidRPr="005F1355" w:rsidRDefault="00A2740A" w:rsidP="000C0C73"/>
        </w:tc>
      </w:tr>
      <w:tr w:rsidR="00A2740A" w:rsidRPr="005F1355" w:rsidTr="00A2237C">
        <w:tc>
          <w:tcPr>
            <w:tcW w:w="2484" w:type="dxa"/>
          </w:tcPr>
          <w:p w:rsidR="00A2740A" w:rsidRPr="005F1355" w:rsidRDefault="00A2740A" w:rsidP="000C0C73">
            <w:pPr>
              <w:rPr>
                <w:b/>
              </w:rPr>
            </w:pPr>
            <w:r w:rsidRPr="005F1355">
              <w:rPr>
                <w:b/>
              </w:rPr>
              <w:t xml:space="preserve">&lt;bookid&gt; </w:t>
            </w:r>
          </w:p>
          <w:p w:rsidR="00A2740A" w:rsidRPr="005F1355" w:rsidRDefault="00A2740A" w:rsidP="000C0C73">
            <w:pPr>
              <w:rPr>
                <w:b/>
              </w:rPr>
            </w:pPr>
            <w:r w:rsidRPr="005F1355">
              <w:rPr>
                <w:b/>
              </w:rPr>
              <w:t>book identification</w:t>
            </w:r>
          </w:p>
        </w:tc>
        <w:tc>
          <w:tcPr>
            <w:tcW w:w="6532" w:type="dxa"/>
          </w:tcPr>
          <w:p w:rsidR="00A2740A" w:rsidRPr="005F1355" w:rsidRDefault="00A2740A" w:rsidP="000C0C73">
            <w:r w:rsidRPr="005F1355">
              <w:t>Use the &lt;bookid&gt; element as a container for the version and issue of the publication.</w:t>
            </w:r>
          </w:p>
          <w:p w:rsidR="00A2740A" w:rsidRPr="005F1355" w:rsidRDefault="00A2740A" w:rsidP="000C0C73"/>
          <w:p w:rsidR="00A2740A" w:rsidRDefault="00A2740A" w:rsidP="000C0C73">
            <w:r w:rsidRPr="005F1355">
              <w:t>Nest the following elements in the &lt;bookid&gt; element:</w:t>
            </w:r>
          </w:p>
          <w:p w:rsidR="00A2740A" w:rsidRPr="005F1355" w:rsidRDefault="00A2740A" w:rsidP="000C0C73"/>
          <w:tbl>
            <w:tblPr>
              <w:tblStyle w:val="TableGrid"/>
              <w:tblW w:w="0" w:type="auto"/>
              <w:tblCellMar>
                <w:top w:w="113" w:type="dxa"/>
                <w:bottom w:w="113" w:type="dxa"/>
              </w:tblCellMar>
              <w:tblLook w:val="04A0" w:firstRow="1" w:lastRow="0" w:firstColumn="1" w:lastColumn="0" w:noHBand="0" w:noVBand="1"/>
            </w:tblPr>
            <w:tblGrid>
              <w:gridCol w:w="2078"/>
              <w:gridCol w:w="4228"/>
            </w:tblGrid>
            <w:tr w:rsidR="00A2740A" w:rsidRPr="005F1355" w:rsidTr="000C0C73">
              <w:tc>
                <w:tcPr>
                  <w:tcW w:w="2078" w:type="dxa"/>
                  <w:shd w:val="clear" w:color="auto" w:fill="FBE4D5" w:themeFill="accent2" w:themeFillTint="33"/>
                </w:tcPr>
                <w:p w:rsidR="00A2740A" w:rsidRPr="005F1355" w:rsidRDefault="00A2740A" w:rsidP="000C0C73">
                  <w:pPr>
                    <w:rPr>
                      <w:b/>
                    </w:rPr>
                  </w:pPr>
                  <w:r w:rsidRPr="005F1355">
                    <w:rPr>
                      <w:b/>
                    </w:rPr>
                    <w:t>Element</w:t>
                  </w:r>
                </w:p>
              </w:tc>
              <w:tc>
                <w:tcPr>
                  <w:tcW w:w="4228"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0C0C73">
              <w:tc>
                <w:tcPr>
                  <w:tcW w:w="2078" w:type="dxa"/>
                </w:tcPr>
                <w:p w:rsidR="00A2740A" w:rsidRPr="005F1355" w:rsidRDefault="00A2740A" w:rsidP="000C0C73">
                  <w:pPr>
                    <w:rPr>
                      <w:b/>
                    </w:rPr>
                  </w:pPr>
                  <w:r w:rsidRPr="005F1355">
                    <w:rPr>
                      <w:b/>
                    </w:rPr>
                    <w:t>&lt;bookpartno&gt;</w:t>
                  </w:r>
                </w:p>
                <w:p w:rsidR="00A2740A" w:rsidRPr="005F1355" w:rsidRDefault="00A2740A" w:rsidP="000C0C73">
                  <w:pPr>
                    <w:rPr>
                      <w:b/>
                    </w:rPr>
                  </w:pPr>
                  <w:r w:rsidRPr="005F1355">
                    <w:rPr>
                      <w:b/>
                    </w:rPr>
                    <w:t>book part number</w:t>
                  </w:r>
                </w:p>
              </w:tc>
              <w:tc>
                <w:tcPr>
                  <w:tcW w:w="4228" w:type="dxa"/>
                </w:tcPr>
                <w:p w:rsidR="00A2740A" w:rsidRPr="005F1355" w:rsidRDefault="00A2740A" w:rsidP="000C0C73">
                  <w:r w:rsidRPr="005F1355">
                    <w:t>Provide the module number of the document such as “</w:t>
                  </w:r>
                  <w:r w:rsidR="00697E77">
                    <w:t>RBBL</w:t>
                  </w:r>
                  <w:r w:rsidRPr="005F1355">
                    <w:t xml:space="preserve">” for </w:t>
                  </w:r>
                  <w:r w:rsidR="00697E77">
                    <w:t>the Briefing Leaflet</w:t>
                  </w:r>
                  <w:r w:rsidRPr="005F1355">
                    <w:t>. Do not use in A4 documents.</w:t>
                  </w:r>
                </w:p>
              </w:tc>
            </w:tr>
            <w:tr w:rsidR="00A2740A" w:rsidRPr="005F1355" w:rsidTr="000C0C73">
              <w:tc>
                <w:tcPr>
                  <w:tcW w:w="2078" w:type="dxa"/>
                </w:tcPr>
                <w:p w:rsidR="00A2740A" w:rsidRPr="005F1355" w:rsidRDefault="00A2740A" w:rsidP="000C0C73">
                  <w:pPr>
                    <w:rPr>
                      <w:b/>
                    </w:rPr>
                  </w:pPr>
                  <w:r w:rsidRPr="005F1355">
                    <w:rPr>
                      <w:b/>
                    </w:rPr>
                    <w:t xml:space="preserve">&lt;edition&gt; </w:t>
                  </w:r>
                </w:p>
                <w:p w:rsidR="00A2740A" w:rsidRPr="005F1355" w:rsidRDefault="00A2740A" w:rsidP="000C0C73">
                  <w:pPr>
                    <w:rPr>
                      <w:b/>
                    </w:rPr>
                  </w:pPr>
                  <w:r w:rsidRPr="005F1355">
                    <w:rPr>
                      <w:b/>
                    </w:rPr>
                    <w:t>edition</w:t>
                  </w:r>
                </w:p>
              </w:tc>
              <w:tc>
                <w:tcPr>
                  <w:tcW w:w="4228" w:type="dxa"/>
                </w:tcPr>
                <w:p w:rsidR="00A2740A" w:rsidRPr="005F1355" w:rsidRDefault="00A2740A" w:rsidP="000C0C73">
                  <w:r w:rsidRPr="005F1355">
                    <w:t xml:space="preserve">Provide the issue number of the document, generally stated on the front cover. </w:t>
                  </w:r>
                  <w:r w:rsidR="001D7FAC" w:rsidRPr="005F1355">
                    <w:t>Use a number, not text.</w:t>
                  </w:r>
                </w:p>
                <w:p w:rsidR="00A2740A" w:rsidRPr="005F1355" w:rsidRDefault="00A2740A" w:rsidP="000C0C73"/>
                <w:p w:rsidR="00A2740A" w:rsidRPr="005F1355" w:rsidRDefault="00A2740A" w:rsidP="000C0C73">
                  <w:r w:rsidRPr="005F1355">
                    <w:t>The issue number in &lt;edition&gt;, together with the document number in &lt;booknumber&gt; and in-force date in &lt;bookchangehistory&gt;, are used to control the visibility of content in the digital Rule Book.</w:t>
                  </w:r>
                </w:p>
              </w:tc>
            </w:tr>
            <w:tr w:rsidR="00A2740A" w:rsidRPr="005F1355" w:rsidTr="000C0C73">
              <w:tc>
                <w:tcPr>
                  <w:tcW w:w="2078" w:type="dxa"/>
                </w:tcPr>
                <w:p w:rsidR="00A2740A" w:rsidRPr="005F1355" w:rsidRDefault="00A2740A" w:rsidP="000C0C73">
                  <w:pPr>
                    <w:rPr>
                      <w:b/>
                    </w:rPr>
                  </w:pPr>
                  <w:r w:rsidRPr="005F1355">
                    <w:rPr>
                      <w:b/>
                    </w:rPr>
                    <w:t>&lt;booknumber&gt;</w:t>
                  </w:r>
                </w:p>
                <w:p w:rsidR="00A2740A" w:rsidRPr="005F1355" w:rsidRDefault="00A2740A" w:rsidP="000C0C73">
                  <w:pPr>
                    <w:rPr>
                      <w:b/>
                    </w:rPr>
                  </w:pPr>
                  <w:r w:rsidRPr="005F1355">
                    <w:rPr>
                      <w:b/>
                    </w:rPr>
                    <w:t>book number</w:t>
                  </w:r>
                </w:p>
              </w:tc>
              <w:tc>
                <w:tcPr>
                  <w:tcW w:w="4228" w:type="dxa"/>
                </w:tcPr>
                <w:p w:rsidR="00A2740A" w:rsidRPr="005F1355" w:rsidRDefault="00A2740A" w:rsidP="000C0C73">
                  <w:r w:rsidRPr="005F1355">
                    <w:t xml:space="preserve">Provide the document number of the publication. For a publication, the book number may include the document type, identifying numbers and characters, and the issuing group. For the </w:t>
                  </w:r>
                  <w:r w:rsidRPr="005F1355">
                    <w:rPr>
                      <w:rFonts w:hAnsiTheme="minorHAnsi"/>
                    </w:rPr>
                    <w:t>Briefing Leaflet</w:t>
                  </w:r>
                  <w:r w:rsidRPr="005F1355">
                    <w:t xml:space="preserve">, use RBBL. </w:t>
                  </w:r>
                </w:p>
                <w:p w:rsidR="00A2740A" w:rsidRPr="005F1355" w:rsidRDefault="00A2740A" w:rsidP="000C0C73"/>
                <w:p w:rsidR="00A2740A" w:rsidRPr="005F1355" w:rsidRDefault="00A2740A" w:rsidP="000C0C73">
                  <w:r w:rsidRPr="005F1355">
                    <w:t>The document number in &lt;booknumber&gt;, together with the issue number in &lt;edition&gt; and in-force date in &lt;bookchangehistory&gt;, are used to control the visibility of content in the digital Rule Book.</w:t>
                  </w:r>
                </w:p>
              </w:tc>
            </w:tr>
          </w:tbl>
          <w:p w:rsidR="00A2740A" w:rsidRPr="005F1355" w:rsidRDefault="00A2740A" w:rsidP="000C0C73"/>
        </w:tc>
      </w:tr>
      <w:tr w:rsidR="00A2740A" w:rsidRPr="005F1355" w:rsidTr="00A2237C">
        <w:tc>
          <w:tcPr>
            <w:tcW w:w="2484" w:type="dxa"/>
          </w:tcPr>
          <w:p w:rsidR="00A2740A" w:rsidRPr="005F1355" w:rsidRDefault="00A2740A" w:rsidP="000C0C73">
            <w:pPr>
              <w:rPr>
                <w:b/>
              </w:rPr>
            </w:pPr>
            <w:r w:rsidRPr="005F1355">
              <w:rPr>
                <w:b/>
              </w:rPr>
              <w:t>&lt;bookchangehistory&gt;</w:t>
            </w:r>
          </w:p>
          <w:p w:rsidR="00A2740A" w:rsidRPr="005F1355" w:rsidRDefault="00A2740A" w:rsidP="000C0C73">
            <w:pPr>
              <w:rPr>
                <w:b/>
              </w:rPr>
            </w:pPr>
            <w:r w:rsidRPr="005F1355">
              <w:rPr>
                <w:b/>
              </w:rPr>
              <w:t>book change history</w:t>
            </w:r>
          </w:p>
          <w:p w:rsidR="00A2740A" w:rsidRPr="005F1355" w:rsidRDefault="00A2740A" w:rsidP="000C0C73"/>
        </w:tc>
        <w:tc>
          <w:tcPr>
            <w:tcW w:w="6532" w:type="dxa"/>
          </w:tcPr>
          <w:p w:rsidR="00A2740A" w:rsidRPr="005F1355" w:rsidRDefault="00A2740A" w:rsidP="000C0C73">
            <w:r w:rsidRPr="005F1355">
              <w:t xml:space="preserve">Use the &lt;bookchangehistory&gt; element as a container for information about who reviewed or approved the publication and which documents have been superseded. The dates for “in force”, “compliance” and “withdrawn” are also captured in this section. </w:t>
            </w:r>
          </w:p>
          <w:p w:rsidR="00A2740A" w:rsidRPr="005F1355" w:rsidRDefault="00A2740A" w:rsidP="000C0C73"/>
          <w:p w:rsidR="00A2740A" w:rsidRPr="005F1355" w:rsidRDefault="00A2740A" w:rsidP="000C0C73">
            <w:r w:rsidRPr="005F1355">
              <w:t>The in-force date in &lt;bookchangehistory&gt;/&lt;bookevent&gt; together with the document number in &lt;booknumber&gt; and issue number in &lt;edition&gt; are used to control the visibility of content in the digital Rule Book. This is why &lt;bookchangehistory&gt; and &lt;bookevent&gt; are mandatory in Briefing Leaflet bookmaps.</w:t>
            </w:r>
          </w:p>
          <w:p w:rsidR="00A2740A" w:rsidRPr="005F1355" w:rsidRDefault="00A2740A" w:rsidP="000C0C73"/>
          <w:p w:rsidR="00A2740A" w:rsidRPr="005F1355" w:rsidRDefault="00A2740A" w:rsidP="000C0C73">
            <w:r w:rsidRPr="005F1355">
              <w:t>Nest the following elements in the &lt;bookchangehistory&gt; element:</w:t>
            </w:r>
          </w:p>
          <w:p w:rsidR="00A2740A" w:rsidRPr="005F1355" w:rsidRDefault="00A2740A" w:rsidP="000C0C73"/>
          <w:tbl>
            <w:tblPr>
              <w:tblStyle w:val="TableGrid"/>
              <w:tblW w:w="0" w:type="auto"/>
              <w:tblCellMar>
                <w:top w:w="113" w:type="dxa"/>
                <w:bottom w:w="113" w:type="dxa"/>
              </w:tblCellMar>
              <w:tblLook w:val="04A0" w:firstRow="1" w:lastRow="0" w:firstColumn="1" w:lastColumn="0" w:noHBand="0" w:noVBand="1"/>
            </w:tblPr>
            <w:tblGrid>
              <w:gridCol w:w="2078"/>
              <w:gridCol w:w="4228"/>
            </w:tblGrid>
            <w:tr w:rsidR="00A2740A" w:rsidRPr="005F1355" w:rsidTr="000C0C73">
              <w:tc>
                <w:tcPr>
                  <w:tcW w:w="2078" w:type="dxa"/>
                  <w:shd w:val="clear" w:color="auto" w:fill="FBE4D5" w:themeFill="accent2" w:themeFillTint="33"/>
                </w:tcPr>
                <w:p w:rsidR="00A2740A" w:rsidRPr="005F1355" w:rsidRDefault="00A2740A" w:rsidP="000C0C73">
                  <w:pPr>
                    <w:rPr>
                      <w:b/>
                    </w:rPr>
                  </w:pPr>
                  <w:r w:rsidRPr="005F1355">
                    <w:rPr>
                      <w:b/>
                    </w:rPr>
                    <w:t>Element</w:t>
                  </w:r>
                </w:p>
              </w:tc>
              <w:tc>
                <w:tcPr>
                  <w:tcW w:w="4228"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0C0C73">
              <w:tc>
                <w:tcPr>
                  <w:tcW w:w="2078" w:type="dxa"/>
                </w:tcPr>
                <w:p w:rsidR="00A2740A" w:rsidRPr="005F1355" w:rsidRDefault="00A2740A" w:rsidP="000C0C73">
                  <w:pPr>
                    <w:rPr>
                      <w:b/>
                    </w:rPr>
                  </w:pPr>
                  <w:r w:rsidRPr="005F1355">
                    <w:rPr>
                      <w:b/>
                    </w:rPr>
                    <w:t>&lt;approved&gt;</w:t>
                  </w:r>
                </w:p>
                <w:p w:rsidR="00A2740A" w:rsidRPr="005F1355" w:rsidRDefault="00A2740A" w:rsidP="000C0C73">
                  <w:pPr>
                    <w:rPr>
                      <w:b/>
                    </w:rPr>
                  </w:pPr>
                  <w:r w:rsidRPr="005F1355">
                    <w:rPr>
                      <w:b/>
                    </w:rPr>
                    <w:t>approved</w:t>
                  </w:r>
                </w:p>
                <w:p w:rsidR="00A2740A" w:rsidRPr="005F1355" w:rsidRDefault="00A2740A" w:rsidP="000C0C73">
                  <w:r w:rsidRPr="005F1355">
                    <w:rPr>
                      <w:b/>
                    </w:rPr>
                    <w:t>(optional)</w:t>
                  </w:r>
                </w:p>
              </w:tc>
              <w:tc>
                <w:tcPr>
                  <w:tcW w:w="4228" w:type="dxa"/>
                </w:tcPr>
                <w:p w:rsidR="00A2740A" w:rsidRPr="005F1355" w:rsidRDefault="00A2740A" w:rsidP="000C0C73">
                  <w:r w:rsidRPr="005F1355">
                    <w:t>Use as a container for information about the person who approved or authorised the publication and the date it was approved.</w:t>
                  </w:r>
                </w:p>
                <w:p w:rsidR="00A2740A" w:rsidRPr="005F1355" w:rsidRDefault="00A2740A" w:rsidP="000C0C73"/>
                <w:p w:rsidR="00A2740A" w:rsidRPr="005F1355" w:rsidRDefault="00A2740A" w:rsidP="000C0C73">
                  <w:r w:rsidRPr="005F1355">
                    <w:t>Nest the following elements in the &lt;approved&gt; element:</w:t>
                  </w:r>
                </w:p>
                <w:p w:rsidR="00A2740A" w:rsidRPr="005F1355" w:rsidRDefault="00A2740A" w:rsidP="000C0C73"/>
                <w:p w:rsidR="00A2740A" w:rsidRPr="005F1355" w:rsidRDefault="00A2740A" w:rsidP="000C0C73">
                  <w:pPr>
                    <w:rPr>
                      <w:b/>
                    </w:rPr>
                  </w:pPr>
                  <w:r w:rsidRPr="005F1355">
                    <w:rPr>
                      <w:b/>
                    </w:rPr>
                    <w:t>&lt;person value=""&gt;</w:t>
                  </w:r>
                </w:p>
                <w:p w:rsidR="00A2740A" w:rsidRPr="005F1355" w:rsidRDefault="00A2740A" w:rsidP="000C0C73">
                  <w:pPr>
                    <w:rPr>
                      <w:b/>
                    </w:rPr>
                  </w:pPr>
                  <w:r w:rsidRPr="005F1355">
                    <w:rPr>
                      <w:b/>
                    </w:rPr>
                    <w:t xml:space="preserve">person </w:t>
                  </w:r>
                </w:p>
                <w:p w:rsidR="00A2740A" w:rsidRPr="005F1355" w:rsidRDefault="00A2740A" w:rsidP="000C0C73">
                  <w:pPr>
                    <w:rPr>
                      <w:b/>
                    </w:rPr>
                  </w:pPr>
                  <w:r w:rsidRPr="005F1355">
                    <w:rPr>
                      <w:b/>
                    </w:rPr>
                    <w:t>(optional)</w:t>
                  </w:r>
                </w:p>
                <w:p w:rsidR="00A2740A" w:rsidRPr="005F1355" w:rsidRDefault="00A2740A" w:rsidP="000C0C73">
                  <w:pPr>
                    <w:rPr>
                      <w:rFonts w:hAnsi="Times-Bold"/>
                    </w:rPr>
                  </w:pPr>
                  <w:r w:rsidRPr="005F1355">
                    <w:rPr>
                      <w:rFonts w:hAnsi="Times-Bold"/>
                    </w:rPr>
                    <w:t>Provide the name of the person who approved the document.</w:t>
                  </w:r>
                </w:p>
                <w:p w:rsidR="00A2740A" w:rsidRPr="005F1355" w:rsidRDefault="00A2740A" w:rsidP="000C0C73">
                  <w:pPr>
                    <w:rPr>
                      <w:rFonts w:hAnsi="Times-Bold"/>
                    </w:rPr>
                  </w:pPr>
                </w:p>
                <w:p w:rsidR="00A2740A" w:rsidRPr="005F1355" w:rsidRDefault="00A2740A" w:rsidP="000C0C73">
                  <w:pPr>
                    <w:rPr>
                      <w:b/>
                    </w:rPr>
                  </w:pPr>
                  <w:r w:rsidRPr="005F1355">
                    <w:rPr>
                      <w:b/>
                    </w:rPr>
                    <w:t>&lt;organization&gt;</w:t>
                  </w:r>
                </w:p>
                <w:p w:rsidR="00A2740A" w:rsidRPr="005F1355" w:rsidRDefault="00A2740A" w:rsidP="000C0C73">
                  <w:pPr>
                    <w:rPr>
                      <w:b/>
                    </w:rPr>
                  </w:pPr>
                  <w:r w:rsidRPr="005F1355">
                    <w:rPr>
                      <w:b/>
                    </w:rPr>
                    <w:t>organization</w:t>
                  </w:r>
                </w:p>
                <w:p w:rsidR="00A2740A" w:rsidRPr="005F1355" w:rsidRDefault="00A2740A" w:rsidP="000C0C73">
                  <w:pPr>
                    <w:rPr>
                      <w:b/>
                    </w:rPr>
                  </w:pPr>
                  <w:r w:rsidRPr="005F1355">
                    <w:rPr>
                      <w:b/>
                    </w:rPr>
                    <w:t>(optional)</w:t>
                  </w:r>
                </w:p>
                <w:p w:rsidR="00A2740A" w:rsidRDefault="00A2740A" w:rsidP="000C0C73">
                  <w:pPr>
                    <w:rPr>
                      <w:rFonts w:hAnsi="Times-Bold"/>
                    </w:rPr>
                  </w:pPr>
                  <w:r w:rsidRPr="005F1355">
                    <w:rPr>
                      <w:rFonts w:hAnsi="Times-Bold"/>
                    </w:rPr>
                    <w:t>Provide the organization or standards committee which has approved the document.</w:t>
                  </w:r>
                </w:p>
                <w:p w:rsidR="004B73D4" w:rsidRDefault="004B73D4" w:rsidP="000C0C73">
                  <w:pPr>
                    <w:rPr>
                      <w:rFonts w:hAnsi="Times-Bold"/>
                    </w:rPr>
                  </w:pPr>
                </w:p>
                <w:p w:rsidR="004B73D4" w:rsidRPr="00260EBA" w:rsidRDefault="004B73D4" w:rsidP="004B73D4">
                  <w:pPr>
                    <w:rPr>
                      <w:b/>
                    </w:rPr>
                  </w:pPr>
                  <w:r w:rsidRPr="00260EBA">
                    <w:rPr>
                      <w:b/>
                    </w:rPr>
                    <w:t>&lt;started&gt;</w:t>
                  </w:r>
                </w:p>
                <w:p w:rsidR="004B73D4" w:rsidRPr="00260EBA" w:rsidRDefault="004B73D4" w:rsidP="004B73D4">
                  <w:pPr>
                    <w:rPr>
                      <w:b/>
                    </w:rPr>
                  </w:pPr>
                  <w:r w:rsidRPr="00260EBA">
                    <w:rPr>
                      <w:b/>
                    </w:rPr>
                    <w:t>started</w:t>
                  </w:r>
                </w:p>
                <w:p w:rsidR="004B73D4" w:rsidRPr="00260EBA" w:rsidRDefault="004B73D4" w:rsidP="004B73D4">
                  <w:pPr>
                    <w:rPr>
                      <w:b/>
                    </w:rPr>
                  </w:pPr>
                  <w:r w:rsidRPr="00260EBA">
                    <w:rPr>
                      <w:b/>
                    </w:rPr>
                    <w:t>(compulsory)</w:t>
                  </w:r>
                </w:p>
                <w:p w:rsidR="004B73D4" w:rsidRPr="00E36F66" w:rsidRDefault="004B73D4" w:rsidP="004B73D4">
                  <w:pPr>
                    <w:rPr>
                      <w:rFonts w:hAnsi="Times-Bold"/>
                    </w:rPr>
                  </w:pPr>
                  <w:r w:rsidRPr="00260EBA">
                    <w:rPr>
                      <w:rFonts w:hAnsi="Times-Bold"/>
                    </w:rPr>
                    <w:t>Provide the month and year when the document was first issued using the &lt;month&gt; and &lt;year&gt; elements described earlier.</w:t>
                  </w:r>
                </w:p>
                <w:p w:rsidR="00A2740A" w:rsidRPr="005F1355" w:rsidRDefault="00A2740A" w:rsidP="000C0C73">
                  <w:pPr>
                    <w:rPr>
                      <w:rFonts w:hAnsi="Times-Bold"/>
                    </w:rPr>
                  </w:pPr>
                </w:p>
                <w:p w:rsidR="00A2740A" w:rsidRPr="005F1355" w:rsidRDefault="00A2740A" w:rsidP="000C0C73">
                  <w:pPr>
                    <w:rPr>
                      <w:b/>
                    </w:rPr>
                  </w:pPr>
                  <w:r w:rsidRPr="005F1355">
                    <w:rPr>
                      <w:b/>
                    </w:rPr>
                    <w:t>&lt;completed&gt;</w:t>
                  </w:r>
                </w:p>
                <w:p w:rsidR="00A2740A" w:rsidRPr="005F1355" w:rsidRDefault="00A2740A" w:rsidP="000C0C73">
                  <w:pPr>
                    <w:rPr>
                      <w:b/>
                    </w:rPr>
                  </w:pPr>
                  <w:r w:rsidRPr="005F1355">
                    <w:rPr>
                      <w:b/>
                    </w:rPr>
                    <w:t xml:space="preserve">completed </w:t>
                  </w:r>
                </w:p>
                <w:p w:rsidR="00A2740A" w:rsidRPr="005F1355" w:rsidRDefault="00A2740A" w:rsidP="000C0C73">
                  <w:pPr>
                    <w:rPr>
                      <w:b/>
                    </w:rPr>
                  </w:pPr>
                  <w:r w:rsidRPr="005F1355">
                    <w:rPr>
                      <w:b/>
                    </w:rPr>
                    <w:t>(optional)</w:t>
                  </w:r>
                </w:p>
                <w:p w:rsidR="00A2740A" w:rsidRPr="005F1355" w:rsidRDefault="00A2740A" w:rsidP="000C0C73">
                  <w:pPr>
                    <w:rPr>
                      <w:rFonts w:hAnsi="Times-Bold"/>
                    </w:rPr>
                  </w:pPr>
                  <w:r w:rsidRPr="005F1355">
                    <w:rPr>
                      <w:rFonts w:hAnsi="Times-Bold"/>
                    </w:rPr>
                    <w:t>Provide the date the document was approved using the &lt;month&gt;, &lt;day&gt;, and &lt;year&gt; elements described earlier.</w:t>
                  </w:r>
                </w:p>
                <w:p w:rsidR="00A2740A" w:rsidRPr="005F1355" w:rsidRDefault="00A2740A" w:rsidP="000C0C73">
                  <w:pPr>
                    <w:rPr>
                      <w:rFonts w:hAnsi="Times-Bold"/>
                    </w:rPr>
                  </w:pPr>
                </w:p>
                <w:p w:rsidR="00A2740A" w:rsidRPr="005F1355" w:rsidRDefault="00A2740A" w:rsidP="000C0C73">
                  <w:pPr>
                    <w:rPr>
                      <w:b/>
                    </w:rPr>
                  </w:pPr>
                  <w:r w:rsidRPr="005F1355">
                    <w:rPr>
                      <w:b/>
                    </w:rPr>
                    <w:t>&lt;summary&gt;</w:t>
                  </w:r>
                </w:p>
                <w:p w:rsidR="00A2740A" w:rsidRPr="005F1355" w:rsidRDefault="00A2740A" w:rsidP="000C0C73">
                  <w:pPr>
                    <w:rPr>
                      <w:b/>
                    </w:rPr>
                  </w:pPr>
                  <w:r w:rsidRPr="005F1355">
                    <w:rPr>
                      <w:b/>
                    </w:rPr>
                    <w:t xml:space="preserve">summary </w:t>
                  </w:r>
                </w:p>
                <w:p w:rsidR="00A2740A" w:rsidRPr="005F1355" w:rsidRDefault="00A2740A" w:rsidP="000C0C73">
                  <w:pPr>
                    <w:rPr>
                      <w:b/>
                    </w:rPr>
                  </w:pPr>
                  <w:r w:rsidRPr="005F1355">
                    <w:rPr>
                      <w:b/>
                    </w:rPr>
                    <w:t>(optional)</w:t>
                  </w:r>
                </w:p>
                <w:p w:rsidR="00A2740A" w:rsidRPr="005F1355" w:rsidRDefault="00A2740A" w:rsidP="000C0C73">
                  <w:r w:rsidRPr="005F1355">
                    <w:rPr>
                      <w:rFonts w:hAnsi="Times-Bold"/>
                    </w:rPr>
                    <w:t>Provide the title of the person listed in the &lt;person&gt; element.</w:t>
                  </w:r>
                </w:p>
              </w:tc>
            </w:tr>
            <w:tr w:rsidR="00A2740A" w:rsidRPr="005F1355" w:rsidTr="000C0C73">
              <w:tc>
                <w:tcPr>
                  <w:tcW w:w="2078" w:type="dxa"/>
                </w:tcPr>
                <w:p w:rsidR="00A2740A" w:rsidRPr="005F1355" w:rsidRDefault="00A2740A" w:rsidP="000C0C73">
                  <w:pPr>
                    <w:rPr>
                      <w:b/>
                    </w:rPr>
                  </w:pPr>
                  <w:r w:rsidRPr="005F1355">
                    <w:rPr>
                      <w:b/>
                    </w:rPr>
                    <w:t>&lt;bookevent&gt;</w:t>
                  </w:r>
                </w:p>
                <w:p w:rsidR="00A2740A" w:rsidRPr="005F1355" w:rsidRDefault="00A2740A" w:rsidP="000C0C73">
                  <w:pPr>
                    <w:rPr>
                      <w:b/>
                    </w:rPr>
                  </w:pPr>
                  <w:r w:rsidRPr="005F1355">
                    <w:rPr>
                      <w:b/>
                    </w:rPr>
                    <w:t>book event</w:t>
                  </w:r>
                </w:p>
                <w:p w:rsidR="00A2740A" w:rsidRPr="005F1355" w:rsidRDefault="00A2740A" w:rsidP="000C0C73"/>
              </w:tc>
              <w:tc>
                <w:tcPr>
                  <w:tcW w:w="4228" w:type="dxa"/>
                </w:tcPr>
                <w:p w:rsidR="00A2740A" w:rsidRPr="005F1355" w:rsidRDefault="00A2740A" w:rsidP="000C0C73">
                  <w:r w:rsidRPr="005F1355">
                    <w:t xml:space="preserve">Use as a container for a unique event in the history of the document, aside from approval or issue date. Specifically, you can capture each of the following events as they occur. Specify the event you are including by nesting a &lt;bookeventtype&gt; element in &lt;bookevent&gt; and setting the </w:t>
                  </w:r>
                  <w:r w:rsidRPr="005F1355">
                    <w:rPr>
                      <w:rStyle w:val="AttributeChar"/>
                    </w:rPr>
                    <w:t>@name</w:t>
                  </w:r>
                  <w:r w:rsidRPr="005F1355">
                    <w:rPr>
                      <w:rFonts w:ascii="Times-Italic" w:hAnsi="Times-Italic" w:cs="Times-Italic"/>
                      <w:i/>
                      <w:iCs/>
                    </w:rPr>
                    <w:t xml:space="preserve"> </w:t>
                  </w:r>
                  <w:r w:rsidRPr="005F1355">
                    <w:t>attribute to the value shown in the first column of the following table. Nest &lt;person&gt;, &lt;date&gt;, and &lt;summary&gt; elements (as described earlier) based on the specific event as described in the table.</w:t>
                  </w:r>
                </w:p>
                <w:p w:rsidR="00A2740A" w:rsidRPr="005F1355" w:rsidRDefault="00A2740A" w:rsidP="000C0C73"/>
                <w:p w:rsidR="00A2740A" w:rsidRPr="005F1355" w:rsidRDefault="00A2740A" w:rsidP="000C0C73">
                  <w:r w:rsidRPr="005F1355">
                    <w:t>The in-force date in &lt;bookchangehistory&gt; together with the document number in &lt;booknumber&gt; and issue number in &lt;edition&gt; are used to control the visibility of content in the digital Rule Book. This is why &lt;bookchangehistory&gt; is mandatory in Briefing Leaflet bookmaps.</w:t>
                  </w:r>
                </w:p>
                <w:p w:rsidR="00A2740A" w:rsidRPr="005F1355" w:rsidRDefault="00A2740A" w:rsidP="000C0C73"/>
                <w:p w:rsidR="00A2740A" w:rsidRPr="005F1355" w:rsidRDefault="00A2740A" w:rsidP="000C0C73">
                  <w:r w:rsidRPr="005F1355">
                    <w:t>Nest the following elements in the &lt;bookevent&gt; element:</w:t>
                  </w:r>
                </w:p>
                <w:p w:rsidR="00A2740A" w:rsidRPr="005F1355" w:rsidRDefault="00A2740A" w:rsidP="000C0C73"/>
                <w:p w:rsidR="00A2740A" w:rsidRPr="005F1355" w:rsidRDefault="00A2740A" w:rsidP="000C0C73">
                  <w:pPr>
                    <w:rPr>
                      <w:b/>
                    </w:rPr>
                  </w:pPr>
                  <w:r w:rsidRPr="005F1355">
                    <w:rPr>
                      <w:b/>
                    </w:rPr>
                    <w:t>bookeventtype name=</w:t>
                  </w:r>
                </w:p>
                <w:p w:rsidR="00A2740A" w:rsidRPr="005F1355" w:rsidRDefault="00A2740A" w:rsidP="000C0C73">
                  <w:pPr>
                    <w:rPr>
                      <w:i/>
                    </w:rPr>
                  </w:pPr>
                  <w:r w:rsidRPr="005F1355">
                    <w:rPr>
                      <w:i/>
                    </w:rPr>
                    <w:t>submitted</w:t>
                  </w:r>
                </w:p>
                <w:p w:rsidR="00A2740A" w:rsidRPr="005F1355" w:rsidRDefault="00A2740A" w:rsidP="000C0C73">
                  <w:r w:rsidRPr="005F1355">
                    <w:t>When the document was submitted for approval (&lt;completed&gt;, by whom (&lt;person&gt;) and that person's title (&lt;summary&gt;)</w:t>
                  </w:r>
                </w:p>
                <w:p w:rsidR="00A2740A" w:rsidRPr="005F1355" w:rsidRDefault="00A2740A" w:rsidP="000C0C73"/>
                <w:p w:rsidR="00A2740A" w:rsidRPr="005F1355" w:rsidRDefault="00A2740A" w:rsidP="000C0C73">
                  <w:pPr>
                    <w:rPr>
                      <w:i/>
                    </w:rPr>
                  </w:pPr>
                  <w:r w:rsidRPr="005F1355">
                    <w:rPr>
                      <w:i/>
                    </w:rPr>
                    <w:t>supersedes</w:t>
                  </w:r>
                </w:p>
                <w:p w:rsidR="00A2740A" w:rsidRPr="005F1355" w:rsidRDefault="00A2740A" w:rsidP="000C0C73">
                  <w:r w:rsidRPr="005F1355">
                    <w:t>When the document supersedes another</w:t>
                  </w:r>
                </w:p>
                <w:p w:rsidR="00A2740A" w:rsidRPr="005F1355" w:rsidRDefault="00A2740A" w:rsidP="000C0C73">
                  <w:r w:rsidRPr="005F1355">
                    <w:t>(&lt;completed&gt;) and the specific document that takes its place (&lt;summary&gt;)</w:t>
                  </w:r>
                </w:p>
                <w:p w:rsidR="00A2740A" w:rsidRPr="005F1355" w:rsidRDefault="00A2740A" w:rsidP="000C0C73"/>
                <w:p w:rsidR="00A2740A" w:rsidRPr="005F1355" w:rsidRDefault="00A2740A" w:rsidP="000C0C73">
                  <w:pPr>
                    <w:rPr>
                      <w:i/>
                    </w:rPr>
                  </w:pPr>
                  <w:r w:rsidRPr="005F1355">
                    <w:rPr>
                      <w:i/>
                    </w:rPr>
                    <w:t>superseded</w:t>
                  </w:r>
                </w:p>
                <w:p w:rsidR="00A2740A" w:rsidRPr="005F1355" w:rsidRDefault="00A2740A" w:rsidP="000C0C73">
                  <w:r w:rsidRPr="005F1355">
                    <w:t>When the document is superseded by another</w:t>
                  </w:r>
                </w:p>
                <w:p w:rsidR="00A2740A" w:rsidRPr="005F1355" w:rsidRDefault="00A2740A" w:rsidP="000C0C73">
                  <w:r w:rsidRPr="005F1355">
                    <w:t>(&lt;completed&gt;) and the specific document that takes its place (&lt;summary&gt;)</w:t>
                  </w:r>
                </w:p>
                <w:p w:rsidR="00A2740A" w:rsidRPr="005F1355" w:rsidRDefault="00A2740A" w:rsidP="000C0C73"/>
                <w:p w:rsidR="00A2740A" w:rsidRPr="005F1355" w:rsidRDefault="00A2740A" w:rsidP="000C0C73">
                  <w:pPr>
                    <w:rPr>
                      <w:i/>
                    </w:rPr>
                  </w:pPr>
                  <w:r w:rsidRPr="005F1355">
                    <w:rPr>
                      <w:i/>
                    </w:rPr>
                    <w:t>in-force</w:t>
                  </w:r>
                </w:p>
                <w:p w:rsidR="00A2740A" w:rsidRPr="005F1355" w:rsidRDefault="00A2740A" w:rsidP="000C0C73">
                  <w:r w:rsidRPr="005F1355">
                    <w:t>The earliest date for compliance to this document (&lt;completed&gt;). This value is used to control the visibility of content in the digital Rule Book and it is mandatory in Briefing Leaflet bookmaps.</w:t>
                  </w:r>
                </w:p>
                <w:p w:rsidR="00A2740A" w:rsidRPr="005F1355" w:rsidRDefault="00A2740A" w:rsidP="000C0C73"/>
                <w:p w:rsidR="00A2740A" w:rsidRPr="005F1355" w:rsidRDefault="00A2740A" w:rsidP="000C0C73">
                  <w:pPr>
                    <w:rPr>
                      <w:i/>
                    </w:rPr>
                  </w:pPr>
                  <w:r w:rsidRPr="005F1355">
                    <w:rPr>
                      <w:i/>
                    </w:rPr>
                    <w:t>compliance</w:t>
                  </w:r>
                </w:p>
                <w:p w:rsidR="00A2740A" w:rsidRPr="005F1355" w:rsidRDefault="00A2740A" w:rsidP="000C0C73">
                  <w:r w:rsidRPr="005F1355">
                    <w:t>The latest date for compliance to this document (&lt;completed&gt;)</w:t>
                  </w:r>
                </w:p>
                <w:p w:rsidR="00A2740A" w:rsidRPr="005F1355" w:rsidRDefault="00A2740A" w:rsidP="000C0C73"/>
                <w:p w:rsidR="00A2740A" w:rsidRPr="005F1355" w:rsidRDefault="00A2740A" w:rsidP="000C0C73">
                  <w:pPr>
                    <w:rPr>
                      <w:i/>
                    </w:rPr>
                  </w:pPr>
                  <w:r w:rsidRPr="005F1355">
                    <w:rPr>
                      <w:i/>
                    </w:rPr>
                    <w:t>withdrawn</w:t>
                  </w:r>
                </w:p>
                <w:p w:rsidR="00A2740A" w:rsidRPr="005F1355" w:rsidRDefault="00A2740A" w:rsidP="000C0C73">
                  <w:r w:rsidRPr="005F1355">
                    <w:t>The date this document is withdrawn from</w:t>
                  </w:r>
                </w:p>
                <w:p w:rsidR="00A2740A" w:rsidRPr="005F1355" w:rsidRDefault="00A2740A" w:rsidP="000C0C73">
                  <w:r w:rsidRPr="005F1355">
                    <w:t>consideration (&lt;completed&gt;)</w:t>
                  </w:r>
                </w:p>
                <w:p w:rsidR="00A2740A" w:rsidRPr="005F1355" w:rsidRDefault="00A2740A" w:rsidP="000C0C73"/>
                <w:p w:rsidR="00A2740A" w:rsidRPr="005F1355" w:rsidRDefault="00A2740A" w:rsidP="000C0C73">
                  <w:r w:rsidRPr="005F1355">
                    <w:t>RSSB bookmap templates may include these elements.</w:t>
                  </w:r>
                </w:p>
              </w:tc>
            </w:tr>
          </w:tbl>
          <w:p w:rsidR="00A2740A" w:rsidRPr="005F1355" w:rsidRDefault="00A2740A" w:rsidP="000C0C73"/>
        </w:tc>
      </w:tr>
      <w:tr w:rsidR="00A2740A" w:rsidRPr="005F1355" w:rsidTr="00A2237C">
        <w:tc>
          <w:tcPr>
            <w:tcW w:w="2484" w:type="dxa"/>
          </w:tcPr>
          <w:p w:rsidR="00A2740A" w:rsidRPr="005F1355" w:rsidRDefault="00A2740A" w:rsidP="000C0C73">
            <w:pPr>
              <w:rPr>
                <w:b/>
              </w:rPr>
            </w:pPr>
            <w:r w:rsidRPr="005F1355">
              <w:rPr>
                <w:b/>
              </w:rPr>
              <w:t xml:space="preserve">&lt;bookrights&gt; </w:t>
            </w:r>
          </w:p>
          <w:p w:rsidR="00A2740A" w:rsidRPr="005F1355" w:rsidRDefault="00A2740A" w:rsidP="000C0C73">
            <w:r w:rsidRPr="005F1355">
              <w:rPr>
                <w:b/>
              </w:rPr>
              <w:t>book rights</w:t>
            </w:r>
          </w:p>
        </w:tc>
        <w:tc>
          <w:tcPr>
            <w:tcW w:w="6532" w:type="dxa"/>
          </w:tcPr>
          <w:p w:rsidR="00A2740A" w:rsidRPr="005F1355" w:rsidRDefault="00A2740A" w:rsidP="000C0C73">
            <w:r w:rsidRPr="005F1355">
              <w:t>Use the &lt;bookrights&gt; element as a container for copyright information. Nest the following elements in the &lt;bookrights&gt; element:</w:t>
            </w:r>
          </w:p>
          <w:p w:rsidR="00A2740A" w:rsidRPr="005F1355" w:rsidRDefault="00A2740A" w:rsidP="000C0C73"/>
          <w:tbl>
            <w:tblPr>
              <w:tblStyle w:val="TableGrid"/>
              <w:tblW w:w="0" w:type="auto"/>
              <w:tblCellMar>
                <w:top w:w="113" w:type="dxa"/>
                <w:bottom w:w="113" w:type="dxa"/>
              </w:tblCellMar>
              <w:tblLook w:val="04A0" w:firstRow="1" w:lastRow="0" w:firstColumn="1" w:lastColumn="0" w:noHBand="0" w:noVBand="1"/>
            </w:tblPr>
            <w:tblGrid>
              <w:gridCol w:w="2078"/>
              <w:gridCol w:w="4228"/>
            </w:tblGrid>
            <w:tr w:rsidR="00A2740A" w:rsidRPr="005F1355" w:rsidTr="000C0C73">
              <w:tc>
                <w:tcPr>
                  <w:tcW w:w="2078" w:type="dxa"/>
                  <w:shd w:val="clear" w:color="auto" w:fill="FBE4D5" w:themeFill="accent2" w:themeFillTint="33"/>
                </w:tcPr>
                <w:p w:rsidR="00A2740A" w:rsidRPr="005F1355" w:rsidRDefault="00A2740A" w:rsidP="000C0C73">
                  <w:pPr>
                    <w:rPr>
                      <w:b/>
                    </w:rPr>
                  </w:pPr>
                  <w:r w:rsidRPr="005F1355">
                    <w:rPr>
                      <w:b/>
                    </w:rPr>
                    <w:t>Element</w:t>
                  </w:r>
                </w:p>
              </w:tc>
              <w:tc>
                <w:tcPr>
                  <w:tcW w:w="4228" w:type="dxa"/>
                  <w:shd w:val="clear" w:color="auto" w:fill="FBE4D5" w:themeFill="accent2" w:themeFillTint="33"/>
                </w:tcPr>
                <w:p w:rsidR="00A2740A" w:rsidRPr="005F1355" w:rsidRDefault="00A2740A" w:rsidP="000C0C73">
                  <w:pPr>
                    <w:rPr>
                      <w:b/>
                    </w:rPr>
                  </w:pPr>
                  <w:r w:rsidRPr="005F1355">
                    <w:rPr>
                      <w:b/>
                    </w:rPr>
                    <w:t>Guidance</w:t>
                  </w:r>
                </w:p>
              </w:tc>
            </w:tr>
            <w:tr w:rsidR="00A2740A" w:rsidRPr="005F1355" w:rsidTr="000C0C73">
              <w:tc>
                <w:tcPr>
                  <w:tcW w:w="2078" w:type="dxa"/>
                </w:tcPr>
                <w:p w:rsidR="00A2740A" w:rsidRPr="005F1355" w:rsidRDefault="00A2740A" w:rsidP="000C0C73">
                  <w:pPr>
                    <w:rPr>
                      <w:b/>
                    </w:rPr>
                  </w:pPr>
                  <w:r w:rsidRPr="005F1355">
                    <w:rPr>
                      <w:b/>
                    </w:rPr>
                    <w:t xml:space="preserve">&lt;copyrfirst&gt; </w:t>
                  </w:r>
                </w:p>
                <w:p w:rsidR="00A2740A" w:rsidRPr="005F1355" w:rsidRDefault="00A2740A" w:rsidP="000C0C73">
                  <w:pPr>
                    <w:rPr>
                      <w:rFonts w:ascii="Times-Roman" w:eastAsia="Times-Roman" w:hAnsiTheme="minorHAnsi" w:cs="Times-Roman"/>
                      <w:b/>
                    </w:rPr>
                  </w:pPr>
                  <w:r w:rsidRPr="005F1355">
                    <w:rPr>
                      <w:b/>
                    </w:rPr>
                    <w:t>first copyright</w:t>
                  </w:r>
                </w:p>
              </w:tc>
              <w:tc>
                <w:tcPr>
                  <w:tcW w:w="4228" w:type="dxa"/>
                </w:tcPr>
                <w:p w:rsidR="00A2740A" w:rsidRPr="005F1355" w:rsidRDefault="00A2740A" w:rsidP="000C0C73">
                  <w:r w:rsidRPr="005F1355">
                    <w:t>The copyright year, contained in a &lt;year&gt; element. A default copyright year is provided in the bookmap template.</w:t>
                  </w:r>
                </w:p>
              </w:tc>
            </w:tr>
            <w:tr w:rsidR="00A2740A" w:rsidRPr="005F1355" w:rsidTr="000C0C73">
              <w:tc>
                <w:tcPr>
                  <w:tcW w:w="2078" w:type="dxa"/>
                </w:tcPr>
                <w:p w:rsidR="00A2740A" w:rsidRPr="005F1355" w:rsidRDefault="00A2740A" w:rsidP="000C0C73">
                  <w:pPr>
                    <w:rPr>
                      <w:b/>
                    </w:rPr>
                  </w:pPr>
                  <w:r w:rsidRPr="005F1355">
                    <w:rPr>
                      <w:b/>
                    </w:rPr>
                    <w:t xml:space="preserve">&lt;bookowner&gt; </w:t>
                  </w:r>
                </w:p>
                <w:p w:rsidR="00A2740A" w:rsidRPr="005F1355" w:rsidRDefault="00A2740A" w:rsidP="000C0C73">
                  <w:pPr>
                    <w:rPr>
                      <w:rFonts w:ascii="Times-Roman" w:eastAsia="Times-Roman" w:hAnsiTheme="minorHAnsi" w:cs="Times-Roman"/>
                      <w:b/>
                    </w:rPr>
                  </w:pPr>
                  <w:r w:rsidRPr="005F1355">
                    <w:rPr>
                      <w:b/>
                    </w:rPr>
                    <w:t>book owner</w:t>
                  </w:r>
                </w:p>
              </w:tc>
              <w:tc>
                <w:tcPr>
                  <w:tcW w:w="4228" w:type="dxa"/>
                </w:tcPr>
                <w:p w:rsidR="00A2740A" w:rsidRPr="005F1355" w:rsidRDefault="00A2740A" w:rsidP="000C0C73">
                  <w:r w:rsidRPr="005F1355">
                    <w:t>The owner of the copyright. In all cases, this element will contain an &lt;organization&gt; element. A default owner is provided in the bookmap template.</w:t>
                  </w:r>
                </w:p>
              </w:tc>
            </w:tr>
            <w:tr w:rsidR="00A2740A" w:rsidRPr="005F1355" w:rsidTr="000C0C73">
              <w:tc>
                <w:tcPr>
                  <w:tcW w:w="2078" w:type="dxa"/>
                </w:tcPr>
                <w:p w:rsidR="00A2740A" w:rsidRPr="005F1355" w:rsidRDefault="00A2740A" w:rsidP="000C0C73">
                  <w:pPr>
                    <w:rPr>
                      <w:b/>
                    </w:rPr>
                  </w:pPr>
                  <w:r w:rsidRPr="005F1355">
                    <w:rPr>
                      <w:b/>
                    </w:rPr>
                    <w:t>&lt;organization&gt;</w:t>
                  </w:r>
                </w:p>
                <w:p w:rsidR="00A2740A" w:rsidRPr="005F1355" w:rsidRDefault="00A2740A" w:rsidP="000C0C73">
                  <w:pPr>
                    <w:rPr>
                      <w:b/>
                    </w:rPr>
                  </w:pPr>
                  <w:r w:rsidRPr="005F1355">
                    <w:rPr>
                      <w:b/>
                    </w:rPr>
                    <w:t>organization</w:t>
                  </w:r>
                </w:p>
              </w:tc>
              <w:tc>
                <w:tcPr>
                  <w:tcW w:w="4228" w:type="dxa"/>
                </w:tcPr>
                <w:p w:rsidR="00A2740A" w:rsidRPr="005F1355" w:rsidRDefault="00A2740A" w:rsidP="000C0C73">
                  <w:r w:rsidRPr="005F1355">
                    <w:t>The copyright holder of the book. A default organisation is provided in the bookmap template.</w:t>
                  </w:r>
                </w:p>
              </w:tc>
            </w:tr>
          </w:tbl>
          <w:p w:rsidR="00A2740A" w:rsidRPr="005F1355" w:rsidRDefault="00A2740A" w:rsidP="000C0C73">
            <w:pPr>
              <w:autoSpaceDE w:val="0"/>
              <w:autoSpaceDN w:val="0"/>
              <w:adjustRightInd w:val="0"/>
              <w:rPr>
                <w:rFonts w:ascii="Times-Roman" w:eastAsia="Times-Roman" w:hAnsiTheme="minorHAnsi" w:cs="Times-Roman"/>
                <w:sz w:val="20"/>
                <w:szCs w:val="20"/>
              </w:rPr>
            </w:pPr>
          </w:p>
          <w:p w:rsidR="00A2740A" w:rsidRPr="005F1355" w:rsidRDefault="00A2740A" w:rsidP="000C0C73">
            <w:r w:rsidRPr="005F1355">
              <w:t>All RSSB bookmap templates include these elements. You need only complete the appropriate dates.</w:t>
            </w:r>
          </w:p>
          <w:p w:rsidR="00A2740A" w:rsidRPr="005F1355" w:rsidRDefault="00A2740A" w:rsidP="000C0C73"/>
          <w:p w:rsidR="00A2740A" w:rsidRPr="005F1355" w:rsidRDefault="00A2740A" w:rsidP="000C0C73">
            <w:pPr>
              <w:shd w:val="clear" w:color="auto" w:fill="FFFFFF"/>
              <w:autoSpaceDE w:val="0"/>
              <w:autoSpaceDN w:val="0"/>
              <w:adjustRightInd w:val="0"/>
              <w:rPr>
                <w:rFonts w:ascii="Courier New" w:hAnsi="Courier New" w:cs="Courier New"/>
                <w:color w:val="000000"/>
                <w:sz w:val="20"/>
                <w:szCs w:val="24"/>
              </w:rPr>
            </w:pPr>
            <w:r w:rsidRPr="005F1355">
              <w:rPr>
                <w:rFonts w:ascii="Courier New" w:hAnsi="Courier New" w:cs="Courier New"/>
                <w:color w:val="000096"/>
                <w:sz w:val="20"/>
                <w:szCs w:val="24"/>
              </w:rPr>
              <w:t>&lt;bookrights&gt;</w:t>
            </w:r>
            <w:r w:rsidRPr="005F1355">
              <w:rPr>
                <w:rFonts w:ascii="Courier New" w:hAnsi="Courier New" w:cs="Courier New"/>
                <w:color w:val="000000"/>
                <w:sz w:val="20"/>
                <w:szCs w:val="24"/>
              </w:rPr>
              <w:br/>
            </w:r>
            <w:r w:rsidRPr="005F1355">
              <w:rPr>
                <w:rFonts w:ascii="Courier New" w:hAnsi="Courier New" w:cs="Courier New"/>
                <w:color w:val="000096"/>
                <w:sz w:val="20"/>
                <w:szCs w:val="24"/>
              </w:rPr>
              <w:t xml:space="preserve">    &lt;copyrfirst&gt;&lt;year&gt;</w:t>
            </w:r>
            <w:r w:rsidRPr="005F1355">
              <w:rPr>
                <w:rFonts w:ascii="Courier New" w:hAnsi="Courier New" w:cs="Courier New"/>
                <w:color w:val="000000"/>
                <w:sz w:val="20"/>
                <w:szCs w:val="24"/>
              </w:rPr>
              <w:t>2017</w:t>
            </w:r>
            <w:r w:rsidRPr="005F1355">
              <w:rPr>
                <w:rFonts w:ascii="Courier New" w:hAnsi="Courier New" w:cs="Courier New"/>
                <w:color w:val="000096"/>
                <w:sz w:val="20"/>
                <w:szCs w:val="24"/>
              </w:rPr>
              <w:t>&lt;/year&gt;&lt;/copyrfirst&gt;</w:t>
            </w:r>
            <w:r w:rsidRPr="005F1355">
              <w:rPr>
                <w:rFonts w:ascii="Courier New" w:hAnsi="Courier New" w:cs="Courier New"/>
                <w:color w:val="000000"/>
                <w:sz w:val="20"/>
                <w:szCs w:val="24"/>
              </w:rPr>
              <w:br/>
              <w:t xml:space="preserve">    </w:t>
            </w:r>
            <w:r w:rsidRPr="005F1355">
              <w:rPr>
                <w:rFonts w:ascii="Courier New" w:hAnsi="Courier New" w:cs="Courier New"/>
                <w:color w:val="000096"/>
                <w:sz w:val="20"/>
                <w:szCs w:val="24"/>
              </w:rPr>
              <w:t>&lt;bookowner&gt;</w:t>
            </w:r>
            <w:r w:rsidRPr="005F1355">
              <w:rPr>
                <w:rFonts w:ascii="Courier New" w:hAnsi="Courier New" w:cs="Courier New"/>
                <w:color w:val="000000"/>
                <w:sz w:val="20"/>
                <w:szCs w:val="24"/>
              </w:rPr>
              <w:br/>
            </w:r>
            <w:r w:rsidRPr="005F1355">
              <w:rPr>
                <w:rFonts w:ascii="Courier New" w:hAnsi="Courier New" w:cs="Courier New"/>
                <w:color w:val="000000"/>
                <w:sz w:val="20"/>
                <w:szCs w:val="24"/>
              </w:rPr>
              <w:tab/>
            </w:r>
            <w:r w:rsidRPr="005F1355">
              <w:rPr>
                <w:rFonts w:ascii="Courier New" w:hAnsi="Courier New" w:cs="Courier New"/>
                <w:color w:val="000000"/>
                <w:sz w:val="20"/>
                <w:szCs w:val="24"/>
              </w:rPr>
              <w:tab/>
            </w:r>
            <w:r w:rsidRPr="005F1355">
              <w:rPr>
                <w:rFonts w:ascii="Courier New" w:hAnsi="Courier New" w:cs="Courier New"/>
                <w:color w:val="000096"/>
                <w:sz w:val="20"/>
                <w:szCs w:val="24"/>
              </w:rPr>
              <w:t>&lt;organization&gt;</w:t>
            </w:r>
            <w:r w:rsidRPr="005F1355">
              <w:rPr>
                <w:rFonts w:ascii="Courier New" w:hAnsi="Courier New" w:cs="Courier New"/>
                <w:color w:val="000000"/>
                <w:sz w:val="20"/>
                <w:szCs w:val="24"/>
              </w:rPr>
              <w:t>RSSB</w:t>
            </w:r>
            <w:r w:rsidRPr="005F1355">
              <w:rPr>
                <w:rFonts w:ascii="Courier New" w:hAnsi="Courier New" w:cs="Courier New"/>
                <w:color w:val="000096"/>
                <w:sz w:val="20"/>
                <w:szCs w:val="24"/>
              </w:rPr>
              <w:t>&lt;/organization&gt;</w:t>
            </w:r>
            <w:r w:rsidRPr="005F1355">
              <w:rPr>
                <w:rFonts w:ascii="Courier New" w:hAnsi="Courier New" w:cs="Courier New"/>
                <w:color w:val="000000"/>
                <w:sz w:val="20"/>
                <w:szCs w:val="24"/>
              </w:rPr>
              <w:br/>
              <w:t xml:space="preserve">    </w:t>
            </w:r>
            <w:r w:rsidRPr="005F1355">
              <w:rPr>
                <w:rFonts w:ascii="Courier New" w:hAnsi="Courier New" w:cs="Courier New"/>
                <w:color w:val="000096"/>
                <w:sz w:val="20"/>
                <w:szCs w:val="24"/>
              </w:rPr>
              <w:t>&lt;/bookowner&gt;</w:t>
            </w:r>
          </w:p>
          <w:p w:rsidR="00A2740A" w:rsidRPr="005F1355" w:rsidRDefault="00A2740A" w:rsidP="000C0C73">
            <w:pPr>
              <w:shd w:val="clear" w:color="auto" w:fill="FFFFFF"/>
              <w:autoSpaceDE w:val="0"/>
              <w:autoSpaceDN w:val="0"/>
              <w:adjustRightInd w:val="0"/>
              <w:rPr>
                <w:rFonts w:ascii="Courier New" w:hAnsi="Courier New" w:cs="Courier New"/>
                <w:sz w:val="20"/>
                <w:szCs w:val="24"/>
              </w:rPr>
            </w:pPr>
            <w:r w:rsidRPr="005F1355">
              <w:rPr>
                <w:rFonts w:ascii="Courier New" w:hAnsi="Courier New" w:cs="Courier New"/>
                <w:color w:val="000096"/>
                <w:sz w:val="20"/>
                <w:szCs w:val="24"/>
              </w:rPr>
              <w:t>&lt;/bookrights&gt;</w:t>
            </w:r>
          </w:p>
          <w:p w:rsidR="00A2740A" w:rsidRPr="005F1355" w:rsidRDefault="00A2740A" w:rsidP="000C0C73">
            <w:pPr>
              <w:pStyle w:val="Monospace"/>
            </w:pPr>
          </w:p>
        </w:tc>
      </w:tr>
    </w:tbl>
    <w:p w:rsidR="00A2740A" w:rsidRPr="005F1355" w:rsidRDefault="00A2740A" w:rsidP="00A2740A"/>
    <w:p w:rsidR="00A2740A" w:rsidRPr="005F1355" w:rsidRDefault="00A2740A" w:rsidP="00A2740A">
      <w:r w:rsidRPr="005F1355">
        <w:rPr>
          <w:b/>
        </w:rPr>
        <w:t>Note:</w:t>
      </w:r>
      <w:r w:rsidRPr="005F1355">
        <w:t xml:space="preserve"> The Briefing Leaflet bookmap template includes placeholders for all bookmeta elements. You need only</w:t>
      </w:r>
      <w:r w:rsidR="00764E06">
        <w:t xml:space="preserve"> to</w:t>
      </w:r>
      <w:r w:rsidRPr="005F1355">
        <w:t xml:space="preserve"> insert the correct information.</w:t>
      </w:r>
    </w:p>
    <w:p w:rsidR="00A2740A" w:rsidRDefault="00A2740A" w:rsidP="00936C79">
      <w:pPr>
        <w:rPr>
          <w:highlight w:val="yellow"/>
        </w:rPr>
      </w:pPr>
    </w:p>
    <w:p w:rsidR="00FF0172" w:rsidRDefault="00FF0172" w:rsidP="00936C79">
      <w:pPr>
        <w:rPr>
          <w:highlight w:val="yellow"/>
        </w:rPr>
      </w:pPr>
    </w:p>
    <w:p w:rsidR="004D57D2" w:rsidRDefault="004D57D2" w:rsidP="00936C79">
      <w:pPr>
        <w:rPr>
          <w:highlight w:val="yellow"/>
        </w:rPr>
      </w:pPr>
    </w:p>
    <w:p w:rsidR="00A61F69" w:rsidRPr="00CC289D" w:rsidRDefault="00E11682" w:rsidP="00E11682">
      <w:pPr>
        <w:pStyle w:val="Heading3"/>
      </w:pPr>
      <w:bookmarkStart w:id="406" w:name="_Toc469647177"/>
      <w:commentRangeStart w:id="407"/>
      <w:r w:rsidRPr="00CC289D">
        <w:t xml:space="preserve">Creating change bars in Rule </w:t>
      </w:r>
      <w:r w:rsidR="0067318B">
        <w:t>Book</w:t>
      </w:r>
      <w:bookmarkEnd w:id="406"/>
      <w:commentRangeEnd w:id="407"/>
      <w:r w:rsidR="00987174">
        <w:rPr>
          <w:rStyle w:val="CommentReference"/>
          <w:b w:val="0"/>
        </w:rPr>
        <w:commentReference w:id="407"/>
      </w:r>
    </w:p>
    <w:p w:rsidR="0012312B" w:rsidRPr="00EF21A3" w:rsidRDefault="0012312B" w:rsidP="00692A7F">
      <w:r w:rsidRPr="00EF21A3">
        <w:t xml:space="preserve">To create a change bar, </w:t>
      </w:r>
      <w:r w:rsidR="00045CBA" w:rsidRPr="00EF21A3">
        <w:t xml:space="preserve">there are </w:t>
      </w:r>
      <w:r w:rsidR="00FD4252" w:rsidRPr="00EF21A3">
        <w:t>certain</w:t>
      </w:r>
      <w:r w:rsidR="00045CBA" w:rsidRPr="00EF21A3">
        <w:t xml:space="preserve"> concurrent steps</w:t>
      </w:r>
      <w:r w:rsidR="00B53632" w:rsidRPr="00EF21A3">
        <w:t xml:space="preserve">. In this example, </w:t>
      </w:r>
      <w:r w:rsidR="00463918" w:rsidRPr="00EF21A3">
        <w:t xml:space="preserve">only one </w:t>
      </w:r>
      <w:r w:rsidR="00B53632" w:rsidRPr="00EF21A3">
        <w:t>paragraph changes</w:t>
      </w:r>
      <w:r w:rsidR="00045CBA" w:rsidRPr="00EF21A3">
        <w:t>:</w:t>
      </w:r>
    </w:p>
    <w:p w:rsidR="0012312B" w:rsidRPr="00EF21A3" w:rsidRDefault="0012312B" w:rsidP="00692A7F"/>
    <w:p w:rsidR="0012312B" w:rsidRPr="00EF21A3" w:rsidRDefault="0012312B" w:rsidP="0012312B">
      <w:pPr>
        <w:pStyle w:val="ListParagraph"/>
        <w:numPr>
          <w:ilvl w:val="0"/>
          <w:numId w:val="60"/>
        </w:numPr>
      </w:pPr>
      <w:r w:rsidRPr="00EF21A3">
        <w:t xml:space="preserve">Make the change in the Rule Book topic, for example, edit </w:t>
      </w:r>
      <w:r w:rsidR="00463918" w:rsidRPr="00EF21A3">
        <w:t>the text in</w:t>
      </w:r>
      <w:r w:rsidRPr="00EF21A3">
        <w:t xml:space="preserve"> a paragraph. </w:t>
      </w:r>
    </w:p>
    <w:p w:rsidR="0012312B" w:rsidRPr="00EF21A3" w:rsidRDefault="008B490E" w:rsidP="0012312B">
      <w:pPr>
        <w:pStyle w:val="ListParagraph"/>
        <w:numPr>
          <w:ilvl w:val="0"/>
          <w:numId w:val="60"/>
        </w:numPr>
      </w:pPr>
      <w:r w:rsidRPr="00EF21A3">
        <w:t xml:space="preserve">Create an Explanation of Change </w:t>
      </w:r>
      <w:r w:rsidR="0012312B" w:rsidRPr="00EF21A3">
        <w:t xml:space="preserve">topic that describes the </w:t>
      </w:r>
      <w:r w:rsidR="008278D2" w:rsidRPr="00EF21A3">
        <w:t xml:space="preserve">specific change, for example, what was done with the paragraph text in </w:t>
      </w:r>
      <w:r w:rsidR="003B5F67" w:rsidRPr="00EF21A3">
        <w:t>the</w:t>
      </w:r>
      <w:r w:rsidR="008278D2" w:rsidRPr="00EF21A3">
        <w:t xml:space="preserve"> R</w:t>
      </w:r>
      <w:r w:rsidR="0012312B" w:rsidRPr="00EF21A3">
        <w:t xml:space="preserve">ule Book </w:t>
      </w:r>
      <w:r w:rsidR="008278D2" w:rsidRPr="00EF21A3">
        <w:t>topic</w:t>
      </w:r>
      <w:r w:rsidR="0012312B" w:rsidRPr="00EF21A3">
        <w:t>.</w:t>
      </w:r>
    </w:p>
    <w:p w:rsidR="00C817C6" w:rsidRPr="00EF21A3" w:rsidRDefault="0012312B" w:rsidP="00C817C6">
      <w:pPr>
        <w:pStyle w:val="ListParagraph"/>
        <w:numPr>
          <w:ilvl w:val="0"/>
          <w:numId w:val="60"/>
        </w:numPr>
      </w:pPr>
      <w:r w:rsidRPr="00EF21A3">
        <w:t xml:space="preserve">Add an </w:t>
      </w:r>
      <w:r w:rsidRPr="00EF21A3">
        <w:rPr>
          <w:rStyle w:val="MonospaceChar"/>
        </w:rPr>
        <w:t>&lt;xref&gt;</w:t>
      </w:r>
      <w:r w:rsidR="00F85E5E" w:rsidRPr="00EF21A3">
        <w:t xml:space="preserve"> from</w:t>
      </w:r>
      <w:r w:rsidRPr="00EF21A3">
        <w:t xml:space="preserve"> the changed </w:t>
      </w:r>
      <w:r w:rsidR="00552FDE" w:rsidRPr="00EF21A3">
        <w:t>element</w:t>
      </w:r>
      <w:r w:rsidRPr="00EF21A3">
        <w:t xml:space="preserve"> in the Rule Book </w:t>
      </w:r>
      <w:r w:rsidR="00552FDE" w:rsidRPr="00EF21A3">
        <w:t>topic</w:t>
      </w:r>
      <w:r w:rsidR="003B42B7" w:rsidRPr="00EF21A3">
        <w:t>, for example inside the changed paragraph</w:t>
      </w:r>
      <w:r w:rsidR="001D303E" w:rsidRPr="00EF21A3">
        <w:t>,</w:t>
      </w:r>
      <w:r w:rsidR="003B42B7" w:rsidRPr="00EF21A3">
        <w:t xml:space="preserve"> </w:t>
      </w:r>
      <w:r w:rsidR="00F85E5E" w:rsidRPr="00EF21A3">
        <w:t>to</w:t>
      </w:r>
      <w:r w:rsidR="003B42B7" w:rsidRPr="00EF21A3">
        <w:t xml:space="preserve"> the </w:t>
      </w:r>
      <w:r w:rsidR="006B5A3D" w:rsidRPr="00EF21A3">
        <w:t xml:space="preserve">Explanation of Change </w:t>
      </w:r>
      <w:r w:rsidR="003B42B7" w:rsidRPr="00EF21A3">
        <w:t>topic.</w:t>
      </w:r>
    </w:p>
    <w:p w:rsidR="00C817C6" w:rsidRPr="00EF21A3" w:rsidRDefault="00C817C6" w:rsidP="00C817C6">
      <w:pPr>
        <w:pStyle w:val="ListParagraph"/>
        <w:numPr>
          <w:ilvl w:val="0"/>
          <w:numId w:val="60"/>
        </w:numPr>
      </w:pPr>
      <w:r w:rsidRPr="00EF21A3">
        <w:t xml:space="preserve">Add an </w:t>
      </w:r>
      <w:r w:rsidRPr="00EF21A3">
        <w:rPr>
          <w:rStyle w:val="AttributeChar"/>
        </w:rPr>
        <w:t>@outputclass</w:t>
      </w:r>
      <w:r w:rsidRPr="00EF21A3">
        <w:t xml:space="preserve"> attribute for the </w:t>
      </w:r>
      <w:r w:rsidRPr="00EF21A3">
        <w:rPr>
          <w:rStyle w:val="MonospaceChar"/>
        </w:rPr>
        <w:t>&lt;xref&gt;</w:t>
      </w:r>
      <w:r w:rsidRPr="00EF21A3">
        <w:t xml:space="preserve"> with the value </w:t>
      </w:r>
      <w:r w:rsidR="004D57D2" w:rsidRPr="00EF21A3">
        <w:t>“</w:t>
      </w:r>
      <w:r w:rsidRPr="00EF21A3">
        <w:rPr>
          <w:b/>
        </w:rPr>
        <w:t>change</w:t>
      </w:r>
      <w:r w:rsidR="004D57D2" w:rsidRPr="00EF21A3">
        <w:rPr>
          <w:b/>
        </w:rPr>
        <w:t>”</w:t>
      </w:r>
      <w:r w:rsidRPr="00EF21A3">
        <w:t>.</w:t>
      </w:r>
    </w:p>
    <w:p w:rsidR="00133B2A" w:rsidRPr="00EF21A3" w:rsidRDefault="0039649E" w:rsidP="00892378">
      <w:pPr>
        <w:pStyle w:val="ListParagraph"/>
        <w:numPr>
          <w:ilvl w:val="0"/>
          <w:numId w:val="60"/>
        </w:numPr>
      </w:pPr>
      <w:r w:rsidRPr="00EF21A3">
        <w:t>Create the other necessary topics to build the necessary structure to the Briefing Leaflet.</w:t>
      </w:r>
      <w:r w:rsidRPr="00EF21A3">
        <w:br/>
      </w:r>
    </w:p>
    <w:p w:rsidR="00380FC0" w:rsidRDefault="00951277" w:rsidP="00936C79">
      <w:r w:rsidRPr="00EF21A3">
        <w:t>Th</w:t>
      </w:r>
      <w:r w:rsidR="00133B2A" w:rsidRPr="00EF21A3">
        <w:t>e</w:t>
      </w:r>
      <w:r w:rsidRPr="00EF21A3">
        <w:t xml:space="preserve"> </w:t>
      </w:r>
      <w:r w:rsidRPr="00EF21A3">
        <w:rPr>
          <w:rStyle w:val="MonospaceChar"/>
        </w:rPr>
        <w:t>&lt;xref&gt;</w:t>
      </w:r>
      <w:r w:rsidRPr="00EF21A3">
        <w:t xml:space="preserve"> </w:t>
      </w:r>
      <w:r w:rsidR="00133B2A" w:rsidRPr="00EF21A3">
        <w:t>triggers</w:t>
      </w:r>
      <w:r w:rsidRPr="00EF21A3">
        <w:t xml:space="preserve"> </w:t>
      </w:r>
      <w:r w:rsidR="00133B2A" w:rsidRPr="00EF21A3">
        <w:t xml:space="preserve">the </w:t>
      </w:r>
      <w:r w:rsidRPr="00EF21A3">
        <w:t xml:space="preserve">change bar to the Rule Book PDF and digital Rule Book and enables </w:t>
      </w:r>
      <w:r w:rsidR="00380FC0" w:rsidRPr="00EF21A3">
        <w:t>the tap-to-view-</w:t>
      </w:r>
      <w:r w:rsidRPr="00EF21A3">
        <w:t>change functionality in the digital Rule Book</w:t>
      </w:r>
      <w:r w:rsidR="00380FC0" w:rsidRPr="00EF21A3">
        <w:t>: when you tap the change bar, you will see the Key Changes, and also the Explanation of Change topic.</w:t>
      </w:r>
    </w:p>
    <w:p w:rsidR="00976A76" w:rsidRDefault="00976A76" w:rsidP="00936C79"/>
    <w:p w:rsidR="004E0EA2" w:rsidRPr="00CC289D" w:rsidRDefault="004E0EA2" w:rsidP="00936C79">
      <w:r w:rsidRPr="00CC289D">
        <w:t xml:space="preserve">In the example below, you will be tagging the heading of the topic “6.5 Passenger safety” </w:t>
      </w:r>
      <w:r w:rsidR="00D31626" w:rsidRPr="00CC289D">
        <w:t>as the heading number</w:t>
      </w:r>
      <w:r w:rsidRPr="00CC289D">
        <w:t xml:space="preserve"> has changed from 6.6 to 6.5 in the Rule Book update.</w:t>
      </w:r>
    </w:p>
    <w:p w:rsidR="004E0EA2" w:rsidRDefault="004E0EA2" w:rsidP="00936C79"/>
    <w:p w:rsidR="00DB0FD4" w:rsidRPr="00DB0FD4" w:rsidRDefault="000F2222" w:rsidP="00936C79">
      <w:pPr>
        <w:rPr>
          <w:b/>
        </w:rPr>
      </w:pPr>
      <w:r>
        <w:rPr>
          <w:b/>
        </w:rPr>
        <w:t>Rule Book</w:t>
      </w:r>
      <w:r w:rsidR="00DB0FD4" w:rsidRPr="00DB0FD4">
        <w:rPr>
          <w:b/>
        </w:rPr>
        <w:t xml:space="preserve"> topic</w:t>
      </w:r>
      <w:r w:rsidR="00DB0FD4">
        <w:rPr>
          <w:b/>
        </w:rPr>
        <w:t xml:space="preserve"> that has changed</w:t>
      </w:r>
      <w:r w:rsidR="00DB0FD4" w:rsidRPr="00DB0FD4">
        <w:rPr>
          <w:b/>
        </w:rPr>
        <w:t>:</w:t>
      </w:r>
    </w:p>
    <w:p w:rsidR="00DB0FD4" w:rsidRPr="00CC289D" w:rsidRDefault="00DB0FD4" w:rsidP="00DB0FD4">
      <w:pPr>
        <w:pStyle w:val="Monospace"/>
        <w:rPr>
          <w:color w:val="000000"/>
        </w:rPr>
      </w:pPr>
      <w:r w:rsidRPr="00CC289D">
        <w:rPr>
          <w:color w:val="000096"/>
        </w:rPr>
        <w:t>&lt;concept&gt;</w:t>
      </w:r>
    </w:p>
    <w:p w:rsidR="00DB0FD4" w:rsidRDefault="00DB0FD4" w:rsidP="00DB0FD4">
      <w:pPr>
        <w:pStyle w:val="Monospace"/>
        <w:rPr>
          <w:color w:val="000096"/>
        </w:rPr>
      </w:pPr>
      <w:r w:rsidRPr="00CC289D">
        <w:rPr>
          <w:color w:val="000096"/>
        </w:rPr>
        <w:t>&lt;title</w:t>
      </w:r>
      <w:r>
        <w:rPr>
          <w:color w:val="000096"/>
        </w:rPr>
        <w:t xml:space="preserve">&gt;&lt;ph&gt;6.5&lt;/ph&gt; </w:t>
      </w:r>
      <w:r w:rsidRPr="00CC289D">
        <w:rPr>
          <w:color w:val="000000"/>
        </w:rPr>
        <w:t>Passenger safety</w:t>
      </w:r>
      <w:r w:rsidRPr="00CC289D">
        <w:rPr>
          <w:color w:val="000096"/>
        </w:rPr>
        <w:t>&lt;/title&gt;</w:t>
      </w:r>
    </w:p>
    <w:p w:rsidR="00760DB3" w:rsidRDefault="00760DB3" w:rsidP="00760DB3">
      <w:pPr>
        <w:shd w:val="clear" w:color="auto" w:fill="FFFFFF"/>
        <w:autoSpaceDE w:val="0"/>
        <w:autoSpaceDN w:val="0"/>
        <w:adjustRightInd w:val="0"/>
        <w:rPr>
          <w:rFonts w:ascii="Courier New" w:hAnsi="Courier New" w:cs="Courier New"/>
          <w:color w:val="000096"/>
          <w:sz w:val="20"/>
          <w:szCs w:val="24"/>
          <w:highlight w:val="white"/>
        </w:rPr>
      </w:pPr>
      <w:r>
        <w:rPr>
          <w:rFonts w:ascii="Courier New" w:hAnsi="Courier New" w:cs="Courier New"/>
          <w:color w:val="000096"/>
          <w:sz w:val="20"/>
          <w:szCs w:val="24"/>
          <w:highlight w:val="white"/>
        </w:rPr>
        <w:t>&lt;prolog&gt;</w:t>
      </w:r>
    </w:p>
    <w:p w:rsidR="00760DB3" w:rsidRPr="00DB0FD4" w:rsidRDefault="00760DB3" w:rsidP="00760DB3">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&lt;author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&lt;/author&gt;</w:t>
      </w:r>
    </w:p>
    <w:p w:rsidR="00760DB3" w:rsidRDefault="00760DB3" w:rsidP="00760DB3">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&lt;publisher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&lt;/publisher&gt;</w:t>
      </w:r>
      <w:r w:rsidRPr="00DB0FD4">
        <w:rPr>
          <w:rFonts w:ascii="Courier New" w:hAnsi="Courier New" w:cs="Courier New"/>
          <w:color w:val="000000"/>
          <w:sz w:val="20"/>
          <w:szCs w:val="24"/>
          <w:highlight w:val="white"/>
        </w:rPr>
        <w:br/>
      </w:r>
      <w:r w:rsidRPr="00DB0FD4">
        <w:rPr>
          <w:rFonts w:ascii="Courier New" w:hAnsi="Courier New" w:cs="Courier New"/>
          <w:color w:val="000096"/>
          <w:sz w:val="20"/>
          <w:szCs w:val="24"/>
          <w:highlight w:val="white"/>
        </w:rPr>
        <w:t>&lt;metadata&gt;</w:t>
      </w:r>
    </w:p>
    <w:p w:rsidR="00760DB3" w:rsidRDefault="00760DB3" w:rsidP="00760DB3">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&lt;audience&gt;</w:t>
      </w:r>
      <w:r>
        <w:rPr>
          <w:rFonts w:ascii="Courier New" w:hAnsi="Courier New" w:cs="Courier New"/>
          <w:color w:val="000096"/>
          <w:sz w:val="20"/>
          <w:szCs w:val="24"/>
          <w:highlight w:val="white"/>
        </w:rPr>
        <w:t>&lt;/audience&gt;</w:t>
      </w:r>
    </w:p>
    <w:p w:rsidR="00760DB3" w:rsidRDefault="00760DB3" w:rsidP="00760DB3">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&lt;keywords&gt;</w:t>
      </w:r>
    </w:p>
    <w:p w:rsidR="00760DB3" w:rsidRDefault="00760DB3" w:rsidP="00760DB3">
      <w:pPr>
        <w:shd w:val="clear" w:color="auto" w:fill="FFFFFF"/>
        <w:autoSpaceDE w:val="0"/>
        <w:autoSpaceDN w:val="0"/>
        <w:adjustRightInd w:val="0"/>
        <w:ind w:left="1440" w:firstLine="720"/>
        <w:rPr>
          <w:rFonts w:ascii="Courier New" w:hAnsi="Courier New" w:cs="Courier New"/>
          <w:color w:val="000000"/>
          <w:sz w:val="20"/>
          <w:szCs w:val="24"/>
          <w:highlight w:val="white"/>
        </w:rPr>
      </w:pPr>
      <w:r>
        <w:rPr>
          <w:rFonts w:ascii="Courier New" w:hAnsi="Courier New" w:cs="Courier New"/>
          <w:color w:val="000096"/>
          <w:sz w:val="20"/>
          <w:szCs w:val="24"/>
          <w:highlight w:val="white"/>
        </w:rPr>
        <w:t>&lt;keyword</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&lt;/keyword&gt;</w:t>
      </w:r>
    </w:p>
    <w:p w:rsidR="00760DB3" w:rsidRDefault="00760DB3" w:rsidP="00760DB3">
      <w:pPr>
        <w:shd w:val="clear" w:color="auto" w:fill="FFFFFF"/>
        <w:autoSpaceDE w:val="0"/>
        <w:autoSpaceDN w:val="0"/>
        <w:adjustRightInd w:val="0"/>
        <w:ind w:left="1440"/>
        <w:rPr>
          <w:rFonts w:ascii="Courier New" w:hAnsi="Courier New" w:cs="Courier New"/>
          <w:color w:val="000096"/>
          <w:sz w:val="20"/>
          <w:szCs w:val="24"/>
          <w:highlight w:val="white"/>
        </w:rPr>
      </w:pPr>
      <w:r w:rsidRPr="00DB0FD4">
        <w:rPr>
          <w:rFonts w:ascii="Courier New" w:hAnsi="Courier New" w:cs="Courier New"/>
          <w:color w:val="000096"/>
          <w:sz w:val="20"/>
          <w:szCs w:val="24"/>
          <w:highlight w:val="white"/>
        </w:rPr>
        <w:t>&lt;/keywords&gt;</w:t>
      </w:r>
    </w:p>
    <w:p w:rsidR="00760DB3" w:rsidRDefault="00760DB3" w:rsidP="00760DB3">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&lt;othermeta</w:t>
      </w:r>
      <w:r w:rsidRPr="00DB0FD4">
        <w:rPr>
          <w:rFonts w:ascii="Courier New" w:hAnsi="Courier New" w:cs="Courier New"/>
          <w:color w:val="F5844C"/>
          <w:sz w:val="20"/>
          <w:szCs w:val="24"/>
          <w:highlight w:val="white"/>
        </w:rPr>
        <w:t xml:space="preserve"> name</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"operating-principle"</w:t>
      </w:r>
      <w:r w:rsidRPr="00DB0FD4">
        <w:rPr>
          <w:rFonts w:ascii="Courier New" w:hAnsi="Courier New" w:cs="Courier New"/>
          <w:color w:val="F5844C"/>
          <w:sz w:val="20"/>
          <w:szCs w:val="24"/>
          <w:highlight w:val="white"/>
        </w:rPr>
        <w:t xml:space="preserve"> content</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"1"</w:t>
      </w:r>
      <w:r w:rsidRPr="00DB0FD4">
        <w:rPr>
          <w:rFonts w:ascii="Courier New" w:hAnsi="Courier New" w:cs="Courier New"/>
          <w:color w:val="000096"/>
          <w:sz w:val="20"/>
          <w:szCs w:val="24"/>
          <w:highlight w:val="white"/>
        </w:rPr>
        <w:t>/&gt;</w:t>
      </w:r>
    </w:p>
    <w:p w:rsidR="00760DB3" w:rsidRDefault="00760DB3" w:rsidP="00760DB3">
      <w:pPr>
        <w:shd w:val="clear" w:color="auto" w:fill="FFFFFF"/>
        <w:autoSpaceDE w:val="0"/>
        <w:autoSpaceDN w:val="0"/>
        <w:adjustRightInd w:val="0"/>
        <w:ind w:left="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&lt;/metadata&gt;</w:t>
      </w:r>
    </w:p>
    <w:p w:rsidR="00760DB3" w:rsidRDefault="00760DB3" w:rsidP="00760DB3">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&lt;/prolog&gt;</w:t>
      </w:r>
    </w:p>
    <w:p w:rsidR="00DB0FD4" w:rsidRPr="00CC289D" w:rsidRDefault="00DB0FD4" w:rsidP="00DB0FD4">
      <w:pPr>
        <w:pStyle w:val="Monospace"/>
        <w:rPr>
          <w:color w:val="000000"/>
        </w:rPr>
      </w:pPr>
      <w:r w:rsidRPr="00CC289D">
        <w:rPr>
          <w:color w:val="000096"/>
        </w:rPr>
        <w:t>&lt;conbody&gt;</w:t>
      </w:r>
    </w:p>
    <w:p w:rsidR="00DB0FD4" w:rsidRPr="00CC289D" w:rsidRDefault="00DB0FD4" w:rsidP="00DB0FD4">
      <w:pPr>
        <w:pStyle w:val="Monospace"/>
        <w:rPr>
          <w:color w:val="000000"/>
        </w:rPr>
      </w:pPr>
      <w:r w:rsidRPr="00CC289D">
        <w:rPr>
          <w:color w:val="000096"/>
        </w:rPr>
        <w:t>&lt;p&gt;</w:t>
      </w:r>
      <w:r w:rsidRPr="00CC289D">
        <w:rPr>
          <w:color w:val="000000"/>
        </w:rPr>
        <w:t>You must decide the best way to evacuate the train safely, taking into account:</w:t>
      </w:r>
    </w:p>
    <w:p w:rsidR="00DB0FD4" w:rsidRPr="00CC289D" w:rsidRDefault="00DB0FD4" w:rsidP="00DB0FD4">
      <w:pPr>
        <w:pStyle w:val="Monospace"/>
        <w:ind w:firstLine="720"/>
        <w:rPr>
          <w:color w:val="000000"/>
        </w:rPr>
      </w:pPr>
      <w:r w:rsidRPr="00CC289D">
        <w:rPr>
          <w:color w:val="000096"/>
        </w:rPr>
        <w:t>&lt;ul&gt;</w:t>
      </w:r>
    </w:p>
    <w:p w:rsidR="00DB0FD4" w:rsidRPr="00CC289D" w:rsidRDefault="00DB0FD4" w:rsidP="00DB0FD4">
      <w:pPr>
        <w:pStyle w:val="Monospace"/>
        <w:ind w:left="720" w:firstLine="720"/>
        <w:rPr>
          <w:color w:val="000096"/>
        </w:rPr>
      </w:pPr>
      <w:r w:rsidRPr="00CC289D">
        <w:rPr>
          <w:color w:val="000096"/>
        </w:rPr>
        <w:t>&lt;li&gt;</w:t>
      </w:r>
      <w:r w:rsidRPr="00CC289D">
        <w:rPr>
          <w:color w:val="000000"/>
        </w:rPr>
        <w:t>how the passengers will be moved from the site</w:t>
      </w:r>
      <w:r w:rsidRPr="00CC289D">
        <w:rPr>
          <w:color w:val="000096"/>
        </w:rPr>
        <w:t>&lt;/li&gt;</w:t>
      </w:r>
    </w:p>
    <w:p w:rsidR="00DB0FD4" w:rsidRPr="00CC289D" w:rsidRDefault="00DB0FD4" w:rsidP="00DB0FD4">
      <w:pPr>
        <w:pStyle w:val="Monospace"/>
        <w:ind w:left="1440"/>
        <w:rPr>
          <w:color w:val="000096"/>
        </w:rPr>
      </w:pPr>
      <w:r w:rsidRPr="00CC289D">
        <w:rPr>
          <w:color w:val="000096"/>
        </w:rPr>
        <w:t>&lt;li&gt;</w:t>
      </w:r>
      <w:r w:rsidRPr="00CC289D">
        <w:rPr>
          <w:color w:val="000000"/>
        </w:rPr>
        <w:t>the need for passengers to cross the least number of lines, if possible, to reach a safe position.</w:t>
      </w:r>
      <w:r w:rsidRPr="00CC289D">
        <w:rPr>
          <w:color w:val="000096"/>
        </w:rPr>
        <w:t>&lt;/li&gt;</w:t>
      </w:r>
    </w:p>
    <w:p w:rsidR="00DB0FD4" w:rsidRPr="00CC289D" w:rsidRDefault="00DB0FD4" w:rsidP="00DB0FD4">
      <w:pPr>
        <w:pStyle w:val="Monospace"/>
        <w:ind w:left="720"/>
        <w:rPr>
          <w:color w:val="000096"/>
        </w:rPr>
      </w:pPr>
      <w:r w:rsidRPr="00CC289D">
        <w:rPr>
          <w:color w:val="000096"/>
        </w:rPr>
        <w:t>&lt;/ul&gt;</w:t>
      </w:r>
    </w:p>
    <w:p w:rsidR="00DB0FD4" w:rsidRPr="00CC289D" w:rsidRDefault="00DB0FD4" w:rsidP="00DB0FD4">
      <w:pPr>
        <w:pStyle w:val="Monospace"/>
        <w:rPr>
          <w:color w:val="000000"/>
        </w:rPr>
      </w:pPr>
      <w:r w:rsidRPr="00CC289D">
        <w:rPr>
          <w:color w:val="000096"/>
        </w:rPr>
        <w:t>&lt;/p&gt;</w:t>
      </w:r>
    </w:p>
    <w:p w:rsidR="00DB0FD4" w:rsidRPr="00CC289D" w:rsidRDefault="00DB0FD4" w:rsidP="00DB0FD4">
      <w:pPr>
        <w:pStyle w:val="Monospace"/>
      </w:pPr>
      <w:r w:rsidRPr="00CC289D">
        <w:rPr>
          <w:color w:val="000096"/>
        </w:rPr>
        <w:t>&lt;p&gt;</w:t>
      </w:r>
      <w:r w:rsidRPr="00CC289D">
        <w:rPr>
          <w:color w:val="000000"/>
        </w:rPr>
        <w:t>You must warn passengers to stay in a safe position until they can be escorted from the line.</w:t>
      </w:r>
      <w:r w:rsidRPr="00CC289D">
        <w:rPr>
          <w:color w:val="000096"/>
        </w:rPr>
        <w:t>&lt;/p&gt;</w:t>
      </w:r>
      <w:r w:rsidRPr="00CC289D">
        <w:rPr>
          <w:color w:val="000000"/>
        </w:rPr>
        <w:br/>
      </w:r>
      <w:r w:rsidRPr="00CC289D">
        <w:rPr>
          <w:color w:val="000096"/>
        </w:rPr>
        <w:t>&lt;/conbody&gt;</w:t>
      </w:r>
      <w:r w:rsidRPr="00CC289D">
        <w:rPr>
          <w:color w:val="000000"/>
        </w:rPr>
        <w:br/>
      </w:r>
      <w:r w:rsidRPr="00CC289D">
        <w:rPr>
          <w:color w:val="000096"/>
        </w:rPr>
        <w:t>&lt;/concept&gt;</w:t>
      </w:r>
    </w:p>
    <w:p w:rsidR="004E0EA2" w:rsidRDefault="004E0EA2" w:rsidP="00936C79"/>
    <w:p w:rsidR="001B7A5F" w:rsidRPr="00CC289D" w:rsidRDefault="00DB0FD4" w:rsidP="001B7A5F">
      <w:pPr>
        <w:rPr>
          <w:b/>
        </w:rPr>
      </w:pPr>
      <w:r>
        <w:rPr>
          <w:b/>
        </w:rPr>
        <w:t>Briefing leaflet describing the change</w:t>
      </w:r>
      <w:r w:rsidR="001B7A5F" w:rsidRPr="00CC289D">
        <w:rPr>
          <w:b/>
        </w:rPr>
        <w:t>:</w:t>
      </w:r>
    </w:p>
    <w:p w:rsidR="00DB0FD4" w:rsidRDefault="00DB0FD4" w:rsidP="00DB0FD4">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&lt;concept</w:t>
      </w:r>
      <w:r w:rsidRPr="00DB0FD4">
        <w:rPr>
          <w:rFonts w:ascii="Courier New" w:hAnsi="Courier New" w:cs="Courier New"/>
          <w:color w:val="F5844C"/>
          <w:sz w:val="20"/>
          <w:szCs w:val="24"/>
          <w:highlight w:val="white"/>
        </w:rPr>
        <w:t xml:space="preserve"> id</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"BL_module_M1_change_6_6"</w:t>
      </w:r>
      <w:r w:rsidRPr="00DB0FD4">
        <w:rPr>
          <w:rFonts w:ascii="Courier New" w:hAnsi="Courier New" w:cs="Courier New"/>
          <w:color w:val="F5844C"/>
          <w:sz w:val="20"/>
          <w:szCs w:val="24"/>
          <w:highlight w:val="white"/>
        </w:rPr>
        <w:t xml:space="preserve"> outputclass</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"change-topic"</w:t>
      </w:r>
      <w:r w:rsidRPr="00DB0FD4">
        <w:rPr>
          <w:rFonts w:ascii="Courier New" w:hAnsi="Courier New" w:cs="Courier New"/>
          <w:color w:val="000096"/>
          <w:sz w:val="20"/>
          <w:szCs w:val="24"/>
          <w:highlight w:val="white"/>
        </w:rPr>
        <w:t>&gt;</w:t>
      </w:r>
    </w:p>
    <w:p w:rsidR="00DB0FD4" w:rsidRDefault="00DB0FD4" w:rsidP="00DB0FD4">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&lt;title&gt;</w:t>
      </w:r>
      <w:r w:rsidR="00D84F37">
        <w:rPr>
          <w:rFonts w:ascii="Courier New" w:hAnsi="Courier New" w:cs="Courier New"/>
          <w:color w:val="000096"/>
          <w:sz w:val="20"/>
          <w:szCs w:val="24"/>
          <w:highlight w:val="white"/>
        </w:rPr>
        <w:t>&lt;ph&gt;</w:t>
      </w:r>
      <w:r w:rsidRPr="00DB0FD4">
        <w:rPr>
          <w:rFonts w:ascii="Courier New" w:hAnsi="Courier New" w:cs="Courier New"/>
          <w:color w:val="000000"/>
          <w:sz w:val="20"/>
          <w:szCs w:val="24"/>
          <w:highlight w:val="white"/>
        </w:rPr>
        <w:t>6.6</w:t>
      </w:r>
      <w:r w:rsidR="00D84F37">
        <w:rPr>
          <w:rFonts w:ascii="Courier New" w:hAnsi="Courier New" w:cs="Courier New"/>
          <w:color w:val="000000"/>
          <w:sz w:val="20"/>
          <w:szCs w:val="24"/>
          <w:highlight w:val="white"/>
        </w:rPr>
        <w:t>&lt;/ph&gt;</w:t>
      </w:r>
      <w:r w:rsidRPr="00DB0FD4">
        <w:rPr>
          <w:rFonts w:ascii="Courier New" w:hAnsi="Courier New" w:cs="Courier New"/>
          <w:color w:val="000000"/>
          <w:sz w:val="20"/>
          <w:szCs w:val="24"/>
          <w:highlight w:val="white"/>
        </w:rPr>
        <w:t xml:space="preserve"> Passenger safety</w:t>
      </w:r>
      <w:r w:rsidRPr="00DB0FD4">
        <w:rPr>
          <w:rFonts w:ascii="Courier New" w:hAnsi="Courier New" w:cs="Courier New"/>
          <w:color w:val="000096"/>
          <w:sz w:val="20"/>
          <w:szCs w:val="24"/>
          <w:highlight w:val="white"/>
        </w:rPr>
        <w:t>&lt;/title&gt;</w:t>
      </w:r>
    </w:p>
    <w:p w:rsidR="00DB0FD4" w:rsidRDefault="00DB0FD4" w:rsidP="00DB0FD4">
      <w:pPr>
        <w:shd w:val="clear" w:color="auto" w:fill="FFFFFF"/>
        <w:autoSpaceDE w:val="0"/>
        <w:autoSpaceDN w:val="0"/>
        <w:adjustRightInd w:val="0"/>
        <w:rPr>
          <w:rFonts w:ascii="Courier New" w:hAnsi="Courier New" w:cs="Courier New"/>
          <w:color w:val="000096"/>
          <w:sz w:val="20"/>
          <w:szCs w:val="24"/>
          <w:highlight w:val="white"/>
        </w:rPr>
      </w:pPr>
      <w:r>
        <w:rPr>
          <w:rFonts w:ascii="Courier New" w:hAnsi="Courier New" w:cs="Courier New"/>
          <w:color w:val="000096"/>
          <w:sz w:val="20"/>
          <w:szCs w:val="24"/>
          <w:highlight w:val="white"/>
        </w:rPr>
        <w:t>&lt;prolog&gt;</w:t>
      </w:r>
    </w:p>
    <w:p w:rsidR="00DB0FD4" w:rsidRPr="00DB0FD4" w:rsidRDefault="00DB0FD4" w:rsidP="00DB0FD4">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&lt;author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&lt;/author&gt;</w:t>
      </w:r>
    </w:p>
    <w:p w:rsidR="00DB0FD4" w:rsidRDefault="00DB0FD4" w:rsidP="00DB0FD4">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&lt;publisher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&lt;/publisher&gt;</w:t>
      </w:r>
      <w:r w:rsidRPr="00DB0FD4">
        <w:rPr>
          <w:rFonts w:ascii="Courier New" w:hAnsi="Courier New" w:cs="Courier New"/>
          <w:color w:val="000000"/>
          <w:sz w:val="20"/>
          <w:szCs w:val="24"/>
          <w:highlight w:val="white"/>
        </w:rPr>
        <w:br/>
      </w:r>
      <w:r w:rsidRPr="00DB0FD4">
        <w:rPr>
          <w:rFonts w:ascii="Courier New" w:hAnsi="Courier New" w:cs="Courier New"/>
          <w:color w:val="000096"/>
          <w:sz w:val="20"/>
          <w:szCs w:val="24"/>
          <w:highlight w:val="white"/>
        </w:rPr>
        <w:t>&lt;metadata&gt;</w:t>
      </w:r>
    </w:p>
    <w:p w:rsidR="00DB0FD4" w:rsidRDefault="00DB0FD4" w:rsidP="00DB0FD4">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&lt;audience&gt;</w:t>
      </w:r>
      <w:r>
        <w:rPr>
          <w:rFonts w:ascii="Courier New" w:hAnsi="Courier New" w:cs="Courier New"/>
          <w:color w:val="000096"/>
          <w:sz w:val="20"/>
          <w:szCs w:val="24"/>
          <w:highlight w:val="white"/>
        </w:rPr>
        <w:t>&lt;/audience&gt;</w:t>
      </w:r>
    </w:p>
    <w:p w:rsidR="00DB0FD4" w:rsidRDefault="00DB0FD4" w:rsidP="00DB0FD4">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&lt;keywords&gt;</w:t>
      </w:r>
    </w:p>
    <w:p w:rsidR="00DB0FD4" w:rsidRDefault="00DB0FD4" w:rsidP="00DB0FD4">
      <w:pPr>
        <w:shd w:val="clear" w:color="auto" w:fill="FFFFFF"/>
        <w:autoSpaceDE w:val="0"/>
        <w:autoSpaceDN w:val="0"/>
        <w:adjustRightInd w:val="0"/>
        <w:ind w:left="1440" w:firstLine="720"/>
        <w:rPr>
          <w:rFonts w:ascii="Courier New" w:hAnsi="Courier New" w:cs="Courier New"/>
          <w:color w:val="000000"/>
          <w:sz w:val="20"/>
          <w:szCs w:val="24"/>
          <w:highlight w:val="white"/>
        </w:rPr>
      </w:pPr>
      <w:r>
        <w:rPr>
          <w:rFonts w:ascii="Courier New" w:hAnsi="Courier New" w:cs="Courier New"/>
          <w:color w:val="000096"/>
          <w:sz w:val="20"/>
          <w:szCs w:val="24"/>
          <w:highlight w:val="white"/>
        </w:rPr>
        <w:t>&lt;keyword</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&lt;/keyword&gt;</w:t>
      </w:r>
    </w:p>
    <w:p w:rsidR="00DB0FD4" w:rsidRDefault="00DB0FD4" w:rsidP="00DB0FD4">
      <w:pPr>
        <w:shd w:val="clear" w:color="auto" w:fill="FFFFFF"/>
        <w:autoSpaceDE w:val="0"/>
        <w:autoSpaceDN w:val="0"/>
        <w:adjustRightInd w:val="0"/>
        <w:ind w:left="1440"/>
        <w:rPr>
          <w:rFonts w:ascii="Courier New" w:hAnsi="Courier New" w:cs="Courier New"/>
          <w:color w:val="000096"/>
          <w:sz w:val="20"/>
          <w:szCs w:val="24"/>
          <w:highlight w:val="white"/>
        </w:rPr>
      </w:pPr>
      <w:r w:rsidRPr="00DB0FD4">
        <w:rPr>
          <w:rFonts w:ascii="Courier New" w:hAnsi="Courier New" w:cs="Courier New"/>
          <w:color w:val="000096"/>
          <w:sz w:val="20"/>
          <w:szCs w:val="24"/>
          <w:highlight w:val="white"/>
        </w:rPr>
        <w:t>&lt;/keywords&gt;</w:t>
      </w:r>
    </w:p>
    <w:p w:rsidR="00DB0FD4" w:rsidRDefault="00DB0FD4" w:rsidP="00DB0FD4">
      <w:pPr>
        <w:shd w:val="clear" w:color="auto" w:fill="FFFFFF"/>
        <w:autoSpaceDE w:val="0"/>
        <w:autoSpaceDN w:val="0"/>
        <w:adjustRightInd w:val="0"/>
        <w:ind w:left="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&lt;/metadata&gt;</w:t>
      </w:r>
    </w:p>
    <w:p w:rsidR="00DB0FD4" w:rsidRDefault="00DB0FD4" w:rsidP="00DB0FD4">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&lt;/prolog&gt;</w:t>
      </w:r>
    </w:p>
    <w:p w:rsidR="00DB0FD4" w:rsidRDefault="00DB0FD4" w:rsidP="00DB0FD4">
      <w:pPr>
        <w:shd w:val="clear" w:color="auto" w:fill="FFFFFF"/>
        <w:autoSpaceDE w:val="0"/>
        <w:autoSpaceDN w:val="0"/>
        <w:adjustRightInd w:val="0"/>
        <w:rPr>
          <w:rFonts w:ascii="Courier New" w:hAnsi="Courier New" w:cs="Courier New"/>
          <w:color w:val="000096"/>
          <w:sz w:val="20"/>
          <w:szCs w:val="24"/>
          <w:highlight w:val="white"/>
        </w:rPr>
      </w:pPr>
      <w:r w:rsidRPr="00DB0FD4">
        <w:rPr>
          <w:rFonts w:ascii="Courier New" w:hAnsi="Courier New" w:cs="Courier New"/>
          <w:color w:val="000096"/>
          <w:sz w:val="20"/>
          <w:szCs w:val="24"/>
          <w:highlight w:val="white"/>
        </w:rPr>
        <w:t>&lt;conbody&gt;</w:t>
      </w:r>
      <w:r w:rsidRPr="00DB0FD4">
        <w:rPr>
          <w:rFonts w:ascii="Courier New" w:hAnsi="Courier New" w:cs="Courier New"/>
          <w:color w:val="000000"/>
          <w:sz w:val="20"/>
          <w:szCs w:val="24"/>
          <w:highlight w:val="white"/>
        </w:rPr>
        <w:br/>
      </w:r>
      <w:r w:rsidRPr="00DB0FD4">
        <w:rPr>
          <w:rFonts w:ascii="Courier New" w:hAnsi="Courier New" w:cs="Courier New"/>
          <w:color w:val="000096"/>
          <w:sz w:val="20"/>
          <w:szCs w:val="24"/>
          <w:highlight w:val="white"/>
        </w:rPr>
        <w:t>&lt;p&gt;</w:t>
      </w:r>
      <w:r w:rsidRPr="00DB0FD4">
        <w:rPr>
          <w:rFonts w:ascii="Courier New" w:hAnsi="Courier New" w:cs="Courier New"/>
          <w:color w:val="000000"/>
          <w:sz w:val="20"/>
          <w:szCs w:val="24"/>
          <w:highlight w:val="white"/>
        </w:rPr>
        <w:t>The section has been re-numbered as 6.5. Section 6.6 is now h</w:t>
      </w:r>
      <w:r>
        <w:rPr>
          <w:rFonts w:ascii="Courier New" w:hAnsi="Courier New" w:cs="Courier New"/>
          <w:color w:val="000000"/>
          <w:sz w:val="20"/>
          <w:szCs w:val="24"/>
          <w:highlight w:val="white"/>
        </w:rPr>
        <w:t xml:space="preserve">eaded ‘Uncontrolled evacuation’ </w:t>
      </w:r>
      <w:r w:rsidRPr="00DB0FD4">
        <w:rPr>
          <w:rFonts w:ascii="Courier New" w:hAnsi="Courier New" w:cs="Courier New"/>
          <w:color w:val="000000"/>
          <w:sz w:val="20"/>
          <w:szCs w:val="24"/>
          <w:highlight w:val="white"/>
        </w:rPr>
        <w:t>and informs the driver and guard of the actions that need to be taken.</w:t>
      </w:r>
      <w:r w:rsidRPr="00DB0FD4">
        <w:rPr>
          <w:rFonts w:ascii="Courier New" w:hAnsi="Courier New" w:cs="Courier New"/>
          <w:color w:val="000096"/>
          <w:sz w:val="20"/>
          <w:szCs w:val="24"/>
          <w:highlight w:val="white"/>
        </w:rPr>
        <w:t>&lt;/p&gt;</w:t>
      </w:r>
      <w:r w:rsidRPr="00DB0FD4">
        <w:rPr>
          <w:rFonts w:ascii="Courier New" w:hAnsi="Courier New" w:cs="Courier New"/>
          <w:color w:val="000000"/>
          <w:sz w:val="20"/>
          <w:szCs w:val="24"/>
          <w:highlight w:val="white"/>
        </w:rPr>
        <w:br/>
      </w:r>
      <w:r w:rsidRPr="00DB0FD4">
        <w:rPr>
          <w:rFonts w:ascii="Courier New" w:hAnsi="Courier New" w:cs="Courier New"/>
          <w:color w:val="000096"/>
          <w:sz w:val="20"/>
          <w:szCs w:val="24"/>
          <w:highlight w:val="white"/>
        </w:rPr>
        <w:t>&lt;/conbody&gt;</w:t>
      </w:r>
    </w:p>
    <w:p w:rsidR="00DB0FD4" w:rsidRPr="00DB0FD4" w:rsidRDefault="00DB0FD4" w:rsidP="00DB0FD4">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&lt;/concept&gt;</w:t>
      </w:r>
      <w:r w:rsidRPr="00DB0FD4">
        <w:rPr>
          <w:rFonts w:ascii="Courier New" w:hAnsi="Courier New" w:cs="Courier New"/>
          <w:color w:val="000000"/>
          <w:sz w:val="24"/>
          <w:szCs w:val="24"/>
          <w:highlight w:val="white"/>
        </w:rPr>
        <w:br/>
      </w:r>
    </w:p>
    <w:p w:rsidR="00C817C6" w:rsidRPr="00CC289D" w:rsidRDefault="008A4590" w:rsidP="00C817C6">
      <w:pPr>
        <w:rPr>
          <w:b/>
        </w:rPr>
      </w:pPr>
      <w:r>
        <w:rPr>
          <w:b/>
        </w:rPr>
        <w:t>Rule Book topic</w:t>
      </w:r>
      <w:r w:rsidR="00C817C6">
        <w:rPr>
          <w:b/>
        </w:rPr>
        <w:t xml:space="preserve"> </w:t>
      </w:r>
      <w:r w:rsidR="00B3378B">
        <w:rPr>
          <w:b/>
        </w:rPr>
        <w:t>showing the xref</w:t>
      </w:r>
      <w:r w:rsidR="00C817C6" w:rsidRPr="00CC289D">
        <w:rPr>
          <w:b/>
        </w:rPr>
        <w:t>:</w:t>
      </w:r>
    </w:p>
    <w:p w:rsidR="00C817C6" w:rsidRDefault="00C817C6" w:rsidP="00C817C6">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&lt;concept</w:t>
      </w:r>
      <w:r w:rsidRPr="00DB0FD4">
        <w:rPr>
          <w:rFonts w:ascii="Courier New" w:hAnsi="Courier New" w:cs="Courier New"/>
          <w:color w:val="F5844C"/>
          <w:sz w:val="20"/>
          <w:szCs w:val="24"/>
          <w:highlight w:val="white"/>
        </w:rPr>
        <w:t xml:space="preserve"> id</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w:t>
      </w:r>
      <w:r w:rsidR="008A4590">
        <w:rPr>
          <w:rFonts w:ascii="Courier New" w:hAnsi="Courier New" w:cs="Courier New"/>
          <w:color w:val="993300"/>
          <w:sz w:val="20"/>
          <w:szCs w:val="24"/>
          <w:highlight w:val="white"/>
        </w:rPr>
        <w:t>RB_6_6_Passenger safety</w:t>
      </w:r>
      <w:r w:rsidRPr="00DB0FD4">
        <w:rPr>
          <w:rFonts w:ascii="Courier New" w:hAnsi="Courier New" w:cs="Courier New"/>
          <w:color w:val="993300"/>
          <w:sz w:val="20"/>
          <w:szCs w:val="24"/>
          <w:highlight w:val="white"/>
        </w:rPr>
        <w:t>"</w:t>
      </w:r>
      <w:r w:rsidRPr="00DB0FD4">
        <w:rPr>
          <w:rFonts w:ascii="Courier New" w:hAnsi="Courier New" w:cs="Courier New"/>
          <w:color w:val="000096"/>
          <w:sz w:val="20"/>
          <w:szCs w:val="24"/>
          <w:highlight w:val="white"/>
        </w:rPr>
        <w:t>&gt;</w:t>
      </w:r>
    </w:p>
    <w:p w:rsidR="00C817C6" w:rsidRDefault="00C817C6" w:rsidP="00C817C6">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&lt;title&gt;</w:t>
      </w:r>
      <w:r w:rsidR="00D84F37">
        <w:rPr>
          <w:rFonts w:ascii="Courier New" w:hAnsi="Courier New" w:cs="Courier New"/>
          <w:color w:val="000096"/>
          <w:sz w:val="20"/>
          <w:szCs w:val="24"/>
          <w:highlight w:val="white"/>
        </w:rPr>
        <w:t>&lt;ph&gt;</w:t>
      </w:r>
      <w:r w:rsidR="00D84F37">
        <w:rPr>
          <w:rFonts w:ascii="Courier New" w:hAnsi="Courier New" w:cs="Courier New"/>
          <w:color w:val="000000"/>
          <w:sz w:val="20"/>
          <w:szCs w:val="24"/>
          <w:highlight w:val="white"/>
        </w:rPr>
        <w:t xml:space="preserve">6.6&lt;/ph&gt; </w:t>
      </w:r>
      <w:r w:rsidRPr="00DB0FD4">
        <w:rPr>
          <w:rFonts w:ascii="Courier New" w:hAnsi="Courier New" w:cs="Courier New"/>
          <w:color w:val="000000"/>
          <w:sz w:val="20"/>
          <w:szCs w:val="24"/>
          <w:highlight w:val="white"/>
        </w:rPr>
        <w:t>Passenger safety</w:t>
      </w:r>
      <w:r w:rsidR="00B3378B">
        <w:rPr>
          <w:rFonts w:ascii="Courier New" w:hAnsi="Courier New" w:cs="Courier New"/>
          <w:color w:val="000000"/>
          <w:sz w:val="20"/>
          <w:szCs w:val="24"/>
          <w:highlight w:val="white"/>
        </w:rPr>
        <w:t>&lt;ph&gt;</w:t>
      </w:r>
      <w:r w:rsidR="00B3378B" w:rsidRPr="00B3378B">
        <w:rPr>
          <w:rFonts w:ascii="Courier New" w:hAnsi="Courier New" w:cs="Courier New"/>
          <w:color w:val="000000"/>
          <w:sz w:val="20"/>
          <w:szCs w:val="24"/>
        </w:rPr>
        <w:t xml:space="preserve">&lt;xref </w:t>
      </w:r>
      <w:r w:rsidR="00B3378B" w:rsidRPr="00D37FE4">
        <w:rPr>
          <w:rFonts w:ascii="Courier New" w:hAnsi="Courier New" w:cs="Courier New"/>
          <w:color w:val="F5844C"/>
          <w:sz w:val="20"/>
          <w:szCs w:val="24"/>
          <w:highlight w:val="white"/>
        </w:rPr>
        <w:t>href=</w:t>
      </w:r>
      <w:r w:rsidR="00B3378B" w:rsidRPr="00B3378B">
        <w:rPr>
          <w:rFonts w:ascii="Courier New" w:hAnsi="Courier New" w:cs="Courier New"/>
          <w:color w:val="000000"/>
          <w:sz w:val="20"/>
          <w:szCs w:val="24"/>
        </w:rPr>
        <w:t>"</w:t>
      </w:r>
      <w:r w:rsidR="00B3378B" w:rsidRPr="00D37FE4">
        <w:rPr>
          <w:rFonts w:ascii="Courier New" w:hAnsi="Courier New" w:cs="Courier New"/>
          <w:color w:val="993300"/>
          <w:sz w:val="20"/>
          <w:szCs w:val="24"/>
          <w:highlight w:val="white"/>
        </w:rPr>
        <w:t>BL_M1_change_6_6.dita#BL_module_M1_change_6_6"</w:t>
      </w:r>
      <w:r w:rsidR="00D37FE4">
        <w:rPr>
          <w:rFonts w:ascii="Courier New" w:hAnsi="Courier New" w:cs="Courier New"/>
          <w:color w:val="000000"/>
          <w:sz w:val="20"/>
          <w:szCs w:val="24"/>
        </w:rPr>
        <w:t xml:space="preserve"> </w:t>
      </w:r>
      <w:r w:rsidR="00D37FE4" w:rsidRPr="00D37FE4">
        <w:rPr>
          <w:rFonts w:ascii="Courier New" w:hAnsi="Courier New" w:cs="Courier New"/>
          <w:color w:val="F5844C"/>
          <w:sz w:val="20"/>
          <w:szCs w:val="24"/>
          <w:highlight w:val="white"/>
        </w:rPr>
        <w:t>outputclass=</w:t>
      </w:r>
      <w:r w:rsidR="00D37FE4" w:rsidRPr="00D37FE4">
        <w:rPr>
          <w:rFonts w:ascii="Courier New" w:hAnsi="Courier New" w:cs="Courier New"/>
          <w:color w:val="993300"/>
          <w:sz w:val="20"/>
          <w:szCs w:val="24"/>
          <w:highlight w:val="white"/>
        </w:rPr>
        <w:t>”change”</w:t>
      </w:r>
      <w:r w:rsidR="00B3378B" w:rsidRPr="00B3378B">
        <w:rPr>
          <w:rFonts w:ascii="Courier New" w:hAnsi="Courier New" w:cs="Courier New"/>
          <w:color w:val="000000"/>
          <w:sz w:val="20"/>
          <w:szCs w:val="24"/>
        </w:rPr>
        <w:t>/&gt;&lt;/ph&gt;</w:t>
      </w:r>
      <w:r w:rsidRPr="00DB0FD4">
        <w:rPr>
          <w:rFonts w:ascii="Courier New" w:hAnsi="Courier New" w:cs="Courier New"/>
          <w:color w:val="000096"/>
          <w:sz w:val="20"/>
          <w:szCs w:val="24"/>
          <w:highlight w:val="white"/>
        </w:rPr>
        <w:t>&lt;/title&gt;</w:t>
      </w:r>
    </w:p>
    <w:p w:rsidR="00C817C6" w:rsidRDefault="00C817C6" w:rsidP="00C817C6">
      <w:pPr>
        <w:shd w:val="clear" w:color="auto" w:fill="FFFFFF"/>
        <w:autoSpaceDE w:val="0"/>
        <w:autoSpaceDN w:val="0"/>
        <w:adjustRightInd w:val="0"/>
        <w:rPr>
          <w:rFonts w:ascii="Courier New" w:hAnsi="Courier New" w:cs="Courier New"/>
          <w:color w:val="000096"/>
          <w:sz w:val="20"/>
          <w:szCs w:val="24"/>
          <w:highlight w:val="white"/>
        </w:rPr>
      </w:pPr>
      <w:r>
        <w:rPr>
          <w:rFonts w:ascii="Courier New" w:hAnsi="Courier New" w:cs="Courier New"/>
          <w:color w:val="000096"/>
          <w:sz w:val="20"/>
          <w:szCs w:val="24"/>
          <w:highlight w:val="white"/>
        </w:rPr>
        <w:t>&lt;prolog&gt;</w:t>
      </w:r>
    </w:p>
    <w:p w:rsidR="00C817C6" w:rsidRPr="00DB0FD4" w:rsidRDefault="00C817C6" w:rsidP="00C817C6">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&lt;author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&lt;/author&gt;</w:t>
      </w:r>
    </w:p>
    <w:p w:rsidR="00C817C6" w:rsidRDefault="00C817C6" w:rsidP="00C817C6">
      <w:pPr>
        <w:shd w:val="clear" w:color="auto" w:fill="FFFFFF"/>
        <w:autoSpaceDE w:val="0"/>
        <w:autoSpaceDN w:val="0"/>
        <w:adjustRightInd w:val="0"/>
        <w:ind w:left="720"/>
        <w:rPr>
          <w:rFonts w:ascii="Courier New" w:hAnsi="Courier New" w:cs="Courier New"/>
          <w:color w:val="000096"/>
          <w:sz w:val="20"/>
          <w:szCs w:val="24"/>
          <w:highlight w:val="white"/>
        </w:rPr>
      </w:pPr>
      <w:r>
        <w:rPr>
          <w:rFonts w:ascii="Courier New" w:hAnsi="Courier New" w:cs="Courier New"/>
          <w:color w:val="000096"/>
          <w:sz w:val="20"/>
          <w:szCs w:val="24"/>
          <w:highlight w:val="white"/>
        </w:rPr>
        <w:t>&lt;publisher</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&lt;/publisher&gt;</w:t>
      </w:r>
      <w:r w:rsidRPr="00DB0FD4">
        <w:rPr>
          <w:rFonts w:ascii="Courier New" w:hAnsi="Courier New" w:cs="Courier New"/>
          <w:color w:val="000000"/>
          <w:sz w:val="20"/>
          <w:szCs w:val="24"/>
          <w:highlight w:val="white"/>
        </w:rPr>
        <w:br/>
      </w:r>
      <w:r w:rsidRPr="00DB0FD4">
        <w:rPr>
          <w:rFonts w:ascii="Courier New" w:hAnsi="Courier New" w:cs="Courier New"/>
          <w:color w:val="000096"/>
          <w:sz w:val="20"/>
          <w:szCs w:val="24"/>
          <w:highlight w:val="white"/>
        </w:rPr>
        <w:t>&lt;metadata&gt;</w:t>
      </w:r>
    </w:p>
    <w:p w:rsidR="00C817C6" w:rsidRDefault="00C817C6" w:rsidP="00C817C6">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&lt;audience&gt;</w:t>
      </w:r>
      <w:r>
        <w:rPr>
          <w:rFonts w:ascii="Courier New" w:hAnsi="Courier New" w:cs="Courier New"/>
          <w:color w:val="000096"/>
          <w:sz w:val="20"/>
          <w:szCs w:val="24"/>
          <w:highlight w:val="white"/>
        </w:rPr>
        <w:t>&lt;/audience&gt;</w:t>
      </w:r>
    </w:p>
    <w:p w:rsidR="00C817C6" w:rsidRDefault="00C817C6" w:rsidP="00C817C6">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&lt;keywords&gt;</w:t>
      </w:r>
    </w:p>
    <w:p w:rsidR="00C817C6" w:rsidRDefault="00C817C6" w:rsidP="00C817C6">
      <w:pPr>
        <w:shd w:val="clear" w:color="auto" w:fill="FFFFFF"/>
        <w:autoSpaceDE w:val="0"/>
        <w:autoSpaceDN w:val="0"/>
        <w:adjustRightInd w:val="0"/>
        <w:ind w:left="1440" w:firstLine="720"/>
        <w:rPr>
          <w:rFonts w:ascii="Courier New" w:hAnsi="Courier New" w:cs="Courier New"/>
          <w:color w:val="000000"/>
          <w:sz w:val="20"/>
          <w:szCs w:val="24"/>
          <w:highlight w:val="white"/>
        </w:rPr>
      </w:pPr>
      <w:r>
        <w:rPr>
          <w:rFonts w:ascii="Courier New" w:hAnsi="Courier New" w:cs="Courier New"/>
          <w:color w:val="000096"/>
          <w:sz w:val="20"/>
          <w:szCs w:val="24"/>
          <w:highlight w:val="white"/>
        </w:rPr>
        <w:t>&lt;keyword</w:t>
      </w:r>
      <w:r w:rsidRPr="00DB0FD4">
        <w:rPr>
          <w:rFonts w:ascii="Courier New" w:hAnsi="Courier New" w:cs="Courier New"/>
          <w:color w:val="000096"/>
          <w:sz w:val="20"/>
          <w:szCs w:val="24"/>
          <w:highlight w:val="white"/>
        </w:rPr>
        <w:t>&gt;</w:t>
      </w:r>
      <w:r>
        <w:rPr>
          <w:rFonts w:ascii="Courier New" w:hAnsi="Courier New" w:cs="Courier New"/>
          <w:color w:val="000096"/>
          <w:sz w:val="20"/>
          <w:szCs w:val="24"/>
          <w:highlight w:val="white"/>
        </w:rPr>
        <w:t>&lt;/keyword&gt;</w:t>
      </w:r>
    </w:p>
    <w:p w:rsidR="00C817C6" w:rsidRDefault="00C817C6" w:rsidP="00C817C6">
      <w:pPr>
        <w:shd w:val="clear" w:color="auto" w:fill="FFFFFF"/>
        <w:autoSpaceDE w:val="0"/>
        <w:autoSpaceDN w:val="0"/>
        <w:adjustRightInd w:val="0"/>
        <w:ind w:left="1440"/>
        <w:rPr>
          <w:rFonts w:ascii="Courier New" w:hAnsi="Courier New" w:cs="Courier New"/>
          <w:color w:val="000096"/>
          <w:sz w:val="20"/>
          <w:szCs w:val="24"/>
          <w:highlight w:val="white"/>
        </w:rPr>
      </w:pPr>
      <w:r w:rsidRPr="00DB0FD4">
        <w:rPr>
          <w:rFonts w:ascii="Courier New" w:hAnsi="Courier New" w:cs="Courier New"/>
          <w:color w:val="000096"/>
          <w:sz w:val="20"/>
          <w:szCs w:val="24"/>
          <w:highlight w:val="white"/>
        </w:rPr>
        <w:t>&lt;/keywords&gt;</w:t>
      </w:r>
    </w:p>
    <w:p w:rsidR="00C817C6" w:rsidRDefault="00C817C6" w:rsidP="00C817C6">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&lt;othermeta</w:t>
      </w:r>
      <w:r w:rsidRPr="00DB0FD4">
        <w:rPr>
          <w:rFonts w:ascii="Courier New" w:hAnsi="Courier New" w:cs="Courier New"/>
          <w:color w:val="F5844C"/>
          <w:sz w:val="20"/>
          <w:szCs w:val="24"/>
          <w:highlight w:val="white"/>
        </w:rPr>
        <w:t xml:space="preserve"> name</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"operating-principle"</w:t>
      </w:r>
      <w:r w:rsidRPr="00DB0FD4">
        <w:rPr>
          <w:rFonts w:ascii="Courier New" w:hAnsi="Courier New" w:cs="Courier New"/>
          <w:color w:val="F5844C"/>
          <w:sz w:val="20"/>
          <w:szCs w:val="24"/>
          <w:highlight w:val="white"/>
        </w:rPr>
        <w:t xml:space="preserve"> content</w:t>
      </w:r>
      <w:r w:rsidRPr="00DB0FD4">
        <w:rPr>
          <w:rFonts w:ascii="Courier New" w:hAnsi="Courier New" w:cs="Courier New"/>
          <w:color w:val="FF8040"/>
          <w:sz w:val="20"/>
          <w:szCs w:val="24"/>
          <w:highlight w:val="white"/>
        </w:rPr>
        <w:t>=</w:t>
      </w:r>
      <w:r w:rsidRPr="00DB0FD4">
        <w:rPr>
          <w:rFonts w:ascii="Courier New" w:hAnsi="Courier New" w:cs="Courier New"/>
          <w:color w:val="993300"/>
          <w:sz w:val="20"/>
          <w:szCs w:val="24"/>
          <w:highlight w:val="white"/>
        </w:rPr>
        <w:t>"1"</w:t>
      </w:r>
      <w:r w:rsidRPr="00DB0FD4">
        <w:rPr>
          <w:rFonts w:ascii="Courier New" w:hAnsi="Courier New" w:cs="Courier New"/>
          <w:color w:val="000096"/>
          <w:sz w:val="20"/>
          <w:szCs w:val="24"/>
          <w:highlight w:val="white"/>
        </w:rPr>
        <w:t>/&gt;</w:t>
      </w:r>
    </w:p>
    <w:p w:rsidR="00C817C6" w:rsidRDefault="00C817C6" w:rsidP="00C817C6">
      <w:pPr>
        <w:shd w:val="clear" w:color="auto" w:fill="FFFFFF"/>
        <w:autoSpaceDE w:val="0"/>
        <w:autoSpaceDN w:val="0"/>
        <w:adjustRightInd w:val="0"/>
        <w:ind w:left="72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&lt;/metadata&gt;</w:t>
      </w:r>
    </w:p>
    <w:p w:rsidR="00C817C6" w:rsidRDefault="00C817C6" w:rsidP="00C817C6">
      <w:pPr>
        <w:shd w:val="clear" w:color="auto" w:fill="FFFFFF"/>
        <w:autoSpaceDE w:val="0"/>
        <w:autoSpaceDN w:val="0"/>
        <w:adjustRightInd w:val="0"/>
        <w:rPr>
          <w:rFonts w:ascii="Courier New" w:hAnsi="Courier New" w:cs="Courier New"/>
          <w:color w:val="000000"/>
          <w:sz w:val="20"/>
          <w:szCs w:val="24"/>
          <w:highlight w:val="white"/>
        </w:rPr>
      </w:pPr>
      <w:r w:rsidRPr="00DB0FD4">
        <w:rPr>
          <w:rFonts w:ascii="Courier New" w:hAnsi="Courier New" w:cs="Courier New"/>
          <w:color w:val="000096"/>
          <w:sz w:val="20"/>
          <w:szCs w:val="24"/>
          <w:highlight w:val="white"/>
        </w:rPr>
        <w:t>&lt;/prolog&gt;</w:t>
      </w:r>
    </w:p>
    <w:p w:rsidR="00760DB3" w:rsidRPr="00CC289D" w:rsidRDefault="00760DB3" w:rsidP="00760DB3">
      <w:pPr>
        <w:pStyle w:val="Monospace"/>
        <w:rPr>
          <w:color w:val="000000"/>
        </w:rPr>
      </w:pPr>
      <w:r w:rsidRPr="00CC289D">
        <w:rPr>
          <w:color w:val="000096"/>
        </w:rPr>
        <w:t>&lt;conbody&gt;</w:t>
      </w:r>
    </w:p>
    <w:p w:rsidR="00760DB3" w:rsidRPr="00760DB3" w:rsidRDefault="00760DB3" w:rsidP="00760DB3">
      <w:pPr>
        <w:pStyle w:val="Monospace"/>
        <w:rPr>
          <w:color w:val="000000"/>
        </w:rPr>
      </w:pPr>
      <w:r w:rsidRPr="00760DB3">
        <w:rPr>
          <w:color w:val="000096"/>
        </w:rPr>
        <w:t>&lt;p&gt;</w:t>
      </w:r>
      <w:r w:rsidRPr="00760DB3">
        <w:rPr>
          <w:color w:val="000000"/>
        </w:rPr>
        <w:t>You must decide the best way to evacuate the train safely, taking into account:</w:t>
      </w:r>
    </w:p>
    <w:p w:rsidR="00760DB3" w:rsidRPr="00760DB3" w:rsidRDefault="00760DB3" w:rsidP="00760DB3">
      <w:pPr>
        <w:pStyle w:val="Monospace"/>
        <w:ind w:firstLine="720"/>
        <w:rPr>
          <w:color w:val="000000"/>
        </w:rPr>
      </w:pPr>
      <w:r w:rsidRPr="00760DB3">
        <w:rPr>
          <w:color w:val="000096"/>
        </w:rPr>
        <w:t>&lt;ul&gt;</w:t>
      </w:r>
    </w:p>
    <w:p w:rsidR="00760DB3" w:rsidRPr="00760DB3" w:rsidRDefault="00760DB3" w:rsidP="00760DB3">
      <w:pPr>
        <w:pStyle w:val="Monospace"/>
        <w:ind w:left="720" w:firstLine="720"/>
        <w:rPr>
          <w:color w:val="000096"/>
        </w:rPr>
      </w:pPr>
      <w:r w:rsidRPr="00760DB3">
        <w:rPr>
          <w:color w:val="000096"/>
        </w:rPr>
        <w:t>&lt;li&gt;</w:t>
      </w:r>
      <w:r w:rsidRPr="00760DB3">
        <w:rPr>
          <w:color w:val="000000"/>
        </w:rPr>
        <w:t>how the passengers will be moved from the site</w:t>
      </w:r>
      <w:r w:rsidRPr="00760DB3">
        <w:rPr>
          <w:color w:val="000096"/>
        </w:rPr>
        <w:t>&lt;/li&gt;</w:t>
      </w:r>
    </w:p>
    <w:p w:rsidR="00760DB3" w:rsidRPr="00760DB3" w:rsidRDefault="00760DB3" w:rsidP="00760DB3">
      <w:pPr>
        <w:pStyle w:val="Monospace"/>
        <w:ind w:left="1440"/>
        <w:rPr>
          <w:color w:val="000096"/>
        </w:rPr>
      </w:pPr>
      <w:r w:rsidRPr="00760DB3">
        <w:rPr>
          <w:color w:val="000096"/>
        </w:rPr>
        <w:t>&lt;li&gt;</w:t>
      </w:r>
      <w:r w:rsidRPr="00760DB3">
        <w:rPr>
          <w:color w:val="000000"/>
        </w:rPr>
        <w:t>the need for passengers to cross the least number of lines, if possible, to reach a safe position.</w:t>
      </w:r>
      <w:r w:rsidRPr="00760DB3">
        <w:rPr>
          <w:color w:val="000096"/>
        </w:rPr>
        <w:t>&lt;/li&gt;</w:t>
      </w:r>
    </w:p>
    <w:p w:rsidR="00760DB3" w:rsidRPr="00760DB3" w:rsidRDefault="00760DB3" w:rsidP="00760DB3">
      <w:pPr>
        <w:pStyle w:val="Monospace"/>
        <w:ind w:left="720"/>
        <w:rPr>
          <w:color w:val="000096"/>
        </w:rPr>
      </w:pPr>
      <w:r w:rsidRPr="00760DB3">
        <w:rPr>
          <w:color w:val="000096"/>
        </w:rPr>
        <w:t>&lt;/ul&gt;</w:t>
      </w:r>
    </w:p>
    <w:p w:rsidR="00760DB3" w:rsidRPr="00760DB3" w:rsidRDefault="00760DB3" w:rsidP="00760DB3">
      <w:pPr>
        <w:pStyle w:val="Monospace"/>
        <w:rPr>
          <w:color w:val="000000"/>
        </w:rPr>
      </w:pPr>
      <w:r w:rsidRPr="00760DB3">
        <w:rPr>
          <w:color w:val="000096"/>
        </w:rPr>
        <w:t>&lt;/p&gt;</w:t>
      </w:r>
    </w:p>
    <w:p w:rsidR="00760DB3" w:rsidRPr="00760DB3" w:rsidRDefault="00760DB3" w:rsidP="00760DB3">
      <w:pPr>
        <w:rPr>
          <w:rFonts w:ascii="Courier New" w:hAnsi="Courier New" w:cs="Courier New"/>
          <w:color w:val="000096"/>
        </w:rPr>
      </w:pPr>
      <w:r w:rsidRPr="00760DB3">
        <w:rPr>
          <w:rFonts w:ascii="Courier New" w:hAnsi="Courier New" w:cs="Courier New"/>
          <w:color w:val="000096"/>
        </w:rPr>
        <w:t>&lt;p&gt;</w:t>
      </w:r>
      <w:r w:rsidRPr="00760DB3">
        <w:rPr>
          <w:rFonts w:ascii="Courier New" w:hAnsi="Courier New" w:cs="Courier New"/>
          <w:color w:val="000000"/>
        </w:rPr>
        <w:t>You must warn passengers to stay in a safe position until they can be escorted from the line.</w:t>
      </w:r>
      <w:r w:rsidRPr="00760DB3">
        <w:rPr>
          <w:rFonts w:ascii="Courier New" w:hAnsi="Courier New" w:cs="Courier New"/>
          <w:color w:val="000096"/>
        </w:rPr>
        <w:t>&lt;/p&gt;</w:t>
      </w:r>
      <w:r w:rsidRPr="00760DB3">
        <w:rPr>
          <w:rFonts w:ascii="Courier New" w:hAnsi="Courier New" w:cs="Courier New"/>
          <w:color w:val="000000"/>
        </w:rPr>
        <w:br/>
      </w:r>
      <w:r w:rsidRPr="00760DB3">
        <w:rPr>
          <w:rFonts w:ascii="Courier New" w:hAnsi="Courier New" w:cs="Courier New"/>
          <w:color w:val="000096"/>
        </w:rPr>
        <w:t>&lt;/conbody&gt;</w:t>
      </w:r>
    </w:p>
    <w:p w:rsidR="001B7A5F" w:rsidRPr="00760DB3" w:rsidRDefault="00C817C6" w:rsidP="00760DB3">
      <w:pPr>
        <w:rPr>
          <w:rFonts w:ascii="Courier New" w:hAnsi="Courier New" w:cs="Courier New"/>
          <w:highlight w:val="yellow"/>
        </w:rPr>
      </w:pPr>
      <w:r w:rsidRPr="00760DB3">
        <w:rPr>
          <w:rFonts w:ascii="Courier New" w:hAnsi="Courier New" w:cs="Courier New"/>
          <w:color w:val="000096"/>
          <w:sz w:val="20"/>
          <w:szCs w:val="24"/>
          <w:highlight w:val="white"/>
        </w:rPr>
        <w:t>&lt;/concept&gt;</w:t>
      </w:r>
    </w:p>
    <w:p w:rsidR="00C817C6" w:rsidRDefault="00C817C6" w:rsidP="00936C79">
      <w:pPr>
        <w:rPr>
          <w:highlight w:val="yellow"/>
        </w:rPr>
      </w:pPr>
    </w:p>
    <w:p w:rsidR="00C817C6" w:rsidRPr="00260EBA" w:rsidRDefault="00C817C6" w:rsidP="00936C79">
      <w:pPr>
        <w:rPr>
          <w:b/>
        </w:rPr>
      </w:pPr>
      <w:r w:rsidRPr="00260EBA">
        <w:rPr>
          <w:b/>
        </w:rPr>
        <w:t>Note:</w:t>
      </w:r>
    </w:p>
    <w:p w:rsidR="00A95BD3" w:rsidRPr="00CC289D" w:rsidRDefault="00B3378B" w:rsidP="00936C79">
      <w:r>
        <w:t>Y</w:t>
      </w:r>
      <w:r w:rsidR="00B16980" w:rsidRPr="00CC289D">
        <w:t>ou</w:t>
      </w:r>
      <w:r>
        <w:t xml:space="preserve"> must</w:t>
      </w:r>
      <w:r w:rsidR="00B16980" w:rsidRPr="00CC289D">
        <w:t xml:space="preserve"> add </w:t>
      </w:r>
      <w:r w:rsidR="00B16980" w:rsidRPr="00CC289D">
        <w:rPr>
          <w:rStyle w:val="MonospaceChar"/>
        </w:rPr>
        <w:t>&lt;ph&gt;</w:t>
      </w:r>
      <w:r w:rsidR="00B16980" w:rsidRPr="00CC289D">
        <w:t xml:space="preserve"> element inside </w:t>
      </w:r>
      <w:r w:rsidR="00B16980" w:rsidRPr="00CC289D">
        <w:rPr>
          <w:rStyle w:val="MonospaceChar"/>
        </w:rPr>
        <w:t>&lt;title&gt;</w:t>
      </w:r>
      <w:r w:rsidR="00B16980" w:rsidRPr="00CC289D">
        <w:t xml:space="preserve"> to be able to add the </w:t>
      </w:r>
      <w:r w:rsidR="00B16980" w:rsidRPr="00CC289D">
        <w:rPr>
          <w:rStyle w:val="MonospaceChar"/>
        </w:rPr>
        <w:t>&lt;xref&gt;</w:t>
      </w:r>
      <w:r>
        <w:t xml:space="preserve">. </w:t>
      </w:r>
      <w:r w:rsidR="00A95BD3" w:rsidRPr="00CC289D">
        <w:t>You can add the &lt;xref&gt; inside most elements directly without the help of &lt;ph&gt;, for example:</w:t>
      </w:r>
    </w:p>
    <w:p w:rsidR="00FC3102" w:rsidRDefault="00FC3102" w:rsidP="00FC3102">
      <w:pPr>
        <w:pStyle w:val="Monospace"/>
        <w:rPr>
          <w:highlight w:val="white"/>
        </w:rPr>
      </w:pPr>
      <w:r>
        <w:rPr>
          <w:color w:val="000096"/>
          <w:highlight w:val="white"/>
        </w:rPr>
        <w:t>&lt;p&gt;</w:t>
      </w:r>
      <w:r>
        <w:rPr>
          <w:highlight w:val="white"/>
        </w:rPr>
        <w:t>You can speak to the driver of the failed train using the train radio, to get or give any necessary information, at any time before or during the movement.</w:t>
      </w:r>
      <w:r w:rsidRPr="00FC3102">
        <w:rPr>
          <w:b/>
          <w:color w:val="000096"/>
          <w:highlight w:val="white"/>
        </w:rPr>
        <w:t xml:space="preserve">&lt;xref </w:t>
      </w:r>
      <w:r w:rsidRPr="00FC3102">
        <w:rPr>
          <w:b/>
          <w:color w:val="F5844C"/>
          <w:highlight w:val="white"/>
        </w:rPr>
        <w:t>href</w:t>
      </w:r>
      <w:r w:rsidRPr="00FC3102">
        <w:rPr>
          <w:b/>
          <w:color w:val="FF8040"/>
          <w:highlight w:val="white"/>
        </w:rPr>
        <w:t>=</w:t>
      </w:r>
      <w:r w:rsidRPr="00FC3102">
        <w:rPr>
          <w:b/>
          <w:color w:val="993300"/>
          <w:highlight w:val="white"/>
        </w:rPr>
        <w:t>"</w:t>
      </w:r>
      <w:r w:rsidR="00D37FE4">
        <w:rPr>
          <w:b/>
          <w:color w:val="993300"/>
          <w:highlight w:val="white"/>
        </w:rPr>
        <w:t>BL_</w:t>
      </w:r>
      <w:r w:rsidRPr="00FC3102">
        <w:rPr>
          <w:b/>
          <w:color w:val="993300"/>
          <w:highlight w:val="white"/>
        </w:rPr>
        <w:t>M2</w:t>
      </w:r>
      <w:r w:rsidR="00D37FE4">
        <w:rPr>
          <w:b/>
          <w:color w:val="993300"/>
          <w:highlight w:val="white"/>
        </w:rPr>
        <w:t>_change_3_3.dita#BL_module_M</w:t>
      </w:r>
      <w:r w:rsidRPr="00FC3102">
        <w:rPr>
          <w:b/>
          <w:color w:val="993300"/>
          <w:highlight w:val="white"/>
        </w:rPr>
        <w:t xml:space="preserve">2_change_3_3" </w:t>
      </w:r>
      <w:r w:rsidRPr="00FC3102">
        <w:rPr>
          <w:b/>
          <w:color w:val="F5844C"/>
          <w:highlight w:val="white"/>
        </w:rPr>
        <w:t>outputclass</w:t>
      </w:r>
      <w:r w:rsidRPr="00FC3102">
        <w:rPr>
          <w:b/>
          <w:color w:val="FF8040"/>
          <w:highlight w:val="white"/>
        </w:rPr>
        <w:t>=</w:t>
      </w:r>
      <w:r w:rsidRPr="00FC3102">
        <w:rPr>
          <w:b/>
          <w:color w:val="993300"/>
          <w:highlight w:val="white"/>
        </w:rPr>
        <w:t>"change"</w:t>
      </w:r>
      <w:r w:rsidRPr="00FC3102">
        <w:rPr>
          <w:b/>
          <w:color w:val="000096"/>
          <w:highlight w:val="white"/>
        </w:rPr>
        <w:t>/&gt;</w:t>
      </w:r>
      <w:r>
        <w:rPr>
          <w:color w:val="000096"/>
          <w:highlight w:val="white"/>
        </w:rPr>
        <w:t>&lt;/p&gt;</w:t>
      </w:r>
    </w:p>
    <w:p w:rsidR="008E7936" w:rsidRDefault="008E7936" w:rsidP="00936C79">
      <w:pPr>
        <w:rPr>
          <w:highlight w:val="yellow"/>
        </w:rPr>
      </w:pPr>
    </w:p>
    <w:p w:rsidR="00892378" w:rsidRPr="00260EBA" w:rsidRDefault="00892378" w:rsidP="00892378">
      <w:pPr>
        <w:pStyle w:val="Heading4"/>
      </w:pPr>
      <w:r w:rsidRPr="00260EBA">
        <w:t>Location of the &lt;xref&gt; element</w:t>
      </w:r>
      <w:r w:rsidR="0094761C" w:rsidRPr="00260EBA">
        <w:t xml:space="preserve"> with </w:t>
      </w:r>
      <w:r w:rsidR="00F03940" w:rsidRPr="00260EBA">
        <w:t xml:space="preserve">changed element </w:t>
      </w:r>
      <w:r w:rsidR="0094761C" w:rsidRPr="00260EBA">
        <w:t>content</w:t>
      </w:r>
    </w:p>
    <w:p w:rsidR="00892378" w:rsidRPr="00260EBA" w:rsidRDefault="00892378" w:rsidP="00892378">
      <w:r w:rsidRPr="00260EBA">
        <w:t xml:space="preserve">The presence of the </w:t>
      </w:r>
      <w:r w:rsidRPr="00260EBA">
        <w:rPr>
          <w:rStyle w:val="MonospaceChar"/>
        </w:rPr>
        <w:t>&lt;xref</w:t>
      </w:r>
      <w:r w:rsidR="004D57D2">
        <w:rPr>
          <w:rStyle w:val="MonospaceChar"/>
        </w:rPr>
        <w:t xml:space="preserve">&gt; </w:t>
      </w:r>
      <w:r w:rsidR="004D57D2" w:rsidRPr="004D57D2">
        <w:t xml:space="preserve">with </w:t>
      </w:r>
      <w:r w:rsidRPr="004D57D2">
        <w:t>outputclass=”change”</w:t>
      </w:r>
      <w:r w:rsidRPr="00260EBA">
        <w:t xml:space="preserve"> element triggers the change bar generation </w:t>
      </w:r>
      <w:r w:rsidRPr="00EF21A3">
        <w:t xml:space="preserve">and enables </w:t>
      </w:r>
      <w:r w:rsidR="00380FC0" w:rsidRPr="00EF21A3">
        <w:t>the tap-to-view-</w:t>
      </w:r>
      <w:r w:rsidRPr="00EF21A3">
        <w:t>change functionality in the digital Rule Book.</w:t>
      </w:r>
    </w:p>
    <w:p w:rsidR="00892378" w:rsidRPr="00260EBA" w:rsidRDefault="00892378" w:rsidP="00892378"/>
    <w:p w:rsidR="00892378" w:rsidRDefault="00892378" w:rsidP="00892378">
      <w:r w:rsidRPr="00260EBA">
        <w:t>The location of the &lt;xref&gt; provides info for the PDF and digital Rule Book publishing stylesheets about the length and coverage of the change bar.</w:t>
      </w:r>
      <w:r>
        <w:t xml:space="preserve"> </w:t>
      </w:r>
    </w:p>
    <w:p w:rsidR="00892378" w:rsidRDefault="00892378" w:rsidP="00892378"/>
    <w:p w:rsidR="00463918" w:rsidRDefault="00463918" w:rsidP="00892378"/>
    <w:p w:rsidR="00463918" w:rsidRDefault="00463918" w:rsidP="00892378"/>
    <w:tbl>
      <w:tblPr>
        <w:tblStyle w:val="TableGrid"/>
        <w:tblW w:w="0" w:type="auto"/>
        <w:tblCellMar>
          <w:top w:w="113" w:type="dxa"/>
          <w:bottom w:w="113" w:type="dxa"/>
        </w:tblCellMar>
        <w:tblLook w:val="04A0" w:firstRow="1" w:lastRow="0" w:firstColumn="1" w:lastColumn="0" w:noHBand="0" w:noVBand="1"/>
      </w:tblPr>
      <w:tblGrid>
        <w:gridCol w:w="4174"/>
        <w:gridCol w:w="4842"/>
      </w:tblGrid>
      <w:tr w:rsidR="00892378" w:rsidRPr="00FA4DF7" w:rsidTr="00E129F7">
        <w:tc>
          <w:tcPr>
            <w:tcW w:w="4531" w:type="dxa"/>
            <w:shd w:val="clear" w:color="auto" w:fill="FBE4D5" w:themeFill="accent2" w:themeFillTint="33"/>
          </w:tcPr>
          <w:p w:rsidR="00892378" w:rsidRPr="00FA4DF7" w:rsidRDefault="00892378" w:rsidP="00892378">
            <w:pPr>
              <w:rPr>
                <w:b/>
              </w:rPr>
            </w:pPr>
            <w:r>
              <w:rPr>
                <w:b/>
              </w:rPr>
              <w:t>&lt;xref&gt; inside</w:t>
            </w:r>
          </w:p>
        </w:tc>
        <w:tc>
          <w:tcPr>
            <w:tcW w:w="4485" w:type="dxa"/>
            <w:shd w:val="clear" w:color="auto" w:fill="FBE4D5" w:themeFill="accent2" w:themeFillTint="33"/>
          </w:tcPr>
          <w:p w:rsidR="00892378" w:rsidRPr="00FA4DF7" w:rsidRDefault="00892378" w:rsidP="00892378">
            <w:pPr>
              <w:rPr>
                <w:b/>
              </w:rPr>
            </w:pPr>
            <w:r>
              <w:rPr>
                <w:b/>
              </w:rPr>
              <w:t>Action</w:t>
            </w:r>
          </w:p>
        </w:tc>
      </w:tr>
      <w:tr w:rsidR="00892378" w:rsidRPr="00260EBA" w:rsidTr="00E129F7">
        <w:tc>
          <w:tcPr>
            <w:tcW w:w="4531" w:type="dxa"/>
          </w:tcPr>
          <w:p w:rsidR="00892378" w:rsidRPr="00260EBA" w:rsidRDefault="00892378" w:rsidP="00892378">
            <w:pPr>
              <w:rPr>
                <w:b/>
              </w:rPr>
            </w:pPr>
            <w:r w:rsidRPr="00260EBA">
              <w:rPr>
                <w:b/>
              </w:rPr>
              <w:t>Individual element like &lt;p&gt; or &lt;li&gt;</w:t>
            </w:r>
          </w:p>
          <w:p w:rsidR="00892378" w:rsidRPr="00260EBA" w:rsidRDefault="00892378" w:rsidP="00892378">
            <w:pPr>
              <w:rPr>
                <w:b/>
              </w:rPr>
            </w:pPr>
          </w:p>
          <w:p w:rsidR="00892378" w:rsidRPr="00260EBA" w:rsidRDefault="00892378" w:rsidP="00892378">
            <w:pPr>
              <w:pStyle w:val="Monospace"/>
            </w:pPr>
            <w:r w:rsidRPr="00260EBA">
              <w:rPr>
                <w:color w:val="000096"/>
              </w:rPr>
              <w:t>&lt;p&gt;</w:t>
            </w:r>
            <w:r w:rsidRPr="00260EBA">
              <w:t>Paragraph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w:t>
            </w:r>
            <w:r w:rsidR="00F361C1" w:rsidRPr="00260EBA">
              <w:rPr>
                <w:b/>
                <w:color w:val="993300"/>
              </w:rPr>
              <w:t>_1</w:t>
            </w:r>
            <w:r w:rsidR="005B6AEB">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&lt;/p&gt;</w:t>
            </w:r>
          </w:p>
          <w:p w:rsidR="00892378" w:rsidRPr="00260EBA" w:rsidRDefault="00892378" w:rsidP="00892378">
            <w:pPr>
              <w:rPr>
                <w:b/>
              </w:rPr>
            </w:pPr>
          </w:p>
          <w:p w:rsidR="00892378" w:rsidRPr="00260EBA" w:rsidRDefault="00892378" w:rsidP="00892378">
            <w:pPr>
              <w:pStyle w:val="Monospace"/>
            </w:pPr>
            <w:r w:rsidRPr="00260EBA">
              <w:rPr>
                <w:color w:val="000096"/>
              </w:rPr>
              <w:t>&lt;li&gt;</w:t>
            </w:r>
            <w:r w:rsidRPr="00260EBA">
              <w:t>List item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w:t>
            </w:r>
            <w:r w:rsidR="00F361C1" w:rsidRPr="00260EBA">
              <w:rPr>
                <w:b/>
                <w:color w:val="993300"/>
              </w:rPr>
              <w:t>_2</w:t>
            </w:r>
            <w:r w:rsidR="005B6AEB">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&lt;/li&gt;</w:t>
            </w:r>
          </w:p>
          <w:p w:rsidR="00892378" w:rsidRPr="00260EBA" w:rsidRDefault="00892378" w:rsidP="00892378">
            <w:pPr>
              <w:rPr>
                <w:b/>
              </w:rPr>
            </w:pPr>
          </w:p>
        </w:tc>
        <w:tc>
          <w:tcPr>
            <w:tcW w:w="4485" w:type="dxa"/>
          </w:tcPr>
          <w:p w:rsidR="00892378" w:rsidRPr="00260EBA" w:rsidRDefault="00892378" w:rsidP="00892378">
            <w:r w:rsidRPr="00260EBA">
              <w:t>Add</w:t>
            </w:r>
            <w:r w:rsidR="00F361C1" w:rsidRPr="00260EBA">
              <w:t>s a</w:t>
            </w:r>
            <w:r w:rsidRPr="00260EBA">
              <w:t xml:space="preserve"> change bar next to the element.</w:t>
            </w:r>
          </w:p>
          <w:p w:rsidR="00892378" w:rsidRPr="00260EBA" w:rsidRDefault="00892378" w:rsidP="00892378"/>
          <w:p w:rsidR="00892378" w:rsidRPr="00260EBA" w:rsidRDefault="00892378" w:rsidP="00892378">
            <w:r w:rsidRPr="00260EBA">
              <w:rPr>
                <w:noProof/>
                <w:lang w:eastAsia="en-GB"/>
              </w:rPr>
              <w:drawing>
                <wp:inline distT="0" distB="0" distL="0" distR="0" wp14:anchorId="18FF6642" wp14:editId="1E83C515">
                  <wp:extent cx="2739889" cy="431352"/>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8296" cy="432676"/>
                          </a:xfrm>
                          <a:prstGeom prst="rect">
                            <a:avLst/>
                          </a:prstGeom>
                        </pic:spPr>
                      </pic:pic>
                    </a:graphicData>
                  </a:graphic>
                </wp:inline>
              </w:drawing>
            </w:r>
          </w:p>
          <w:p w:rsidR="00892378" w:rsidRPr="00260EBA" w:rsidRDefault="00892378" w:rsidP="00892378"/>
          <w:p w:rsidR="00892378" w:rsidRPr="00260EBA" w:rsidRDefault="00892378" w:rsidP="00892378">
            <w:r w:rsidRPr="00260EBA">
              <w:rPr>
                <w:noProof/>
                <w:lang w:eastAsia="en-GB"/>
              </w:rPr>
              <w:drawing>
                <wp:inline distT="0" distB="0" distL="0" distR="0" wp14:anchorId="36563178" wp14:editId="68EEDBA3">
                  <wp:extent cx="3028421" cy="402627"/>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8849" cy="406672"/>
                          </a:xfrm>
                          <a:prstGeom prst="rect">
                            <a:avLst/>
                          </a:prstGeom>
                        </pic:spPr>
                      </pic:pic>
                    </a:graphicData>
                  </a:graphic>
                </wp:inline>
              </w:drawing>
            </w:r>
          </w:p>
        </w:tc>
      </w:tr>
      <w:tr w:rsidR="00892378" w:rsidRPr="00260EBA" w:rsidTr="00E129F7">
        <w:tc>
          <w:tcPr>
            <w:tcW w:w="4531" w:type="dxa"/>
          </w:tcPr>
          <w:p w:rsidR="00892378" w:rsidRPr="00EF21A3" w:rsidRDefault="00892378" w:rsidP="00892378">
            <w:pPr>
              <w:rPr>
                <w:b/>
              </w:rPr>
            </w:pPr>
            <w:r w:rsidRPr="00EF21A3">
              <w:rPr>
                <w:b/>
              </w:rPr>
              <w:t>Element with other elements nested inside it</w:t>
            </w:r>
          </w:p>
          <w:p w:rsidR="00892378" w:rsidRPr="00EF21A3" w:rsidRDefault="00892378" w:rsidP="00892378">
            <w:pPr>
              <w:rPr>
                <w:b/>
              </w:rPr>
            </w:pPr>
          </w:p>
          <w:p w:rsidR="00892378" w:rsidRPr="00EF21A3" w:rsidRDefault="00892378" w:rsidP="00892378">
            <w:pPr>
              <w:pStyle w:val="Monospace"/>
              <w:rPr>
                <w:b/>
                <w:color w:val="000096"/>
              </w:rPr>
            </w:pPr>
            <w:r w:rsidRPr="00EF21A3">
              <w:rPr>
                <w:color w:val="000096"/>
              </w:rPr>
              <w:t>&lt;p&gt;</w:t>
            </w:r>
            <w:r w:rsidRPr="00EF21A3">
              <w:t>Paragraph text.</w:t>
            </w:r>
            <w:r w:rsidRPr="00EF21A3">
              <w:rPr>
                <w:b/>
                <w:color w:val="000096"/>
              </w:rPr>
              <w:t xml:space="preserve">&lt;xref </w:t>
            </w:r>
            <w:r w:rsidRPr="00EF21A3">
              <w:rPr>
                <w:b/>
                <w:color w:val="F5844C"/>
              </w:rPr>
              <w:t>href</w:t>
            </w:r>
            <w:r w:rsidRPr="00EF21A3">
              <w:rPr>
                <w:b/>
                <w:color w:val="FF8040"/>
              </w:rPr>
              <w:t>=</w:t>
            </w:r>
            <w:r w:rsidRPr="00EF21A3">
              <w:rPr>
                <w:b/>
                <w:color w:val="993300"/>
              </w:rPr>
              <w:t>"link_to_change_topic</w:t>
            </w:r>
            <w:r w:rsidR="00F361C1" w:rsidRPr="00EF21A3">
              <w:rPr>
                <w:b/>
                <w:color w:val="993300"/>
              </w:rPr>
              <w:t>_3</w:t>
            </w:r>
            <w:r w:rsidR="005B6AEB" w:rsidRPr="00EF21A3">
              <w:rPr>
                <w:b/>
                <w:color w:val="993300"/>
              </w:rPr>
              <w:t>.dita</w:t>
            </w:r>
            <w:r w:rsidRPr="00EF21A3">
              <w:rPr>
                <w:b/>
                <w:color w:val="993300"/>
              </w:rPr>
              <w:t xml:space="preserve">" </w:t>
            </w:r>
            <w:r w:rsidRPr="00EF21A3">
              <w:rPr>
                <w:b/>
                <w:color w:val="F5844C"/>
              </w:rPr>
              <w:t>outputclass</w:t>
            </w:r>
            <w:r w:rsidRPr="00EF21A3">
              <w:rPr>
                <w:b/>
                <w:color w:val="FF8040"/>
              </w:rPr>
              <w:t>=</w:t>
            </w:r>
            <w:r w:rsidRPr="00EF21A3">
              <w:rPr>
                <w:b/>
                <w:color w:val="993300"/>
              </w:rPr>
              <w:t>"change"</w:t>
            </w:r>
            <w:r w:rsidRPr="00EF21A3">
              <w:rPr>
                <w:b/>
                <w:color w:val="000096"/>
              </w:rPr>
              <w:t>/&gt;</w:t>
            </w:r>
          </w:p>
          <w:p w:rsidR="00892378" w:rsidRPr="00EF21A3" w:rsidRDefault="00892378" w:rsidP="00892378">
            <w:pPr>
              <w:pStyle w:val="Monospace"/>
              <w:rPr>
                <w:color w:val="000096"/>
              </w:rPr>
            </w:pPr>
            <w:r w:rsidRPr="00EF21A3">
              <w:rPr>
                <w:color w:val="000096"/>
              </w:rPr>
              <w:t>&lt;ul&gt;</w:t>
            </w:r>
          </w:p>
          <w:p w:rsidR="00892378" w:rsidRPr="00EF21A3" w:rsidRDefault="00892378" w:rsidP="00892378">
            <w:pPr>
              <w:pStyle w:val="Monospace"/>
              <w:rPr>
                <w:color w:val="000096"/>
              </w:rPr>
            </w:pPr>
            <w:r w:rsidRPr="00EF21A3">
              <w:rPr>
                <w:color w:val="000096"/>
              </w:rPr>
              <w:t>&lt;li&gt;List item 1&lt;/li&gt;</w:t>
            </w:r>
          </w:p>
          <w:p w:rsidR="00892378" w:rsidRPr="00EF21A3" w:rsidRDefault="00892378" w:rsidP="00892378">
            <w:pPr>
              <w:pStyle w:val="Monospace"/>
              <w:rPr>
                <w:color w:val="000096"/>
                <w:lang w:val="fi-FI"/>
              </w:rPr>
            </w:pPr>
            <w:r w:rsidRPr="00EF21A3">
              <w:rPr>
                <w:color w:val="000096"/>
                <w:lang w:val="fi-FI"/>
              </w:rPr>
              <w:t>&lt;li&gt;List item 2&lt;/li&gt;</w:t>
            </w:r>
          </w:p>
          <w:p w:rsidR="00892378" w:rsidRPr="00EF21A3" w:rsidRDefault="00892378" w:rsidP="00892378">
            <w:pPr>
              <w:pStyle w:val="Monospace"/>
              <w:rPr>
                <w:color w:val="000096"/>
                <w:lang w:val="fi-FI"/>
              </w:rPr>
            </w:pPr>
            <w:r w:rsidRPr="00EF21A3">
              <w:rPr>
                <w:color w:val="000096"/>
                <w:lang w:val="fi-FI"/>
              </w:rPr>
              <w:t>&lt;/ul&gt;</w:t>
            </w:r>
          </w:p>
          <w:p w:rsidR="00892378" w:rsidRPr="00EF21A3" w:rsidRDefault="00892378" w:rsidP="00892378">
            <w:pPr>
              <w:pStyle w:val="Monospace"/>
            </w:pPr>
            <w:r w:rsidRPr="00EF21A3">
              <w:rPr>
                <w:color w:val="000096"/>
              </w:rPr>
              <w:t>&lt;/p&gt;</w:t>
            </w:r>
          </w:p>
          <w:p w:rsidR="00892378" w:rsidRPr="00EF21A3" w:rsidRDefault="00892378" w:rsidP="00892378">
            <w:pPr>
              <w:rPr>
                <w:b/>
              </w:rPr>
            </w:pPr>
          </w:p>
          <w:p w:rsidR="00892378" w:rsidRPr="00EF21A3" w:rsidRDefault="00892378" w:rsidP="00892378">
            <w:pPr>
              <w:rPr>
                <w:b/>
              </w:rPr>
            </w:pPr>
          </w:p>
        </w:tc>
        <w:tc>
          <w:tcPr>
            <w:tcW w:w="4485" w:type="dxa"/>
          </w:tcPr>
          <w:p w:rsidR="00892378" w:rsidRPr="00260EBA" w:rsidRDefault="00892378" w:rsidP="00892378">
            <w:r w:rsidRPr="00EF21A3">
              <w:t>Add</w:t>
            </w:r>
            <w:r w:rsidR="00F361C1" w:rsidRPr="00EF21A3">
              <w:t>s a</w:t>
            </w:r>
            <w:r w:rsidRPr="00EF21A3">
              <w:t xml:space="preserve"> change bar next to the element and all elements nested in it.</w:t>
            </w:r>
            <w:r w:rsidRPr="00260EBA">
              <w:t xml:space="preserve"> </w:t>
            </w:r>
          </w:p>
        </w:tc>
      </w:tr>
      <w:tr w:rsidR="00F361C1" w:rsidRPr="00260EBA" w:rsidTr="00E129F7">
        <w:tc>
          <w:tcPr>
            <w:tcW w:w="4531" w:type="dxa"/>
          </w:tcPr>
          <w:p w:rsidR="00F361C1" w:rsidRPr="00260EBA" w:rsidRDefault="00F361C1" w:rsidP="00892378">
            <w:pPr>
              <w:rPr>
                <w:b/>
              </w:rPr>
            </w:pPr>
            <w:r w:rsidRPr="00260EBA">
              <w:rPr>
                <w:b/>
              </w:rPr>
              <w:t>Several elements after each other</w:t>
            </w:r>
          </w:p>
          <w:p w:rsidR="00F361C1" w:rsidRPr="00260EBA" w:rsidRDefault="00F361C1" w:rsidP="00892378">
            <w:pPr>
              <w:rPr>
                <w:b/>
              </w:rPr>
            </w:pPr>
          </w:p>
          <w:p w:rsidR="00F361C1" w:rsidRPr="00260EBA" w:rsidRDefault="00F361C1" w:rsidP="00F361C1">
            <w:pPr>
              <w:pStyle w:val="Monospace"/>
            </w:pPr>
            <w:r w:rsidRPr="00260EBA">
              <w:rPr>
                <w:color w:val="000096"/>
              </w:rPr>
              <w:t>&lt;p&gt;</w:t>
            </w:r>
            <w:r w:rsidRPr="00260EBA">
              <w:t>Paragraph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"link_to_change_topic_1</w:t>
            </w:r>
            <w:r w:rsidR="005B6AEB">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&lt;/p&gt;</w:t>
            </w:r>
          </w:p>
          <w:p w:rsidR="00F361C1" w:rsidRPr="00260EBA" w:rsidRDefault="00F361C1" w:rsidP="00892378">
            <w:pPr>
              <w:rPr>
                <w:b/>
              </w:rPr>
            </w:pPr>
          </w:p>
          <w:p w:rsidR="00F361C1" w:rsidRPr="00260EBA" w:rsidRDefault="00F361C1" w:rsidP="00F361C1">
            <w:pPr>
              <w:pStyle w:val="Monospace"/>
              <w:rPr>
                <w:color w:val="000096"/>
              </w:rPr>
            </w:pPr>
            <w:r w:rsidRPr="00260EBA">
              <w:rPr>
                <w:color w:val="000096"/>
              </w:rPr>
              <w:t>&lt;p&gt;</w:t>
            </w:r>
            <w:r w:rsidRPr="00260EBA">
              <w:t>Paragraph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"link_to_change_topic_1</w:t>
            </w:r>
            <w:r w:rsidR="005B6AEB">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&lt;/p&gt;</w:t>
            </w:r>
          </w:p>
          <w:p w:rsidR="00F361C1" w:rsidRPr="00260EBA" w:rsidRDefault="00F361C1" w:rsidP="00F361C1">
            <w:pPr>
              <w:pStyle w:val="Monospace"/>
              <w:rPr>
                <w:color w:val="000096"/>
              </w:rPr>
            </w:pPr>
          </w:p>
          <w:p w:rsidR="00F361C1" w:rsidRPr="00260EBA" w:rsidRDefault="00F361C1" w:rsidP="00F361C1">
            <w:pPr>
              <w:pStyle w:val="Monospace"/>
              <w:rPr>
                <w:rFonts w:ascii="Times New Roman" w:hAnsi="Times New Roman" w:cs="Times New Roman"/>
                <w:color w:val="000096"/>
                <w:sz w:val="22"/>
              </w:rPr>
            </w:pPr>
            <w:r w:rsidRPr="00260EBA">
              <w:rPr>
                <w:rFonts w:ascii="Times New Roman" w:hAnsi="Times New Roman" w:cs="Times New Roman"/>
                <w:color w:val="000096"/>
                <w:sz w:val="22"/>
              </w:rPr>
              <w:t>Or</w:t>
            </w:r>
          </w:p>
          <w:p w:rsidR="00F361C1" w:rsidRPr="00260EBA" w:rsidRDefault="00F361C1" w:rsidP="00F361C1">
            <w:pPr>
              <w:pStyle w:val="Monospace"/>
            </w:pPr>
            <w:r w:rsidRPr="00260EBA">
              <w:rPr>
                <w:color w:val="000096"/>
              </w:rPr>
              <w:t>&lt;p&gt;</w:t>
            </w:r>
            <w:r w:rsidRPr="00260EBA">
              <w:t>Paragraph text.</w:t>
            </w:r>
          </w:p>
          <w:p w:rsidR="00F361C1" w:rsidRPr="00260EBA" w:rsidRDefault="00F361C1" w:rsidP="00F361C1">
            <w:pPr>
              <w:rPr>
                <w:rFonts w:ascii="Courier New" w:hAnsi="Courier New" w:cs="Courier New"/>
              </w:rPr>
            </w:pPr>
            <w:r w:rsidRPr="00260EBA">
              <w:rPr>
                <w:rFonts w:ascii="Courier New" w:hAnsi="Courier New" w:cs="Courier New"/>
              </w:rPr>
              <w:t>&lt;ul&gt;</w:t>
            </w:r>
          </w:p>
          <w:p w:rsidR="00F361C1" w:rsidRPr="00260EBA" w:rsidRDefault="00F361C1" w:rsidP="00F361C1">
            <w:pPr>
              <w:pStyle w:val="Monospace"/>
              <w:rPr>
                <w:color w:val="000096"/>
              </w:rPr>
            </w:pPr>
            <w:r w:rsidRPr="00260EBA">
              <w:rPr>
                <w:color w:val="000096"/>
              </w:rPr>
              <w:t>&lt;li&gt;</w:t>
            </w:r>
            <w:r w:rsidRPr="00260EBA">
              <w:t>List item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"link_to_change_topic_1</w:t>
            </w:r>
            <w:r w:rsidR="00C229CC">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&lt;/li&gt;</w:t>
            </w:r>
          </w:p>
          <w:p w:rsidR="000E63D8" w:rsidRPr="00260EBA" w:rsidRDefault="000E63D8" w:rsidP="000E63D8">
            <w:pPr>
              <w:pStyle w:val="Monospace"/>
              <w:rPr>
                <w:color w:val="000096"/>
              </w:rPr>
            </w:pPr>
            <w:r w:rsidRPr="00260EBA">
              <w:rPr>
                <w:color w:val="000096"/>
              </w:rPr>
              <w:t>&lt;li&gt;</w:t>
            </w:r>
            <w:r w:rsidRPr="00260EBA">
              <w:t>List item text.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"link_to_change_topic_1</w:t>
            </w:r>
            <w:r w:rsidR="00C229CC">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r w:rsidRPr="00260EBA">
              <w:rPr>
                <w:color w:val="000096"/>
              </w:rPr>
              <w:t>&lt;/li&gt;</w:t>
            </w:r>
          </w:p>
          <w:p w:rsidR="00F361C1" w:rsidRPr="00260EBA" w:rsidRDefault="00F361C1" w:rsidP="00F361C1">
            <w:pPr>
              <w:pStyle w:val="Monospace"/>
              <w:rPr>
                <w:color w:val="000096"/>
              </w:rPr>
            </w:pPr>
            <w:r w:rsidRPr="00260EBA">
              <w:rPr>
                <w:color w:val="000096"/>
              </w:rPr>
              <w:t>&lt;/ul&gt;</w:t>
            </w:r>
          </w:p>
          <w:p w:rsidR="00F361C1" w:rsidRPr="00260EBA" w:rsidRDefault="00F361C1" w:rsidP="00F03940">
            <w:pPr>
              <w:pStyle w:val="Monospace"/>
            </w:pPr>
            <w:r w:rsidRPr="00260EBA">
              <w:rPr>
                <w:color w:val="000096"/>
              </w:rPr>
              <w:t>&lt;/p&gt;</w:t>
            </w:r>
          </w:p>
        </w:tc>
        <w:tc>
          <w:tcPr>
            <w:tcW w:w="4485" w:type="dxa"/>
          </w:tcPr>
          <w:p w:rsidR="00F361C1" w:rsidRPr="00260EBA" w:rsidRDefault="00F361C1" w:rsidP="00892378">
            <w:r w:rsidRPr="00260EBA">
              <w:t xml:space="preserve">Adds a </w:t>
            </w:r>
            <w:r w:rsidR="00F240A4" w:rsidRPr="00260EBA">
              <w:t xml:space="preserve">joined </w:t>
            </w:r>
            <w:r w:rsidRPr="00260EBA">
              <w:t xml:space="preserve">change bar next to both elements. </w:t>
            </w:r>
          </w:p>
          <w:p w:rsidR="000E63D8" w:rsidRPr="00260EBA" w:rsidRDefault="000E63D8" w:rsidP="00892378"/>
          <w:p w:rsidR="000E63D8" w:rsidRPr="00260EBA" w:rsidRDefault="000E63D8" w:rsidP="00892378">
            <w:r w:rsidRPr="00260EBA">
              <w:rPr>
                <w:noProof/>
                <w:lang w:eastAsia="en-GB"/>
              </w:rPr>
              <w:drawing>
                <wp:inline distT="0" distB="0" distL="0" distR="0" wp14:anchorId="0D9856A7" wp14:editId="07D49990">
                  <wp:extent cx="2765903" cy="13192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9172" cy="1320771"/>
                          </a:xfrm>
                          <a:prstGeom prst="rect">
                            <a:avLst/>
                          </a:prstGeom>
                        </pic:spPr>
                      </pic:pic>
                    </a:graphicData>
                  </a:graphic>
                </wp:inline>
              </w:drawing>
            </w:r>
          </w:p>
        </w:tc>
      </w:tr>
    </w:tbl>
    <w:p w:rsidR="00892378" w:rsidRPr="00260EBA" w:rsidRDefault="00892378" w:rsidP="00892378"/>
    <w:p w:rsidR="00892378" w:rsidRPr="00260EBA" w:rsidRDefault="00892378" w:rsidP="00892378"/>
    <w:p w:rsidR="0094761C" w:rsidRPr="00260EBA" w:rsidRDefault="0094761C" w:rsidP="0094761C">
      <w:pPr>
        <w:pStyle w:val="Heading4"/>
      </w:pPr>
      <w:r w:rsidRPr="00260EBA">
        <w:t>Location of the &lt;xref&gt; element with removed content</w:t>
      </w:r>
    </w:p>
    <w:p w:rsidR="0094761C" w:rsidRPr="00260EBA" w:rsidRDefault="0094761C" w:rsidP="0094761C">
      <w:r w:rsidRPr="00260EBA">
        <w:t>If the content has been removed, for example an entire paragraph has been deleted, leave the element of that content to the DITA file and add the &lt;xref&gt; in it. This will produce a bit of empty space and a change bar next to the space.</w:t>
      </w:r>
    </w:p>
    <w:p w:rsidR="0094761C" w:rsidRPr="00260EBA" w:rsidRDefault="0094761C" w:rsidP="0094761C"/>
    <w:p w:rsidR="00892378" w:rsidRPr="00260EBA" w:rsidRDefault="0094761C" w:rsidP="0094761C">
      <w:r w:rsidRPr="00260EBA">
        <w:t xml:space="preserve">For example, if a paragraph has been removed, the DITA file would say: </w:t>
      </w:r>
    </w:p>
    <w:p w:rsidR="0094761C" w:rsidRPr="00260EBA" w:rsidRDefault="0094761C" w:rsidP="0094761C">
      <w:pPr>
        <w:pStyle w:val="Monospace"/>
        <w:rPr>
          <w:b/>
          <w:color w:val="000096"/>
        </w:rPr>
      </w:pPr>
      <w:r w:rsidRPr="00260EBA">
        <w:rPr>
          <w:color w:val="000096"/>
        </w:rPr>
        <w:t>&lt;p&gt;</w:t>
      </w:r>
      <w:r w:rsidRPr="00260EBA">
        <w:rPr>
          <w:b/>
          <w:color w:val="000096"/>
        </w:rPr>
        <w:t xml:space="preserve">&lt;xref </w:t>
      </w:r>
      <w:r w:rsidRPr="00260EBA">
        <w:rPr>
          <w:b/>
          <w:color w:val="F5844C"/>
        </w:rPr>
        <w:t>href</w:t>
      </w:r>
      <w:r w:rsidRPr="00260EBA">
        <w:rPr>
          <w:b/>
          <w:color w:val="FF8040"/>
        </w:rPr>
        <w:t>=</w:t>
      </w:r>
      <w:r w:rsidRPr="00260EBA">
        <w:rPr>
          <w:b/>
          <w:color w:val="993300"/>
        </w:rPr>
        <w:t>"link_to_change_topic_about_deletion</w:t>
      </w:r>
      <w:r w:rsidR="00697E77">
        <w:rPr>
          <w:b/>
          <w:color w:val="993300"/>
        </w:rPr>
        <w:t>.dita</w:t>
      </w:r>
      <w:r w:rsidRPr="00260EBA">
        <w:rPr>
          <w:b/>
          <w:color w:val="993300"/>
        </w:rPr>
        <w:t xml:space="preserve">" </w:t>
      </w:r>
      <w:r w:rsidRPr="00260EBA">
        <w:rPr>
          <w:b/>
          <w:color w:val="F5844C"/>
        </w:rPr>
        <w:t>outputclass</w:t>
      </w:r>
      <w:r w:rsidRPr="00260EBA">
        <w:rPr>
          <w:b/>
          <w:color w:val="FF8040"/>
        </w:rPr>
        <w:t>=</w:t>
      </w:r>
      <w:r w:rsidRPr="00260EBA">
        <w:rPr>
          <w:b/>
          <w:color w:val="993300"/>
        </w:rPr>
        <w:t>"change"</w:t>
      </w:r>
      <w:r w:rsidRPr="00260EBA">
        <w:rPr>
          <w:b/>
          <w:color w:val="000096"/>
        </w:rPr>
        <w:t>/&gt;</w:t>
      </w:r>
    </w:p>
    <w:p w:rsidR="00892378" w:rsidRPr="00260EBA" w:rsidRDefault="00892378" w:rsidP="00936C79"/>
    <w:p w:rsidR="00F03940" w:rsidRPr="00260EBA" w:rsidRDefault="00F03940" w:rsidP="00F03940">
      <w:pPr>
        <w:pStyle w:val="Heading4"/>
      </w:pPr>
      <w:r w:rsidRPr="00260EBA">
        <w:t xml:space="preserve">Location of the &lt;xref&gt; element when an entire topic has been changed or removed </w:t>
      </w:r>
    </w:p>
    <w:p w:rsidR="00643AFB" w:rsidRPr="00260EBA" w:rsidRDefault="00F03940" w:rsidP="00936C79">
      <w:r w:rsidRPr="00EF21A3">
        <w:t xml:space="preserve">If an entire topic </w:t>
      </w:r>
      <w:r w:rsidR="00643AFB" w:rsidRPr="00EF21A3">
        <w:t>has been changed or deleted, the &lt;xref&gt; is added to the &lt;</w:t>
      </w:r>
      <w:r w:rsidR="004C1177" w:rsidRPr="00EF21A3">
        <w:t>title</w:t>
      </w:r>
      <w:r w:rsidR="00643AFB" w:rsidRPr="00EF21A3">
        <w:t xml:space="preserve">&gt; inside </w:t>
      </w:r>
      <w:r w:rsidR="005F26C6" w:rsidRPr="00EF21A3">
        <w:t xml:space="preserve">a </w:t>
      </w:r>
      <w:r w:rsidR="00643AFB" w:rsidRPr="00EF21A3">
        <w:t>&lt;</w:t>
      </w:r>
      <w:r w:rsidR="005F26C6" w:rsidRPr="00EF21A3">
        <w:t>ph</w:t>
      </w:r>
      <w:r w:rsidR="00643AFB" w:rsidRPr="00EF21A3">
        <w:t>&gt; element.</w:t>
      </w:r>
      <w:r w:rsidR="005F26C6" w:rsidRPr="00EF21A3">
        <w:t xml:space="preserve"> The </w:t>
      </w:r>
      <w:r w:rsidR="005F26C6" w:rsidRPr="00EF21A3">
        <w:rPr>
          <w:rStyle w:val="AttributeChar"/>
        </w:rPr>
        <w:t>@outputclass</w:t>
      </w:r>
      <w:r w:rsidR="005F26C6" w:rsidRPr="00EF21A3">
        <w:t xml:space="preserve"> attribute must be set to </w:t>
      </w:r>
      <w:r w:rsidR="00F73BC0" w:rsidRPr="00EF21A3">
        <w:t>“</w:t>
      </w:r>
      <w:r w:rsidR="00F73BC0" w:rsidRPr="00EF21A3">
        <w:rPr>
          <w:b/>
        </w:rPr>
        <w:t>change-topic</w:t>
      </w:r>
      <w:r w:rsidR="00F73BC0" w:rsidRPr="00EF21A3">
        <w:t>” to differentiate it from xrefs marking a single element.</w:t>
      </w:r>
    </w:p>
    <w:p w:rsidR="00643AFB" w:rsidRPr="00260EBA" w:rsidRDefault="00643AFB" w:rsidP="00936C79"/>
    <w:p w:rsidR="00643AFB" w:rsidRPr="007E4343" w:rsidRDefault="007E4343" w:rsidP="00936C79">
      <w:pPr>
        <w:rPr>
          <w:b/>
        </w:rPr>
      </w:pPr>
      <w:r w:rsidRPr="007E4343">
        <w:rPr>
          <w:b/>
        </w:rPr>
        <w:t>DITA</w:t>
      </w:r>
      <w:r w:rsidR="00643AFB" w:rsidRPr="007E4343">
        <w:rPr>
          <w:b/>
        </w:rPr>
        <w:t xml:space="preserve"> example:</w:t>
      </w:r>
    </w:p>
    <w:p w:rsidR="0094761C" w:rsidRDefault="00643AFB" w:rsidP="007E4343">
      <w:pPr>
        <w:pStyle w:val="Monospace"/>
        <w:rPr>
          <w:highlight w:val="yellow"/>
        </w:rPr>
      </w:pPr>
      <w:r>
        <w:rPr>
          <w:color w:val="000096"/>
          <w:highlight w:val="white"/>
        </w:rPr>
        <w:t>&lt;</w:t>
      </w:r>
      <w:r w:rsidR="005F26C6">
        <w:rPr>
          <w:color w:val="000096"/>
          <w:highlight w:val="white"/>
        </w:rPr>
        <w:t>title</w:t>
      </w:r>
      <w:r>
        <w:rPr>
          <w:color w:val="000096"/>
          <w:highlight w:val="white"/>
        </w:rPr>
        <w:t>&gt;</w:t>
      </w:r>
      <w:r w:rsidR="005F26C6">
        <w:rPr>
          <w:color w:val="000000"/>
          <w:highlight w:val="white"/>
        </w:rPr>
        <w:br/>
      </w:r>
      <w:r w:rsidR="005F26C6">
        <w:rPr>
          <w:color w:val="000096"/>
          <w:highlight w:val="white"/>
        </w:rPr>
        <w:t>&lt;ph</w:t>
      </w:r>
      <w:r>
        <w:rPr>
          <w:color w:val="000096"/>
          <w:highlight w:val="white"/>
        </w:rPr>
        <w:t>&gt;</w:t>
      </w:r>
      <w:r w:rsidR="00F73BC0">
        <w:rPr>
          <w:color w:val="000096"/>
          <w:highlight w:val="white"/>
        </w:rPr>
        <w:t>6</w:t>
      </w:r>
      <w:r w:rsidR="005F26C6">
        <w:rPr>
          <w:color w:val="000096"/>
          <w:highlight w:val="white"/>
        </w:rPr>
        <w:t>.</w:t>
      </w:r>
      <w:r w:rsidR="00F73BC0">
        <w:rPr>
          <w:color w:val="000096"/>
          <w:highlight w:val="white"/>
        </w:rPr>
        <w:t>6</w:t>
      </w:r>
      <w:r w:rsidR="005F26C6">
        <w:rPr>
          <w:color w:val="000096"/>
          <w:highlight w:val="white"/>
        </w:rPr>
        <w:t>&lt;</w:t>
      </w:r>
      <w:r w:rsidR="0077778E">
        <w:rPr>
          <w:color w:val="000096"/>
          <w:highlight w:val="white"/>
        </w:rPr>
        <w:t>/</w:t>
      </w:r>
      <w:r w:rsidR="005F26C6">
        <w:rPr>
          <w:color w:val="000096"/>
          <w:highlight w:val="white"/>
        </w:rPr>
        <w:t>ph&gt;</w:t>
      </w:r>
      <w:r w:rsidR="00F73BC0" w:rsidRPr="0077778E">
        <w:rPr>
          <w:highlight w:val="white"/>
        </w:rPr>
        <w:t>Uncontrolled evacuation</w:t>
      </w:r>
      <w:r w:rsidR="0077778E" w:rsidRPr="0077778E">
        <w:rPr>
          <w:color w:val="000096"/>
          <w:highlight w:val="white"/>
        </w:rPr>
        <w:t>&lt;ph&gt;</w:t>
      </w:r>
      <w:r>
        <w:rPr>
          <w:color w:val="000096"/>
          <w:highlight w:val="white"/>
        </w:rPr>
        <w:t xml:space="preserve">&lt;xref </w:t>
      </w:r>
      <w:r>
        <w:rPr>
          <w:color w:val="F5844C"/>
          <w:highlight w:val="white"/>
        </w:rPr>
        <w:t>href</w:t>
      </w:r>
      <w:r>
        <w:rPr>
          <w:color w:val="FF8040"/>
          <w:highlight w:val="white"/>
        </w:rPr>
        <w:t>=</w:t>
      </w:r>
      <w:r>
        <w:rPr>
          <w:highlight w:val="white"/>
        </w:rPr>
        <w:t>"link_to_change_topic_</w:t>
      </w:r>
      <w:r w:rsidR="00F73BC0">
        <w:rPr>
          <w:highlight w:val="white"/>
        </w:rPr>
        <w:t>6</w:t>
      </w:r>
      <w:r w:rsidR="005F26C6">
        <w:rPr>
          <w:highlight w:val="white"/>
        </w:rPr>
        <w:t>.</w:t>
      </w:r>
      <w:r w:rsidR="00F73BC0">
        <w:rPr>
          <w:highlight w:val="white"/>
        </w:rPr>
        <w:t>6</w:t>
      </w:r>
      <w:r w:rsidR="005F26C6">
        <w:rPr>
          <w:highlight w:val="white"/>
        </w:rPr>
        <w:t>.dita</w:t>
      </w:r>
      <w:r>
        <w:rPr>
          <w:highlight w:val="white"/>
        </w:rPr>
        <w:t>"</w:t>
      </w:r>
      <w:r w:rsidR="005F26C6">
        <w:rPr>
          <w:highlight w:val="white"/>
        </w:rPr>
        <w:t xml:space="preserve"> outputclass=”change-topic”</w:t>
      </w:r>
      <w:r>
        <w:rPr>
          <w:color w:val="000096"/>
          <w:highlight w:val="white"/>
        </w:rPr>
        <w:t>/&gt;</w:t>
      </w:r>
      <w:r w:rsidR="0077778E">
        <w:rPr>
          <w:color w:val="000096"/>
          <w:highlight w:val="white"/>
        </w:rPr>
        <w:t>&lt;/ph&gt;</w:t>
      </w:r>
      <w:r>
        <w:rPr>
          <w:color w:val="000000"/>
          <w:highlight w:val="white"/>
        </w:rPr>
        <w:br/>
      </w:r>
      <w:r>
        <w:rPr>
          <w:color w:val="000096"/>
          <w:highlight w:val="white"/>
        </w:rPr>
        <w:t>&lt;/</w:t>
      </w:r>
      <w:r w:rsidR="005F26C6">
        <w:rPr>
          <w:color w:val="000096"/>
          <w:highlight w:val="white"/>
        </w:rPr>
        <w:t>title</w:t>
      </w:r>
      <w:r>
        <w:rPr>
          <w:color w:val="000096"/>
          <w:highlight w:val="white"/>
        </w:rPr>
        <w:t>&gt;</w:t>
      </w:r>
      <w:r>
        <w:rPr>
          <w:highlight w:val="yellow"/>
        </w:rPr>
        <w:t xml:space="preserve"> </w:t>
      </w:r>
    </w:p>
    <w:p w:rsidR="00F03940" w:rsidRDefault="00797C58" w:rsidP="00936C79">
      <w:pPr>
        <w:rPr>
          <w:highlight w:val="yellow"/>
        </w:rPr>
      </w:pPr>
      <w:r>
        <w:rPr>
          <w:noProof/>
          <w:lang w:eastAsia="en-GB"/>
        </w:rPr>
        <w:drawing>
          <wp:inline distT="0" distB="0" distL="0" distR="0" wp14:anchorId="6E1A42AD" wp14:editId="42060EB0">
            <wp:extent cx="4746423" cy="22159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8668" cy="2217027"/>
                    </a:xfrm>
                    <a:prstGeom prst="rect">
                      <a:avLst/>
                    </a:prstGeom>
                  </pic:spPr>
                </pic:pic>
              </a:graphicData>
            </a:graphic>
          </wp:inline>
        </w:drawing>
      </w:r>
    </w:p>
    <w:p w:rsidR="0036702D" w:rsidRDefault="0036702D" w:rsidP="00936C79">
      <w:pPr>
        <w:rPr>
          <w:highlight w:val="yellow"/>
        </w:rPr>
      </w:pPr>
    </w:p>
    <w:p w:rsidR="001F0FB6" w:rsidRPr="00EF21A3" w:rsidRDefault="001F0FB6" w:rsidP="001F0FB6">
      <w:pPr>
        <w:pStyle w:val="Heading3"/>
      </w:pPr>
      <w:bookmarkStart w:id="408" w:name="_Toc469647178"/>
      <w:r w:rsidRPr="00EF21A3">
        <w:t>When there is no Explanation of Change topic</w:t>
      </w:r>
      <w:bookmarkEnd w:id="408"/>
    </w:p>
    <w:p w:rsidR="00380FC0" w:rsidRPr="00EF21A3" w:rsidRDefault="001F0FB6" w:rsidP="001F0FB6">
      <w:r w:rsidRPr="00EF21A3">
        <w:t>There may be cases where no Explanation of Change topics are produced, for ex</w:t>
      </w:r>
      <w:r w:rsidR="008120F5" w:rsidRPr="00EF21A3">
        <w:t xml:space="preserve">ample when </w:t>
      </w:r>
      <w:r w:rsidRPr="00EF21A3">
        <w:t xml:space="preserve">only a single term has changed and there is no need to </w:t>
      </w:r>
      <w:r w:rsidR="00C95E7F" w:rsidRPr="00EF21A3">
        <w:t>explain that in</w:t>
      </w:r>
      <w:r w:rsidR="008120F5" w:rsidRPr="00EF21A3">
        <w:t xml:space="preserve"> each paragraph that mentions the term</w:t>
      </w:r>
      <w:r w:rsidRPr="00EF21A3">
        <w:t>.</w:t>
      </w:r>
      <w:r w:rsidR="00D9782C" w:rsidRPr="00EF21A3">
        <w:t xml:space="preserve"> </w:t>
      </w:r>
      <w:r w:rsidR="00C95E7F" w:rsidRPr="00EF21A3">
        <w:t xml:space="preserve">In these cases, you still need the change bar next to those elements </w:t>
      </w:r>
      <w:r w:rsidR="008120F5" w:rsidRPr="00EF21A3">
        <w:t xml:space="preserve">such as paragraphs </w:t>
      </w:r>
      <w:r w:rsidR="00C95E7F" w:rsidRPr="00EF21A3">
        <w:t>where the term has changed.</w:t>
      </w:r>
      <w:r w:rsidR="00CD6A1E" w:rsidRPr="00EF21A3">
        <w:t xml:space="preserve"> </w:t>
      </w:r>
      <w:r w:rsidR="00380FC0" w:rsidRPr="00EF21A3">
        <w:t>In these cases, tapping the change bar in the Digital Rule Book opens just the Key Changes topic but no Explanation of Change topic.</w:t>
      </w:r>
    </w:p>
    <w:p w:rsidR="00380FC0" w:rsidRPr="00EF21A3" w:rsidRDefault="00380FC0" w:rsidP="001F0FB6"/>
    <w:p w:rsidR="00D9782C" w:rsidRDefault="00CD6A1E" w:rsidP="001F0FB6">
      <w:r w:rsidRPr="00EF21A3">
        <w:t>Yo</w:t>
      </w:r>
      <w:r w:rsidR="00D9782C" w:rsidRPr="00EF21A3">
        <w:t>u will need to add the &lt;xref&gt; to the changed element like you normally do</w:t>
      </w:r>
      <w:r w:rsidRPr="00EF21A3">
        <w:t>, but the &lt;xref&gt; does not need to point to any file as there is no Explanation of Change topic to which it could point</w:t>
      </w:r>
      <w:r w:rsidR="00D9782C" w:rsidRPr="00EF21A3">
        <w:t>.</w:t>
      </w:r>
      <w:r w:rsidR="00380FC0" w:rsidRPr="00EF21A3">
        <w:t xml:space="preserve"> The </w:t>
      </w:r>
      <w:r w:rsidR="00380FC0" w:rsidRPr="00EF21A3">
        <w:rPr>
          <w:rStyle w:val="AttributeChar"/>
        </w:rPr>
        <w:t>@outputclass</w:t>
      </w:r>
      <w:r w:rsidR="00380FC0" w:rsidRPr="00EF21A3">
        <w:t xml:space="preserve"> attribute needs to be “</w:t>
      </w:r>
      <w:r w:rsidR="00380FC0" w:rsidRPr="00EF21A3">
        <w:rPr>
          <w:b/>
        </w:rPr>
        <w:t>change-keychange</w:t>
      </w:r>
      <w:r w:rsidR="00380FC0" w:rsidRPr="00EF21A3">
        <w:t>”,</w:t>
      </w:r>
      <w:r w:rsidRPr="00EF21A3">
        <w:t xml:space="preserve"> so that the changes that have no Explanation of Change topic produced to them can be automatically identified. </w:t>
      </w:r>
      <w:r w:rsidR="00EE421F" w:rsidRPr="00EF21A3">
        <w:t>The end result is an empty &lt;xref&gt; with an @outputclass attribute, as the example below shows.</w:t>
      </w:r>
    </w:p>
    <w:p w:rsidR="00380FC0" w:rsidRDefault="00380FC0" w:rsidP="001F0FB6"/>
    <w:p w:rsidR="00CD6A1E" w:rsidRPr="00CD6A1E" w:rsidRDefault="00CD6A1E" w:rsidP="001F0FB6">
      <w:pPr>
        <w:rPr>
          <w:b/>
        </w:rPr>
      </w:pPr>
      <w:r w:rsidRPr="00CD6A1E">
        <w:rPr>
          <w:b/>
        </w:rPr>
        <w:t>DITA example:</w:t>
      </w:r>
    </w:p>
    <w:p w:rsidR="00CD6A1E" w:rsidRPr="00260EBA" w:rsidRDefault="00CD6A1E" w:rsidP="00CD6A1E">
      <w:pPr>
        <w:pStyle w:val="Monospace"/>
      </w:pPr>
      <w:r w:rsidRPr="00260EBA">
        <w:rPr>
          <w:color w:val="000096"/>
        </w:rPr>
        <w:t>&lt;p&gt;</w:t>
      </w:r>
      <w:r w:rsidRPr="00260EBA">
        <w:t>Paragraph text</w:t>
      </w:r>
      <w:r>
        <w:t xml:space="preserve"> where a term has changed</w:t>
      </w:r>
      <w:r w:rsidRPr="00260EBA">
        <w:t>.</w:t>
      </w:r>
      <w:r w:rsidRPr="00260EBA">
        <w:rPr>
          <w:b/>
          <w:color w:val="000096"/>
        </w:rPr>
        <w:t xml:space="preserve">&lt;xref </w:t>
      </w:r>
      <w:r w:rsidRPr="00260EBA">
        <w:rPr>
          <w:b/>
          <w:color w:val="F5844C"/>
        </w:rPr>
        <w:t>outputclass</w:t>
      </w:r>
      <w:r w:rsidRPr="00260EBA">
        <w:rPr>
          <w:b/>
          <w:color w:val="FF8040"/>
        </w:rPr>
        <w:t>=</w:t>
      </w:r>
      <w:r w:rsidRPr="00260EBA">
        <w:rPr>
          <w:b/>
          <w:color w:val="993300"/>
        </w:rPr>
        <w:t>"change</w:t>
      </w:r>
      <w:r>
        <w:rPr>
          <w:b/>
          <w:color w:val="993300"/>
        </w:rPr>
        <w:t>-keychange</w:t>
      </w:r>
      <w:r w:rsidRPr="00260EBA">
        <w:rPr>
          <w:b/>
          <w:color w:val="993300"/>
        </w:rPr>
        <w:t>"</w:t>
      </w:r>
      <w:r w:rsidRPr="00260EBA">
        <w:rPr>
          <w:b/>
          <w:color w:val="000096"/>
        </w:rPr>
        <w:t>/&gt;</w:t>
      </w:r>
      <w:r w:rsidRPr="00260EBA">
        <w:rPr>
          <w:color w:val="000096"/>
        </w:rPr>
        <w:t>&lt;/p&gt;</w:t>
      </w:r>
    </w:p>
    <w:p w:rsidR="00CD6A1E" w:rsidRDefault="00CD6A1E" w:rsidP="001F0FB6"/>
    <w:p w:rsidR="0036702D" w:rsidRPr="00EF21A3" w:rsidRDefault="0036702D" w:rsidP="003F3C13">
      <w:pPr>
        <w:pStyle w:val="Heading3"/>
      </w:pPr>
      <w:bookmarkStart w:id="409" w:name="_Toc469647179"/>
      <w:r w:rsidRPr="00EF21A3">
        <w:t>Linking the Briefing Leaflet key changes to a Rule Book</w:t>
      </w:r>
      <w:bookmarkEnd w:id="409"/>
    </w:p>
    <w:p w:rsidR="0036702D" w:rsidRPr="00EF21A3" w:rsidDel="003623D0" w:rsidRDefault="0036702D" w:rsidP="0036702D">
      <w:pPr>
        <w:rPr>
          <w:del w:id="410" w:author="Alan Cropley" w:date="2017-03-07T09:01:00Z"/>
        </w:rPr>
      </w:pPr>
      <w:r w:rsidRPr="00EF21A3">
        <w:t xml:space="preserve">The </w:t>
      </w:r>
      <w:r w:rsidR="00E41371" w:rsidRPr="00EF21A3">
        <w:t xml:space="preserve">Briefing Leaflet’s </w:t>
      </w:r>
      <w:r w:rsidRPr="00EF21A3">
        <w:t>key changes topic must also be linked to each Rule Book bookmap for digital Rule Book publishing.</w:t>
      </w:r>
    </w:p>
    <w:p w:rsidR="0036702D" w:rsidRPr="00EF21A3" w:rsidRDefault="0036702D" w:rsidP="00936C79"/>
    <w:p w:rsidR="005B723A" w:rsidRPr="00EF21A3" w:rsidRDefault="00F94B98" w:rsidP="00936C79">
      <w:r w:rsidRPr="00EF21A3">
        <w:t>Add the topic to the bookmap’s &lt;frontmatter&gt; with &lt;topicref&gt;. The &lt;topicref&gt; must have an @outputclass attribute “</w:t>
      </w:r>
      <w:r w:rsidRPr="00EF21A3">
        <w:rPr>
          <w:b/>
        </w:rPr>
        <w:t>keychanges</w:t>
      </w:r>
      <w:r w:rsidRPr="00EF21A3">
        <w:t>” and @toc attribute set to “</w:t>
      </w:r>
      <w:r w:rsidRPr="00EF21A3">
        <w:rPr>
          <w:b/>
        </w:rPr>
        <w:t>no</w:t>
      </w:r>
      <w:r w:rsidRPr="00EF21A3">
        <w:t xml:space="preserve">”. </w:t>
      </w:r>
    </w:p>
    <w:p w:rsidR="002506F2" w:rsidRPr="00EF21A3" w:rsidRDefault="002506F2" w:rsidP="00936C79"/>
    <w:p w:rsidR="002506F2" w:rsidRPr="00EF21A3" w:rsidRDefault="002506F2" w:rsidP="00936C79">
      <w:pPr>
        <w:rPr>
          <w:b/>
        </w:rPr>
      </w:pPr>
      <w:r w:rsidRPr="00EF21A3">
        <w:rPr>
          <w:b/>
        </w:rPr>
        <w:t>DITA example:</w:t>
      </w:r>
    </w:p>
    <w:p w:rsidR="00465B53" w:rsidRPr="00EB1EB4" w:rsidRDefault="00465B53" w:rsidP="00465B53">
      <w:pPr>
        <w:shd w:val="clear" w:color="auto" w:fill="FFFFFF"/>
        <w:autoSpaceDE w:val="0"/>
        <w:autoSpaceDN w:val="0"/>
        <w:adjustRightInd w:val="0"/>
        <w:rPr>
          <w:rFonts w:ascii="Courier New" w:hAnsi="Courier New" w:cs="Courier New"/>
          <w:color w:val="000096"/>
          <w:sz w:val="20"/>
          <w:szCs w:val="24"/>
          <w:highlight w:val="white"/>
        </w:rPr>
      </w:pPr>
      <w:r w:rsidRPr="00EB1EB4">
        <w:rPr>
          <w:rFonts w:ascii="Courier New" w:hAnsi="Courier New" w:cs="Courier New"/>
          <w:color w:val="000096"/>
          <w:sz w:val="20"/>
          <w:szCs w:val="24"/>
          <w:highlight w:val="white"/>
        </w:rPr>
        <w:t>&lt;frontmatter&gt;</w:t>
      </w:r>
      <w:r w:rsidRPr="00EB1EB4">
        <w:rPr>
          <w:rFonts w:ascii="Courier New" w:hAnsi="Courier New" w:cs="Courier New"/>
          <w:color w:val="000000"/>
          <w:sz w:val="20"/>
          <w:szCs w:val="24"/>
          <w:highlight w:val="white"/>
        </w:rPr>
        <w:t xml:space="preserve"> </w:t>
      </w:r>
      <w:r w:rsidRPr="00EB1EB4">
        <w:rPr>
          <w:rFonts w:ascii="Courier New" w:hAnsi="Courier New" w:cs="Courier New"/>
          <w:color w:val="000000"/>
          <w:sz w:val="20"/>
          <w:szCs w:val="24"/>
          <w:highlight w:val="white"/>
        </w:rPr>
        <w:br/>
      </w:r>
      <w:r w:rsidRPr="00EB1EB4">
        <w:rPr>
          <w:rFonts w:ascii="Courier New" w:hAnsi="Courier New" w:cs="Courier New"/>
          <w:color w:val="000096"/>
          <w:sz w:val="20"/>
          <w:szCs w:val="24"/>
          <w:highlight w:val="white"/>
        </w:rPr>
        <w:t>...</w:t>
      </w:r>
    </w:p>
    <w:p w:rsidR="00465B53" w:rsidRPr="00EB1EB4" w:rsidRDefault="00465B53" w:rsidP="00465B53">
      <w:pPr>
        <w:shd w:val="clear" w:color="auto" w:fill="FFFFFF"/>
        <w:autoSpaceDE w:val="0"/>
        <w:autoSpaceDN w:val="0"/>
        <w:adjustRightInd w:val="0"/>
        <w:rPr>
          <w:rFonts w:ascii="Courier New" w:hAnsi="Courier New" w:cs="Courier New"/>
          <w:color w:val="000000"/>
          <w:sz w:val="20"/>
          <w:szCs w:val="24"/>
          <w:highlight w:val="white"/>
        </w:rPr>
      </w:pPr>
      <w:r w:rsidRPr="00EB1EB4">
        <w:rPr>
          <w:rFonts w:ascii="Courier New" w:hAnsi="Courier New" w:cs="Courier New"/>
          <w:color w:val="000096"/>
          <w:sz w:val="20"/>
          <w:szCs w:val="24"/>
          <w:highlight w:val="white"/>
        </w:rPr>
        <w:t>&lt;topicref</w:t>
      </w:r>
      <w:r w:rsidRPr="00EB1EB4">
        <w:rPr>
          <w:rFonts w:ascii="Courier New" w:hAnsi="Courier New" w:cs="Courier New"/>
          <w:color w:val="F5844C"/>
          <w:sz w:val="20"/>
          <w:szCs w:val="24"/>
          <w:highlight w:val="white"/>
        </w:rPr>
        <w:t xml:space="preserve"> href</w:t>
      </w:r>
      <w:r w:rsidRPr="00EB1EB4">
        <w:rPr>
          <w:rFonts w:ascii="Courier New" w:hAnsi="Courier New" w:cs="Courier New"/>
          <w:color w:val="FF8040"/>
          <w:sz w:val="20"/>
          <w:szCs w:val="24"/>
          <w:highlight w:val="white"/>
        </w:rPr>
        <w:t>=</w:t>
      </w:r>
      <w:r w:rsidRPr="00EB1EB4">
        <w:rPr>
          <w:rFonts w:ascii="Courier New" w:hAnsi="Courier New" w:cs="Courier New"/>
          <w:color w:val="993300"/>
          <w:sz w:val="20"/>
          <w:szCs w:val="24"/>
          <w:highlight w:val="white"/>
        </w:rPr>
        <w:t>"briefing_leaflet_M1_key_changes.dita"</w:t>
      </w:r>
      <w:r w:rsidRPr="00EB1EB4">
        <w:rPr>
          <w:rFonts w:ascii="Courier New" w:hAnsi="Courier New" w:cs="Courier New"/>
          <w:color w:val="F5844C"/>
          <w:sz w:val="20"/>
          <w:szCs w:val="24"/>
          <w:highlight w:val="white"/>
        </w:rPr>
        <w:t xml:space="preserve"> toc</w:t>
      </w:r>
      <w:r w:rsidRPr="00EB1EB4">
        <w:rPr>
          <w:rFonts w:ascii="Courier New" w:hAnsi="Courier New" w:cs="Courier New"/>
          <w:color w:val="FF8040"/>
          <w:sz w:val="20"/>
          <w:szCs w:val="24"/>
          <w:highlight w:val="white"/>
        </w:rPr>
        <w:t>=</w:t>
      </w:r>
      <w:r w:rsidRPr="00EB1EB4">
        <w:rPr>
          <w:rFonts w:ascii="Courier New" w:hAnsi="Courier New" w:cs="Courier New"/>
          <w:color w:val="993300"/>
          <w:sz w:val="20"/>
          <w:szCs w:val="24"/>
          <w:highlight w:val="white"/>
        </w:rPr>
        <w:t>"no"</w:t>
      </w:r>
      <w:r w:rsidRPr="00EB1EB4">
        <w:rPr>
          <w:rFonts w:ascii="Courier New" w:hAnsi="Courier New" w:cs="Courier New"/>
          <w:color w:val="F5844C"/>
          <w:sz w:val="20"/>
          <w:szCs w:val="24"/>
          <w:highlight w:val="white"/>
        </w:rPr>
        <w:t xml:space="preserve"> outputclass</w:t>
      </w:r>
      <w:r w:rsidRPr="00EB1EB4">
        <w:rPr>
          <w:rFonts w:ascii="Courier New" w:hAnsi="Courier New" w:cs="Courier New"/>
          <w:color w:val="FF8040"/>
          <w:sz w:val="20"/>
          <w:szCs w:val="24"/>
          <w:highlight w:val="white"/>
        </w:rPr>
        <w:t>=</w:t>
      </w:r>
      <w:r w:rsidRPr="00EB1EB4">
        <w:rPr>
          <w:rFonts w:ascii="Courier New" w:hAnsi="Courier New" w:cs="Courier New"/>
          <w:color w:val="993300"/>
          <w:sz w:val="20"/>
          <w:szCs w:val="24"/>
          <w:highlight w:val="white"/>
        </w:rPr>
        <w:t>"keychanges"</w:t>
      </w:r>
      <w:r w:rsidRPr="00EB1EB4">
        <w:rPr>
          <w:rFonts w:ascii="Courier New" w:hAnsi="Courier New" w:cs="Courier New"/>
          <w:color w:val="000096"/>
          <w:sz w:val="20"/>
          <w:szCs w:val="24"/>
          <w:highlight w:val="white"/>
        </w:rPr>
        <w:t>/&gt;</w:t>
      </w:r>
      <w:r w:rsidRPr="00EB1EB4">
        <w:rPr>
          <w:rFonts w:ascii="Courier New" w:hAnsi="Courier New" w:cs="Courier New"/>
          <w:color w:val="000000"/>
          <w:sz w:val="20"/>
          <w:szCs w:val="24"/>
          <w:highlight w:val="white"/>
        </w:rPr>
        <w:t xml:space="preserve"> </w:t>
      </w:r>
      <w:r w:rsidRPr="00EB1EB4">
        <w:rPr>
          <w:rFonts w:ascii="Courier New" w:hAnsi="Courier New" w:cs="Courier New"/>
          <w:color w:val="000000"/>
          <w:sz w:val="20"/>
          <w:szCs w:val="24"/>
          <w:highlight w:val="white"/>
        </w:rPr>
        <w:br/>
        <w:t>...</w:t>
      </w:r>
    </w:p>
    <w:p w:rsidR="00465B53" w:rsidRPr="00EB1EB4" w:rsidDel="0079444E" w:rsidRDefault="00465B53" w:rsidP="00465B53">
      <w:pPr>
        <w:shd w:val="clear" w:color="auto" w:fill="FFFFFF"/>
        <w:autoSpaceDE w:val="0"/>
        <w:autoSpaceDN w:val="0"/>
        <w:adjustRightInd w:val="0"/>
        <w:rPr>
          <w:del w:id="411" w:author="Alan Cropley" w:date="2017-03-07T09:08:00Z"/>
          <w:rFonts w:ascii="Courier New" w:hAnsi="Courier New" w:cs="Courier New"/>
          <w:sz w:val="20"/>
          <w:szCs w:val="24"/>
          <w:highlight w:val="white"/>
        </w:rPr>
      </w:pPr>
      <w:r w:rsidRPr="00EB1EB4">
        <w:rPr>
          <w:rFonts w:ascii="Courier New" w:hAnsi="Courier New" w:cs="Courier New"/>
          <w:color w:val="000096"/>
          <w:sz w:val="20"/>
          <w:szCs w:val="24"/>
          <w:highlight w:val="white"/>
        </w:rPr>
        <w:t>&lt;/frontmatter&gt;</w:t>
      </w:r>
      <w:r w:rsidRPr="00EB1EB4">
        <w:rPr>
          <w:rFonts w:ascii="Courier New" w:hAnsi="Courier New" w:cs="Courier New"/>
          <w:color w:val="000000"/>
          <w:sz w:val="20"/>
          <w:szCs w:val="24"/>
          <w:highlight w:val="white"/>
        </w:rPr>
        <w:t xml:space="preserve"> </w:t>
      </w:r>
    </w:p>
    <w:p w:rsidR="002506F2" w:rsidRPr="00C216B9" w:rsidDel="0079444E" w:rsidRDefault="002506F2" w:rsidP="00936C79">
      <w:pPr>
        <w:rPr>
          <w:del w:id="412" w:author="Alan Cropley" w:date="2017-03-07T09:08:00Z"/>
          <w:highlight w:val="yellow"/>
        </w:rPr>
      </w:pPr>
    </w:p>
    <w:p w:rsidR="002506F2" w:rsidRPr="00EF21A3" w:rsidRDefault="002506F2" w:rsidP="00936C79">
      <w:r w:rsidRPr="00EF21A3">
        <w:t xml:space="preserve">The topic will </w:t>
      </w:r>
      <w:r w:rsidR="00EB1EB4" w:rsidRPr="00EF21A3">
        <w:t xml:space="preserve">automatically </w:t>
      </w:r>
      <w:r w:rsidRPr="00EF21A3">
        <w:t>be published for the digital Rule Book only.</w:t>
      </w:r>
    </w:p>
    <w:p w:rsidR="002506F2" w:rsidRPr="00C216B9" w:rsidRDefault="002506F2" w:rsidP="00936C79">
      <w:pPr>
        <w:rPr>
          <w:highlight w:val="yellow"/>
        </w:rPr>
      </w:pPr>
    </w:p>
    <w:p w:rsidR="00DC3C96" w:rsidRPr="0075004B" w:rsidRDefault="00DC3C96" w:rsidP="00DC3C96">
      <w:pPr>
        <w:pStyle w:val="Heading2"/>
      </w:pPr>
      <w:bookmarkStart w:id="413" w:name="_Creating_a_glossary"/>
      <w:bookmarkStart w:id="414" w:name="_Ref465091429"/>
      <w:bookmarkStart w:id="415" w:name="_Toc469647180"/>
      <w:bookmarkEnd w:id="413"/>
      <w:commentRangeStart w:id="416"/>
      <w:r w:rsidRPr="0075004B">
        <w:t>Creating a glossary</w:t>
      </w:r>
      <w:bookmarkEnd w:id="414"/>
      <w:bookmarkEnd w:id="415"/>
      <w:commentRangeEnd w:id="416"/>
      <w:r w:rsidR="00024D3B">
        <w:rPr>
          <w:rStyle w:val="CommentReference"/>
          <w:rFonts w:eastAsiaTheme="minorHAnsi"/>
          <w:b w:val="0"/>
        </w:rPr>
        <w:commentReference w:id="416"/>
      </w:r>
    </w:p>
    <w:p w:rsidR="0063476A" w:rsidRPr="0075004B" w:rsidRDefault="0063476A" w:rsidP="00936C79">
      <w:r w:rsidRPr="0075004B">
        <w:t>Glossary in DITA is built using three objects:</w:t>
      </w:r>
    </w:p>
    <w:p w:rsidR="0063476A" w:rsidRPr="0075004B" w:rsidRDefault="0063476A" w:rsidP="00EE78B8">
      <w:pPr>
        <w:pStyle w:val="ListParagraph"/>
        <w:numPr>
          <w:ilvl w:val="0"/>
          <w:numId w:val="41"/>
        </w:numPr>
      </w:pPr>
      <w:r w:rsidRPr="0075004B">
        <w:t xml:space="preserve">&lt;glossentry&gt; </w:t>
      </w:r>
      <w:r w:rsidR="00FA4DF7">
        <w:t xml:space="preserve">glossary </w:t>
      </w:r>
      <w:r w:rsidRPr="0075004B">
        <w:t>topics</w:t>
      </w:r>
      <w:r w:rsidR="00B059E9" w:rsidRPr="0075004B">
        <w:t xml:space="preserve"> that include the glossary term, </w:t>
      </w:r>
      <w:r w:rsidRPr="0075004B">
        <w:t>its definition</w:t>
      </w:r>
      <w:r w:rsidR="00B059E9" w:rsidRPr="0075004B">
        <w:t>, and an abbreviation</w:t>
      </w:r>
      <w:r w:rsidR="00832B2B" w:rsidRPr="0075004B">
        <w:t xml:space="preserve"> if required</w:t>
      </w:r>
      <w:r w:rsidR="00DC3406" w:rsidRPr="0075004B">
        <w:t xml:space="preserve"> – most Rule Book glossary terms have no abbreviation</w:t>
      </w:r>
    </w:p>
    <w:p w:rsidR="0063476A" w:rsidRPr="0075004B" w:rsidRDefault="00D2729C" w:rsidP="00EE78B8">
      <w:pPr>
        <w:pStyle w:val="ListParagraph"/>
        <w:numPr>
          <w:ilvl w:val="0"/>
          <w:numId w:val="41"/>
        </w:numPr>
      </w:pPr>
      <w:r w:rsidRPr="0075004B">
        <w:t xml:space="preserve">a </w:t>
      </w:r>
      <w:r w:rsidR="008826D2" w:rsidRPr="0075004B">
        <w:t>subject</w:t>
      </w:r>
      <w:r w:rsidRPr="0075004B">
        <w:t xml:space="preserve"> </w:t>
      </w:r>
      <w:r w:rsidR="008826D2" w:rsidRPr="0075004B">
        <w:t>scheme map</w:t>
      </w:r>
      <w:r w:rsidR="003C4E47" w:rsidRPr="0075004B">
        <w:t xml:space="preserve"> that </w:t>
      </w:r>
      <w:r w:rsidR="00D00753">
        <w:t xml:space="preserve">includes </w:t>
      </w:r>
      <w:r w:rsidR="003C4E47" w:rsidRPr="0075004B">
        <w:t>links to all &lt;glossentry&gt; topics</w:t>
      </w:r>
    </w:p>
    <w:p w:rsidR="00DC3C96" w:rsidRPr="0075004B" w:rsidRDefault="0063476A" w:rsidP="00EE78B8">
      <w:pPr>
        <w:pStyle w:val="ListParagraph"/>
        <w:numPr>
          <w:ilvl w:val="0"/>
          <w:numId w:val="41"/>
        </w:numPr>
      </w:pPr>
      <w:r w:rsidRPr="0075004B">
        <w:t xml:space="preserve">terms marked in </w:t>
      </w:r>
      <w:r w:rsidR="00605EBB">
        <w:t>Rule Book</w:t>
      </w:r>
      <w:r w:rsidRPr="0075004B">
        <w:t xml:space="preserve"> topics using the </w:t>
      </w:r>
      <w:r w:rsidR="008A1775" w:rsidRPr="0075004B">
        <w:t xml:space="preserve">&lt;abbreviated-term&gt; or </w:t>
      </w:r>
      <w:r w:rsidRPr="0075004B">
        <w:t xml:space="preserve">&lt;term&gt; element and a </w:t>
      </w:r>
      <w:r w:rsidRPr="0075004B">
        <w:rPr>
          <w:rStyle w:val="AttributeChar"/>
        </w:rPr>
        <w:t>@keyref</w:t>
      </w:r>
      <w:r w:rsidRPr="0075004B">
        <w:t xml:space="preserve"> attribute that points to the &lt;glossentry&gt; topic</w:t>
      </w:r>
    </w:p>
    <w:p w:rsidR="00E6567E" w:rsidRDefault="00E6567E" w:rsidP="00936C79">
      <w:pPr>
        <w:rPr>
          <w:highlight w:val="yellow"/>
        </w:rPr>
      </w:pPr>
    </w:p>
    <w:p w:rsidR="00D00753" w:rsidRPr="00552FDE" w:rsidRDefault="002C0617" w:rsidP="00936C79">
      <w:r w:rsidRPr="00552FDE">
        <w:t>Create one glossary topic per one glossary term:</w:t>
      </w:r>
    </w:p>
    <w:p w:rsidR="002C0617" w:rsidRDefault="002C0617" w:rsidP="00936C79">
      <w:pPr>
        <w:rPr>
          <w:highlight w:val="yellow"/>
        </w:rPr>
      </w:pPr>
      <w:r>
        <w:rPr>
          <w:noProof/>
          <w:lang w:eastAsia="en-GB"/>
        </w:rPr>
        <w:drawing>
          <wp:inline distT="0" distB="0" distL="0" distR="0" wp14:anchorId="583C2D08" wp14:editId="28F90EB2">
            <wp:extent cx="1343025" cy="197992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49924" cy="1990094"/>
                    </a:xfrm>
                    <a:prstGeom prst="rect">
                      <a:avLst/>
                    </a:prstGeom>
                  </pic:spPr>
                </pic:pic>
              </a:graphicData>
            </a:graphic>
          </wp:inline>
        </w:drawing>
      </w:r>
    </w:p>
    <w:p w:rsidR="00C63872" w:rsidRDefault="00C63872" w:rsidP="00936C79">
      <w:pPr>
        <w:rPr>
          <w:highlight w:val="yellow"/>
        </w:rPr>
      </w:pPr>
    </w:p>
    <w:p w:rsidR="002C0617" w:rsidRPr="00552FDE" w:rsidRDefault="002C0617" w:rsidP="00936C79">
      <w:r w:rsidRPr="00552FDE">
        <w:t>Create one subject scheme map for the entire glossary and link all topics in it:</w:t>
      </w:r>
    </w:p>
    <w:p w:rsidR="002C0617" w:rsidRDefault="002C0617" w:rsidP="00936C79">
      <w:pPr>
        <w:rPr>
          <w:highlight w:val="yellow"/>
        </w:rPr>
      </w:pPr>
      <w:r>
        <w:rPr>
          <w:noProof/>
          <w:lang w:eastAsia="en-GB"/>
        </w:rPr>
        <w:drawing>
          <wp:inline distT="0" distB="0" distL="0" distR="0" wp14:anchorId="3672B52E" wp14:editId="1A741614">
            <wp:extent cx="1749517" cy="2091557"/>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7832" cy="2101497"/>
                    </a:xfrm>
                    <a:prstGeom prst="rect">
                      <a:avLst/>
                    </a:prstGeom>
                  </pic:spPr>
                </pic:pic>
              </a:graphicData>
            </a:graphic>
          </wp:inline>
        </w:drawing>
      </w:r>
    </w:p>
    <w:p w:rsidR="00536C52" w:rsidRDefault="00536C52" w:rsidP="00936C79">
      <w:pPr>
        <w:rPr>
          <w:highlight w:val="yellow"/>
        </w:rPr>
      </w:pPr>
    </w:p>
    <w:p w:rsidR="00536C52" w:rsidRPr="00552FDE" w:rsidRDefault="00605EBB" w:rsidP="00936C79">
      <w:r w:rsidRPr="00552FDE">
        <w:t>Add the terms using &lt;abbreviated-term&gt; and &lt;term&gt; i</w:t>
      </w:r>
      <w:r w:rsidR="00C63872" w:rsidRPr="00552FDE">
        <w:t>n</w:t>
      </w:r>
      <w:r w:rsidRPr="00552FDE">
        <w:t>to the Rule Book topics. You can use as many &lt;abbreviated-term&gt; and &lt;term&gt; in Rule Book topics as you need, and you can also mix both.</w:t>
      </w:r>
      <w:r w:rsidR="00C63872" w:rsidRPr="00552FDE">
        <w:t xml:space="preserve"> </w:t>
      </w:r>
    </w:p>
    <w:p w:rsidR="002C0617" w:rsidRPr="00552FDE" w:rsidRDefault="002C0617" w:rsidP="00936C79"/>
    <w:p w:rsidR="00D00753" w:rsidRDefault="005A7253" w:rsidP="00936C79">
      <w:pPr>
        <w:rPr>
          <w:highlight w:val="yellow"/>
        </w:rPr>
      </w:pPr>
      <w:r>
        <w:rPr>
          <w:noProof/>
          <w:lang w:eastAsia="en-GB"/>
        </w:rPr>
        <w:drawing>
          <wp:inline distT="0" distB="0" distL="0" distR="0" wp14:anchorId="7B34B76A" wp14:editId="49824BEB">
            <wp:extent cx="5731510" cy="19627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62785"/>
                    </a:xfrm>
                    <a:prstGeom prst="rect">
                      <a:avLst/>
                    </a:prstGeom>
                  </pic:spPr>
                </pic:pic>
              </a:graphicData>
            </a:graphic>
          </wp:inline>
        </w:drawing>
      </w:r>
    </w:p>
    <w:p w:rsidR="008A1775" w:rsidRPr="0075004B" w:rsidRDefault="008A1775" w:rsidP="008A1775">
      <w:pPr>
        <w:pStyle w:val="Heading3"/>
      </w:pPr>
      <w:bookmarkStart w:id="417" w:name="_Toc469647181"/>
      <w:r w:rsidRPr="0075004B">
        <w:t xml:space="preserve">What </w:t>
      </w:r>
      <w:r w:rsidR="00B059E9" w:rsidRPr="0075004B">
        <w:t>are</w:t>
      </w:r>
      <w:r w:rsidRPr="0075004B">
        <w:t xml:space="preserve"> </w:t>
      </w:r>
      <w:r w:rsidR="00B059E9" w:rsidRPr="0075004B">
        <w:t>keys and</w:t>
      </w:r>
      <w:r w:rsidRPr="0075004B">
        <w:t xml:space="preserve"> keyref</w:t>
      </w:r>
      <w:r w:rsidR="00B059E9" w:rsidRPr="0075004B">
        <w:t>s</w:t>
      </w:r>
      <w:r w:rsidRPr="0075004B">
        <w:t>?</w:t>
      </w:r>
      <w:bookmarkEnd w:id="417"/>
    </w:p>
    <w:p w:rsidR="008A1775" w:rsidRPr="0075004B" w:rsidRDefault="00B82F5A" w:rsidP="00936C79">
      <w:r w:rsidRPr="0075004B">
        <w:t xml:space="preserve">DITA 1.2 included for the first time keys and keyrefs. They are used for defining content such as a term in one topic and using the term as a reference in another topic. In RSSB usage, a glossary term would be tagged with a </w:t>
      </w:r>
      <w:r w:rsidRPr="0075004B">
        <w:rPr>
          <w:rStyle w:val="MonospaceChar"/>
        </w:rPr>
        <w:t>@keys</w:t>
      </w:r>
      <w:r w:rsidRPr="0075004B">
        <w:t xml:space="preserve"> attribute value, and that term would be used in a regular Rule Book topic using the </w:t>
      </w:r>
      <w:r w:rsidRPr="0075004B">
        <w:rPr>
          <w:rStyle w:val="AttributeChar"/>
        </w:rPr>
        <w:t>@keyref</w:t>
      </w:r>
      <w:r w:rsidRPr="0075004B">
        <w:t xml:space="preserve"> attribute.</w:t>
      </w:r>
    </w:p>
    <w:p w:rsidR="00B82F5A" w:rsidRPr="0075004B" w:rsidRDefault="00B82F5A" w:rsidP="00936C79"/>
    <w:p w:rsidR="00B82F5A" w:rsidRDefault="00B82F5A" w:rsidP="00936C79">
      <w:r w:rsidRPr="0075004B">
        <w:t xml:space="preserve">A </w:t>
      </w:r>
      <w:r w:rsidRPr="0075004B">
        <w:rPr>
          <w:rStyle w:val="MonospaceChar"/>
        </w:rPr>
        <w:t>@keys</w:t>
      </w:r>
      <w:r w:rsidRPr="0075004B">
        <w:t xml:space="preserve"> attribute value must always be unique, but it can be used in an unlimited number of topics</w:t>
      </w:r>
      <w:r w:rsidR="00983829" w:rsidRPr="0075004B">
        <w:t xml:space="preserve"> with the </w:t>
      </w:r>
      <w:r w:rsidR="00983829" w:rsidRPr="0075004B">
        <w:rPr>
          <w:rStyle w:val="AttributeChar"/>
        </w:rPr>
        <w:t>@keyref</w:t>
      </w:r>
      <w:r w:rsidR="00983829" w:rsidRPr="0075004B">
        <w:t xml:space="preserve"> attribute</w:t>
      </w:r>
      <w:r w:rsidRPr="0075004B">
        <w:t>.</w:t>
      </w:r>
    </w:p>
    <w:p w:rsidR="00FA4DF7" w:rsidRDefault="00FA4DF7" w:rsidP="00936C79"/>
    <w:p w:rsidR="00E6567E" w:rsidRPr="0075004B" w:rsidRDefault="0007200A" w:rsidP="0007200A">
      <w:pPr>
        <w:pStyle w:val="Heading3"/>
      </w:pPr>
      <w:bookmarkStart w:id="418" w:name="_Toc469647182"/>
      <w:r w:rsidRPr="0075004B">
        <w:t>Gloss</w:t>
      </w:r>
      <w:r w:rsidR="008826D2" w:rsidRPr="0075004B">
        <w:t>ary topic</w:t>
      </w:r>
      <w:r w:rsidRPr="0075004B">
        <w:t xml:space="preserve"> structure</w:t>
      </w:r>
      <w:bookmarkEnd w:id="418"/>
      <w:r w:rsidR="000C738E" w:rsidRPr="0075004B">
        <w:t xml:space="preserve"> </w:t>
      </w:r>
    </w:p>
    <w:p w:rsidR="006810DD" w:rsidRDefault="006810DD" w:rsidP="00936C79">
      <w:r w:rsidRPr="00552FDE">
        <w:t>Create one glossary topic per one glossary term.</w:t>
      </w:r>
    </w:p>
    <w:p w:rsidR="006810DD" w:rsidRDefault="006810DD" w:rsidP="00936C79"/>
    <w:p w:rsidR="000C738E" w:rsidRPr="0075004B" w:rsidRDefault="000C738E" w:rsidP="00936C79">
      <w:r w:rsidRPr="0075004B">
        <w:t>The</w:t>
      </w:r>
      <w:r w:rsidR="006810DD">
        <w:t>re</w:t>
      </w:r>
      <w:r w:rsidRPr="0075004B">
        <w:t xml:space="preserve"> are two kinds of glossary terms: </w:t>
      </w:r>
    </w:p>
    <w:p w:rsidR="000C738E" w:rsidRPr="0075004B" w:rsidRDefault="000C738E" w:rsidP="00EE78B8">
      <w:pPr>
        <w:pStyle w:val="ListParagraph"/>
        <w:numPr>
          <w:ilvl w:val="0"/>
          <w:numId w:val="55"/>
        </w:numPr>
      </w:pPr>
      <w:r w:rsidRPr="0075004B">
        <w:t>terms that have no abbreviation, such as “Isolated”</w:t>
      </w:r>
    </w:p>
    <w:p w:rsidR="000C738E" w:rsidRPr="0075004B" w:rsidRDefault="000C738E" w:rsidP="00EE78B8">
      <w:pPr>
        <w:pStyle w:val="ListParagraph"/>
        <w:numPr>
          <w:ilvl w:val="0"/>
          <w:numId w:val="55"/>
        </w:numPr>
      </w:pPr>
      <w:r w:rsidRPr="0075004B">
        <w:t>terms that have an abbreviation, such as “Possession Limit Board (PLB)”</w:t>
      </w:r>
    </w:p>
    <w:p w:rsidR="000C738E" w:rsidRPr="0075004B" w:rsidRDefault="000C738E" w:rsidP="000C738E"/>
    <w:p w:rsidR="000C738E" w:rsidRPr="0075004B" w:rsidRDefault="000C738E" w:rsidP="000C738E">
      <w:r w:rsidRPr="0075004B">
        <w:t xml:space="preserve">Both of these are described in the glossary topic (&lt;glossentry&gt;), but the number of elements used differs depending on whether a term uses an abbreviation or not. The &lt;glossentry&gt; topic type includes several elements, but RSSB uses just a </w:t>
      </w:r>
      <w:r w:rsidR="0096190F" w:rsidRPr="0075004B">
        <w:t>selected few</w:t>
      </w:r>
      <w:r w:rsidRPr="0075004B">
        <w:t xml:space="preserve"> of those as those are enough to enable the glossary creation for the Rule Book. </w:t>
      </w:r>
    </w:p>
    <w:p w:rsidR="000C738E" w:rsidRPr="0075004B" w:rsidRDefault="000C738E" w:rsidP="000C738E"/>
    <w:p w:rsidR="000C738E" w:rsidRPr="0075004B" w:rsidRDefault="000C738E" w:rsidP="000C738E">
      <w:r w:rsidRPr="0075004B">
        <w:t xml:space="preserve">Each &lt;glossentry&gt; topic must have an </w:t>
      </w:r>
      <w:r w:rsidRPr="0075004B">
        <w:rPr>
          <w:rStyle w:val="AttributeChar"/>
        </w:rPr>
        <w:t>@id</w:t>
      </w:r>
      <w:r w:rsidRPr="0075004B">
        <w:t xml:space="preserve"> attribute. It is best practice to create the </w:t>
      </w:r>
      <w:r w:rsidRPr="0075004B">
        <w:rPr>
          <w:rStyle w:val="AttributeChar"/>
        </w:rPr>
        <w:t>@id</w:t>
      </w:r>
      <w:r w:rsidRPr="0075004B">
        <w:t xml:space="preserve"> attribute using the topic type and the term itself separated by underscore, for example glossentry_earthed or glossentry_conductor_rail.</w:t>
      </w:r>
    </w:p>
    <w:p w:rsidR="001D7FAC" w:rsidRDefault="001D7FAC" w:rsidP="000C738E">
      <w:pPr>
        <w:rPr>
          <w:highlight w:val="yellow"/>
        </w:rPr>
      </w:pPr>
    </w:p>
    <w:p w:rsidR="000C738E" w:rsidRPr="00FA4DF7" w:rsidRDefault="000C738E" w:rsidP="000C738E">
      <w:pPr>
        <w:pStyle w:val="Heading4"/>
      </w:pPr>
      <w:r w:rsidRPr="00FA4DF7">
        <w:t>Terms with no abbreviation</w:t>
      </w:r>
    </w:p>
    <w:p w:rsidR="000C738E" w:rsidRPr="00FA4DF7" w:rsidRDefault="0096190F" w:rsidP="0096190F">
      <w:r w:rsidRPr="00FA4DF7">
        <w:t>The terms that use no abbreviation require only two elements in their glossary topics, one for the term itself and another for its definition. Most terms in the Rule Book Glossary are terms with no abbreviation</w:t>
      </w:r>
      <w:r w:rsidR="00812DEC" w:rsidRPr="00FA4DF7">
        <w:t xml:space="preserve"> and use this simpler glossary topic</w:t>
      </w:r>
      <w:r w:rsidRPr="00FA4DF7">
        <w:t>.</w:t>
      </w:r>
    </w:p>
    <w:p w:rsidR="0007200A" w:rsidRPr="00FA4DF7" w:rsidRDefault="0007200A" w:rsidP="00936C79"/>
    <w:tbl>
      <w:tblPr>
        <w:tblStyle w:val="TableGrid"/>
        <w:tblW w:w="0" w:type="auto"/>
        <w:tblCellMar>
          <w:top w:w="113" w:type="dxa"/>
          <w:bottom w:w="113" w:type="dxa"/>
        </w:tblCellMar>
        <w:tblLook w:val="04A0" w:firstRow="1" w:lastRow="0" w:firstColumn="1" w:lastColumn="0" w:noHBand="0" w:noVBand="1"/>
      </w:tblPr>
      <w:tblGrid>
        <w:gridCol w:w="3681"/>
        <w:gridCol w:w="5335"/>
      </w:tblGrid>
      <w:tr w:rsidR="002F3E73" w:rsidRPr="00FA4DF7" w:rsidTr="00246EA8">
        <w:tc>
          <w:tcPr>
            <w:tcW w:w="3681" w:type="dxa"/>
            <w:shd w:val="clear" w:color="auto" w:fill="FBE4D5" w:themeFill="accent2" w:themeFillTint="33"/>
          </w:tcPr>
          <w:p w:rsidR="002F3E73" w:rsidRPr="00FA4DF7" w:rsidRDefault="002F3E73" w:rsidP="00246EA8">
            <w:pPr>
              <w:rPr>
                <w:b/>
              </w:rPr>
            </w:pPr>
            <w:r w:rsidRPr="00FA4DF7">
              <w:rPr>
                <w:b/>
              </w:rPr>
              <w:t>Element</w:t>
            </w:r>
          </w:p>
        </w:tc>
        <w:tc>
          <w:tcPr>
            <w:tcW w:w="5335" w:type="dxa"/>
            <w:shd w:val="clear" w:color="auto" w:fill="FBE4D5" w:themeFill="accent2" w:themeFillTint="33"/>
          </w:tcPr>
          <w:p w:rsidR="002F3E73" w:rsidRPr="00FA4DF7" w:rsidRDefault="002F3E73" w:rsidP="00246EA8">
            <w:pPr>
              <w:rPr>
                <w:b/>
              </w:rPr>
            </w:pPr>
            <w:r w:rsidRPr="00FA4DF7">
              <w:rPr>
                <w:b/>
              </w:rPr>
              <w:t>Guidance</w:t>
            </w:r>
          </w:p>
        </w:tc>
      </w:tr>
      <w:tr w:rsidR="002F3E73" w:rsidRPr="00FA4DF7" w:rsidTr="00246EA8">
        <w:tc>
          <w:tcPr>
            <w:tcW w:w="3681" w:type="dxa"/>
          </w:tcPr>
          <w:p w:rsidR="002F3E73" w:rsidRPr="00FA4DF7" w:rsidRDefault="002F3E73" w:rsidP="00246EA8">
            <w:pPr>
              <w:rPr>
                <w:b/>
              </w:rPr>
            </w:pPr>
            <w:r w:rsidRPr="00FA4DF7">
              <w:rPr>
                <w:b/>
              </w:rPr>
              <w:t xml:space="preserve">&lt;glossterm&gt; </w:t>
            </w:r>
          </w:p>
          <w:p w:rsidR="002F3E73" w:rsidRPr="00FA4DF7" w:rsidRDefault="002F3E73" w:rsidP="00246EA8">
            <w:pPr>
              <w:rPr>
                <w:b/>
              </w:rPr>
            </w:pPr>
            <w:r w:rsidRPr="00FA4DF7">
              <w:rPr>
                <w:b/>
              </w:rPr>
              <w:t>glossary term</w:t>
            </w:r>
          </w:p>
        </w:tc>
        <w:tc>
          <w:tcPr>
            <w:tcW w:w="5335" w:type="dxa"/>
          </w:tcPr>
          <w:p w:rsidR="002F3E73" w:rsidRPr="00FA4DF7" w:rsidRDefault="00BE663D" w:rsidP="00246EA8">
            <w:r w:rsidRPr="00FA4DF7">
              <w:t>Add the term you want to define</w:t>
            </w:r>
            <w:r w:rsidR="000C738E" w:rsidRPr="00FA4DF7">
              <w:t xml:space="preserve">, for example, </w:t>
            </w:r>
            <w:r w:rsidR="0096190F" w:rsidRPr="00FA4DF7">
              <w:t>Isolated</w:t>
            </w:r>
            <w:r w:rsidRPr="00FA4DF7">
              <w:t>.</w:t>
            </w:r>
          </w:p>
        </w:tc>
      </w:tr>
      <w:tr w:rsidR="002F3E73" w:rsidRPr="00FA4DF7" w:rsidTr="00246EA8">
        <w:tc>
          <w:tcPr>
            <w:tcW w:w="3681" w:type="dxa"/>
          </w:tcPr>
          <w:p w:rsidR="002F3E73" w:rsidRPr="00FA4DF7" w:rsidRDefault="002F3E73" w:rsidP="00246EA8">
            <w:pPr>
              <w:rPr>
                <w:b/>
              </w:rPr>
            </w:pPr>
            <w:r w:rsidRPr="00FA4DF7">
              <w:rPr>
                <w:b/>
              </w:rPr>
              <w:t>&lt;glossdef&gt;</w:t>
            </w:r>
          </w:p>
          <w:p w:rsidR="002F3E73" w:rsidRPr="00FA4DF7" w:rsidRDefault="002F3E73" w:rsidP="00246EA8">
            <w:pPr>
              <w:rPr>
                <w:b/>
              </w:rPr>
            </w:pPr>
            <w:r w:rsidRPr="00FA4DF7">
              <w:rPr>
                <w:b/>
              </w:rPr>
              <w:t>glossary term definition</w:t>
            </w:r>
          </w:p>
        </w:tc>
        <w:tc>
          <w:tcPr>
            <w:tcW w:w="5335" w:type="dxa"/>
          </w:tcPr>
          <w:p w:rsidR="002F3E73" w:rsidRPr="00FA4DF7" w:rsidRDefault="00BE663D" w:rsidP="00246EA8">
            <w:r w:rsidRPr="00FA4DF7">
              <w:t xml:space="preserve">Add the definition </w:t>
            </w:r>
            <w:r w:rsidR="00765882" w:rsidRPr="00FA4DF7">
              <w:t>of the term</w:t>
            </w:r>
            <w:r w:rsidR="000C738E" w:rsidRPr="00FA4DF7">
              <w:t xml:space="preserve">, for example, </w:t>
            </w:r>
            <w:r w:rsidR="0096190F" w:rsidRPr="00FA4DF7">
              <w:t>“Electrical equipment is isolated when it is disconnected from all sources of electricity supply in a secure way.”</w:t>
            </w:r>
          </w:p>
        </w:tc>
      </w:tr>
    </w:tbl>
    <w:p w:rsidR="00650EA6" w:rsidRPr="00FA4DF7" w:rsidRDefault="00650EA6" w:rsidP="00936C79"/>
    <w:p w:rsidR="00650EA6" w:rsidRPr="00FA4DF7" w:rsidRDefault="00650EA6" w:rsidP="00936C79">
      <w:pPr>
        <w:rPr>
          <w:b/>
        </w:rPr>
      </w:pPr>
      <w:r w:rsidRPr="00FA4DF7">
        <w:rPr>
          <w:b/>
        </w:rPr>
        <w:t>DITA example for term with no abbreviation:</w:t>
      </w:r>
    </w:p>
    <w:p w:rsidR="00650EA6" w:rsidRDefault="00650EA6" w:rsidP="00650EA6">
      <w:pPr>
        <w:pStyle w:val="Monospace"/>
        <w:rPr>
          <w:highlight w:val="white"/>
        </w:rPr>
      </w:pPr>
      <w:r>
        <w:rPr>
          <w:color w:val="000096"/>
          <w:highlight w:val="white"/>
        </w:rPr>
        <w:t>&lt;glossentry</w:t>
      </w:r>
      <w:r>
        <w:rPr>
          <w:color w:val="F5844C"/>
          <w:highlight w:val="white"/>
        </w:rPr>
        <w:t xml:space="preserve"> id</w:t>
      </w:r>
      <w:r>
        <w:rPr>
          <w:color w:val="FF8040"/>
          <w:highlight w:val="white"/>
        </w:rPr>
        <w:t>=</w:t>
      </w:r>
      <w:r>
        <w:rPr>
          <w:color w:val="993300"/>
          <w:highlight w:val="white"/>
        </w:rPr>
        <w:t>"glossentry_earthed"</w:t>
      </w:r>
      <w:r>
        <w:rPr>
          <w:color w:val="000096"/>
          <w:highlight w:val="white"/>
        </w:rPr>
        <w:t>&gt;</w:t>
      </w:r>
    </w:p>
    <w:p w:rsidR="00650EA6" w:rsidRDefault="00650EA6" w:rsidP="00650EA6">
      <w:pPr>
        <w:pStyle w:val="Monospace"/>
        <w:ind w:firstLine="720"/>
        <w:rPr>
          <w:highlight w:val="white"/>
        </w:rPr>
      </w:pPr>
      <w:r>
        <w:rPr>
          <w:color w:val="000096"/>
          <w:highlight w:val="white"/>
        </w:rPr>
        <w:t>&lt;glossterm&gt;</w:t>
      </w:r>
      <w:r w:rsidR="00484678">
        <w:rPr>
          <w:highlight w:val="white"/>
        </w:rPr>
        <w:t>Isolated</w:t>
      </w:r>
      <w:r>
        <w:rPr>
          <w:color w:val="000096"/>
          <w:highlight w:val="white"/>
        </w:rPr>
        <w:t>&lt;/glossterm&gt;</w:t>
      </w:r>
    </w:p>
    <w:p w:rsidR="00484678" w:rsidRDefault="00650EA6" w:rsidP="00484678">
      <w:pPr>
        <w:pStyle w:val="Monospace"/>
        <w:ind w:left="720"/>
        <w:rPr>
          <w:highlight w:val="white"/>
        </w:rPr>
      </w:pPr>
      <w:r>
        <w:rPr>
          <w:color w:val="000096"/>
          <w:highlight w:val="white"/>
        </w:rPr>
        <w:t>&lt;glossdef&gt;</w:t>
      </w:r>
      <w:r w:rsidR="00484678">
        <w:rPr>
          <w:highlight w:val="white"/>
        </w:rPr>
        <w:t>Electrical equipment is isolated when it is disconnected from all sources of electricity supply in a secure way.</w:t>
      </w:r>
    </w:p>
    <w:p w:rsidR="00650EA6" w:rsidRDefault="00650EA6" w:rsidP="00484678">
      <w:pPr>
        <w:pStyle w:val="Monospace"/>
        <w:ind w:firstLine="720"/>
        <w:rPr>
          <w:highlight w:val="white"/>
        </w:rPr>
      </w:pPr>
      <w:r>
        <w:rPr>
          <w:color w:val="000096"/>
          <w:highlight w:val="white"/>
        </w:rPr>
        <w:t>&lt;/glossdef&gt;</w:t>
      </w:r>
      <w:r>
        <w:rPr>
          <w:highlight w:val="white"/>
        </w:rPr>
        <w:br/>
      </w:r>
      <w:r>
        <w:rPr>
          <w:color w:val="000096"/>
          <w:highlight w:val="white"/>
        </w:rPr>
        <w:t>&lt;/glossentry&gt;</w:t>
      </w:r>
    </w:p>
    <w:p w:rsidR="00650EA6" w:rsidRDefault="00650EA6" w:rsidP="00936C79">
      <w:pPr>
        <w:rPr>
          <w:b/>
          <w:highlight w:val="yellow"/>
        </w:rPr>
      </w:pPr>
    </w:p>
    <w:p w:rsidR="0096190F" w:rsidRDefault="0096190F" w:rsidP="00936C79">
      <w:pPr>
        <w:rPr>
          <w:b/>
          <w:highlight w:val="yellow"/>
        </w:rPr>
      </w:pPr>
      <w:r>
        <w:rPr>
          <w:noProof/>
          <w:lang w:eastAsia="en-GB"/>
        </w:rPr>
        <w:drawing>
          <wp:inline distT="0" distB="0" distL="0" distR="0" wp14:anchorId="241CB97A" wp14:editId="1D4BE359">
            <wp:extent cx="4357688" cy="62618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6812" cy="627493"/>
                    </a:xfrm>
                    <a:prstGeom prst="rect">
                      <a:avLst/>
                    </a:prstGeom>
                  </pic:spPr>
                </pic:pic>
              </a:graphicData>
            </a:graphic>
          </wp:inline>
        </w:drawing>
      </w:r>
    </w:p>
    <w:p w:rsidR="0096190F" w:rsidRDefault="0096190F" w:rsidP="00936C79">
      <w:pPr>
        <w:rPr>
          <w:b/>
          <w:highlight w:val="yellow"/>
        </w:rPr>
      </w:pPr>
    </w:p>
    <w:p w:rsidR="0097372C" w:rsidRPr="00FA4DF7" w:rsidRDefault="0097372C" w:rsidP="0097372C">
      <w:r w:rsidRPr="00FA4DF7">
        <w:t xml:space="preserve">In the published </w:t>
      </w:r>
      <w:r w:rsidR="00B60997" w:rsidRPr="00FA4DF7">
        <w:t>digital Rule Book</w:t>
      </w:r>
      <w:r w:rsidRPr="00FA4DF7">
        <w:t xml:space="preserve">, the glossary topic could look something like this. The word in italics is the term, and when the user hovers over it, the definition from &lt;glossdef&gt; is shown. </w:t>
      </w:r>
      <w:r w:rsidR="00B60997" w:rsidRPr="00FA4DF7">
        <w:t>(This example has been created with the generic DITA OT transformation and does not reflect the RSSB-branded digital Rule Book.)</w:t>
      </w:r>
    </w:p>
    <w:p w:rsidR="0097372C" w:rsidRDefault="0097372C" w:rsidP="00936C79">
      <w:pPr>
        <w:rPr>
          <w:b/>
          <w:highlight w:val="yellow"/>
        </w:rPr>
      </w:pPr>
    </w:p>
    <w:p w:rsidR="0097372C" w:rsidRDefault="0097372C" w:rsidP="00936C79">
      <w:pPr>
        <w:rPr>
          <w:b/>
          <w:highlight w:val="yellow"/>
        </w:rPr>
      </w:pPr>
      <w:r>
        <w:rPr>
          <w:noProof/>
          <w:lang w:eastAsia="en-GB"/>
        </w:rPr>
        <w:drawing>
          <wp:inline distT="0" distB="0" distL="0" distR="0" wp14:anchorId="52A3F0C1" wp14:editId="3A241BE9">
            <wp:extent cx="5731510" cy="10064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006475"/>
                    </a:xfrm>
                    <a:prstGeom prst="rect">
                      <a:avLst/>
                    </a:prstGeom>
                  </pic:spPr>
                </pic:pic>
              </a:graphicData>
            </a:graphic>
          </wp:inline>
        </w:drawing>
      </w:r>
    </w:p>
    <w:p w:rsidR="00765882" w:rsidRDefault="00765882" w:rsidP="00936C79">
      <w:pPr>
        <w:rPr>
          <w:highlight w:val="yellow"/>
        </w:rPr>
      </w:pPr>
    </w:p>
    <w:p w:rsidR="0096190F" w:rsidRPr="00FA4DF7" w:rsidRDefault="0096190F" w:rsidP="0096190F">
      <w:pPr>
        <w:pStyle w:val="Heading4"/>
      </w:pPr>
      <w:r w:rsidRPr="00FA4DF7">
        <w:t>Terms with a</w:t>
      </w:r>
      <w:r w:rsidR="006A37A1">
        <w:t>n</w:t>
      </w:r>
      <w:r w:rsidRPr="00FA4DF7">
        <w:t xml:space="preserve"> abbreviation</w:t>
      </w:r>
    </w:p>
    <w:p w:rsidR="0096190F" w:rsidRDefault="0096190F" w:rsidP="0096190F">
      <w:r w:rsidRPr="00FA4DF7">
        <w:t xml:space="preserve">The terms that use an abbreviation require more elements in the glossary topic to include all the information needed. </w:t>
      </w:r>
      <w:r w:rsidR="00D62693" w:rsidRPr="00FA4DF7">
        <w:t>First, you must provide the term and its definition, and then, the abbreviation.</w:t>
      </w:r>
    </w:p>
    <w:p w:rsidR="00FF0172" w:rsidRPr="00FA4DF7" w:rsidRDefault="00FF0172" w:rsidP="0096190F"/>
    <w:p w:rsidR="0096190F" w:rsidRPr="00FA4DF7" w:rsidRDefault="0096190F" w:rsidP="0096190F">
      <w:pPr>
        <w:pStyle w:val="ListParagraph"/>
      </w:pPr>
    </w:p>
    <w:tbl>
      <w:tblPr>
        <w:tblStyle w:val="TableGrid"/>
        <w:tblW w:w="0" w:type="auto"/>
        <w:tblCellMar>
          <w:top w:w="113" w:type="dxa"/>
          <w:bottom w:w="113" w:type="dxa"/>
        </w:tblCellMar>
        <w:tblLook w:val="04A0" w:firstRow="1" w:lastRow="0" w:firstColumn="1" w:lastColumn="0" w:noHBand="0" w:noVBand="1"/>
      </w:tblPr>
      <w:tblGrid>
        <w:gridCol w:w="3681"/>
        <w:gridCol w:w="5335"/>
      </w:tblGrid>
      <w:tr w:rsidR="0096190F" w:rsidRPr="00FA4DF7" w:rsidTr="000C0C73">
        <w:tc>
          <w:tcPr>
            <w:tcW w:w="3681" w:type="dxa"/>
            <w:shd w:val="clear" w:color="auto" w:fill="FBE4D5" w:themeFill="accent2" w:themeFillTint="33"/>
          </w:tcPr>
          <w:p w:rsidR="0096190F" w:rsidRPr="00FA4DF7" w:rsidRDefault="0096190F" w:rsidP="000C0C73">
            <w:pPr>
              <w:rPr>
                <w:b/>
              </w:rPr>
            </w:pPr>
            <w:r w:rsidRPr="00FA4DF7">
              <w:rPr>
                <w:b/>
              </w:rPr>
              <w:t>Element</w:t>
            </w:r>
          </w:p>
        </w:tc>
        <w:tc>
          <w:tcPr>
            <w:tcW w:w="5335" w:type="dxa"/>
            <w:shd w:val="clear" w:color="auto" w:fill="FBE4D5" w:themeFill="accent2" w:themeFillTint="33"/>
          </w:tcPr>
          <w:p w:rsidR="0096190F" w:rsidRPr="00FA4DF7" w:rsidRDefault="0096190F" w:rsidP="000C0C73">
            <w:pPr>
              <w:rPr>
                <w:b/>
              </w:rPr>
            </w:pPr>
            <w:r w:rsidRPr="00FA4DF7">
              <w:rPr>
                <w:b/>
              </w:rPr>
              <w:t>Guidance</w:t>
            </w:r>
          </w:p>
        </w:tc>
      </w:tr>
      <w:tr w:rsidR="0096190F" w:rsidRPr="00FA4DF7" w:rsidTr="000C0C73">
        <w:tc>
          <w:tcPr>
            <w:tcW w:w="3681" w:type="dxa"/>
          </w:tcPr>
          <w:p w:rsidR="0096190F" w:rsidRPr="00FA4DF7" w:rsidRDefault="0096190F" w:rsidP="000C0C73">
            <w:pPr>
              <w:rPr>
                <w:b/>
              </w:rPr>
            </w:pPr>
            <w:r w:rsidRPr="00FA4DF7">
              <w:rPr>
                <w:b/>
              </w:rPr>
              <w:t xml:space="preserve">&lt;glossterm&gt; </w:t>
            </w:r>
          </w:p>
          <w:p w:rsidR="0096190F" w:rsidRPr="00FA4DF7" w:rsidRDefault="0096190F" w:rsidP="000C0C73">
            <w:pPr>
              <w:rPr>
                <w:b/>
              </w:rPr>
            </w:pPr>
            <w:r w:rsidRPr="00FA4DF7">
              <w:rPr>
                <w:b/>
              </w:rPr>
              <w:t>glossary term</w:t>
            </w:r>
          </w:p>
        </w:tc>
        <w:tc>
          <w:tcPr>
            <w:tcW w:w="5335" w:type="dxa"/>
          </w:tcPr>
          <w:p w:rsidR="0096190F" w:rsidRPr="00FA4DF7" w:rsidRDefault="0096190F" w:rsidP="000C0C73">
            <w:r w:rsidRPr="00FA4DF7">
              <w:t xml:space="preserve">Add the term you want to define, for example, </w:t>
            </w:r>
            <w:r w:rsidR="00BF130B" w:rsidRPr="00FA4DF7">
              <w:t>“</w:t>
            </w:r>
            <w:r w:rsidRPr="00FA4DF7">
              <w:t>Possession Limit Board</w:t>
            </w:r>
            <w:r w:rsidR="00BF130B" w:rsidRPr="00FA4DF7">
              <w:t>”</w:t>
            </w:r>
            <w:r w:rsidRPr="00FA4DF7">
              <w:t>.</w:t>
            </w:r>
          </w:p>
        </w:tc>
      </w:tr>
      <w:tr w:rsidR="0096190F" w:rsidRPr="00FA4DF7" w:rsidTr="000C0C73">
        <w:tc>
          <w:tcPr>
            <w:tcW w:w="3681" w:type="dxa"/>
          </w:tcPr>
          <w:p w:rsidR="0096190F" w:rsidRPr="00FA4DF7" w:rsidRDefault="0096190F" w:rsidP="000C0C73">
            <w:pPr>
              <w:rPr>
                <w:b/>
              </w:rPr>
            </w:pPr>
            <w:r w:rsidRPr="00FA4DF7">
              <w:rPr>
                <w:b/>
              </w:rPr>
              <w:t>&lt;glossdef&gt;</w:t>
            </w:r>
          </w:p>
          <w:p w:rsidR="0096190F" w:rsidRPr="00FA4DF7" w:rsidRDefault="0096190F" w:rsidP="000C0C73">
            <w:pPr>
              <w:rPr>
                <w:b/>
              </w:rPr>
            </w:pPr>
            <w:r w:rsidRPr="00FA4DF7">
              <w:rPr>
                <w:b/>
              </w:rPr>
              <w:t>glossary term definition</w:t>
            </w:r>
          </w:p>
        </w:tc>
        <w:tc>
          <w:tcPr>
            <w:tcW w:w="5335" w:type="dxa"/>
          </w:tcPr>
          <w:p w:rsidR="0096190F" w:rsidRPr="00FA4DF7" w:rsidRDefault="0096190F" w:rsidP="000C0C73">
            <w:r w:rsidRPr="00FA4DF7">
              <w:t xml:space="preserve">Add the definition of the term, for example, </w:t>
            </w:r>
            <w:r w:rsidR="00BF130B" w:rsidRPr="00FA4DF7">
              <w:t>“</w:t>
            </w:r>
            <w:r w:rsidRPr="00FA4DF7">
              <w:t>A double-sided board, red on both sides, with Limit Board a red light (which may be steady or flashing). The board also has the word STOP printed on both sides.</w:t>
            </w:r>
            <w:r w:rsidR="00BF130B" w:rsidRPr="00FA4DF7">
              <w:t>”</w:t>
            </w:r>
          </w:p>
        </w:tc>
      </w:tr>
      <w:tr w:rsidR="0096190F" w:rsidRPr="00FA4DF7" w:rsidTr="000C0C73">
        <w:tc>
          <w:tcPr>
            <w:tcW w:w="3681" w:type="dxa"/>
          </w:tcPr>
          <w:p w:rsidR="0096190F" w:rsidRPr="00FA4DF7" w:rsidRDefault="0096190F" w:rsidP="000C0C73">
            <w:pPr>
              <w:rPr>
                <w:b/>
              </w:rPr>
            </w:pPr>
            <w:r w:rsidRPr="00FA4DF7">
              <w:rPr>
                <w:b/>
              </w:rPr>
              <w:t>&lt;glossbody&gt;</w:t>
            </w:r>
          </w:p>
          <w:p w:rsidR="0096190F" w:rsidRPr="00FA4DF7" w:rsidRDefault="0096190F" w:rsidP="000C0C73">
            <w:pPr>
              <w:rPr>
                <w:b/>
              </w:rPr>
            </w:pPr>
            <w:r w:rsidRPr="00FA4DF7">
              <w:rPr>
                <w:b/>
              </w:rPr>
              <w:t>glossary body</w:t>
            </w:r>
          </w:p>
        </w:tc>
        <w:tc>
          <w:tcPr>
            <w:tcW w:w="5335" w:type="dxa"/>
          </w:tcPr>
          <w:p w:rsidR="0096190F" w:rsidRPr="00FA4DF7" w:rsidRDefault="0096190F" w:rsidP="000C0C73">
            <w:r w:rsidRPr="00FA4DF7">
              <w:t>Container for the full term and abbreviation</w:t>
            </w:r>
            <w:r w:rsidR="00AA2C8D" w:rsidRPr="00FA4DF7">
              <w:t xml:space="preserve"> in &lt;glossSurfaceForm&gt; and &lt;glossAlt&gt;</w:t>
            </w:r>
            <w:r w:rsidRPr="00FA4DF7">
              <w:t>.</w:t>
            </w:r>
          </w:p>
        </w:tc>
      </w:tr>
      <w:tr w:rsidR="0096190F" w:rsidRPr="00FA4DF7" w:rsidTr="000C0C73">
        <w:tc>
          <w:tcPr>
            <w:tcW w:w="3681" w:type="dxa"/>
          </w:tcPr>
          <w:p w:rsidR="0096190F" w:rsidRPr="00FA4DF7" w:rsidRDefault="00BF130B" w:rsidP="000C0C73">
            <w:pPr>
              <w:rPr>
                <w:b/>
              </w:rPr>
            </w:pPr>
            <w:r w:rsidRPr="00FA4DF7">
              <w:rPr>
                <w:b/>
              </w:rPr>
              <w:t>&lt;</w:t>
            </w:r>
            <w:r w:rsidR="0096190F" w:rsidRPr="00FA4DF7">
              <w:rPr>
                <w:b/>
              </w:rPr>
              <w:t>glossSurfaceForm</w:t>
            </w:r>
            <w:r w:rsidRPr="00FA4DF7">
              <w:rPr>
                <w:b/>
              </w:rPr>
              <w:t>&gt;</w:t>
            </w:r>
          </w:p>
          <w:p w:rsidR="0096190F" w:rsidRPr="00FA4DF7" w:rsidRDefault="0096190F" w:rsidP="000C0C73">
            <w:pPr>
              <w:rPr>
                <w:b/>
              </w:rPr>
            </w:pPr>
            <w:r w:rsidRPr="00FA4DF7">
              <w:rPr>
                <w:b/>
              </w:rPr>
              <w:t>glossary surface form</w:t>
            </w:r>
          </w:p>
        </w:tc>
        <w:tc>
          <w:tcPr>
            <w:tcW w:w="5335" w:type="dxa"/>
          </w:tcPr>
          <w:p w:rsidR="0096190F" w:rsidRPr="00FA4DF7" w:rsidRDefault="0096190F" w:rsidP="000C0C73">
            <w:r w:rsidRPr="00FA4DF7">
              <w:t>Add the full term and its abbreviation that you want to show the first time that text is encountered.</w:t>
            </w:r>
            <w:r w:rsidR="00AA2C8D" w:rsidRPr="00FA4DF7">
              <w:t xml:space="preserve"> For example, the first time that the term is seen in a PDF, it would be printed as “Possession Limit Board (PLB)”.</w:t>
            </w:r>
          </w:p>
        </w:tc>
      </w:tr>
      <w:tr w:rsidR="0096190F" w:rsidRPr="00FA4DF7" w:rsidTr="000C0C73">
        <w:tc>
          <w:tcPr>
            <w:tcW w:w="3681" w:type="dxa"/>
          </w:tcPr>
          <w:p w:rsidR="0096190F" w:rsidRPr="00FA4DF7" w:rsidRDefault="0096190F" w:rsidP="000C0C73">
            <w:pPr>
              <w:rPr>
                <w:b/>
              </w:rPr>
            </w:pPr>
            <w:r w:rsidRPr="00FA4DF7">
              <w:rPr>
                <w:b/>
              </w:rPr>
              <w:t>&lt;glossAlt&gt;</w:t>
            </w:r>
          </w:p>
          <w:p w:rsidR="0096190F" w:rsidRPr="00FA4DF7" w:rsidRDefault="0096190F" w:rsidP="000C0C73">
            <w:pPr>
              <w:rPr>
                <w:b/>
              </w:rPr>
            </w:pPr>
            <w:r w:rsidRPr="00FA4DF7">
              <w:rPr>
                <w:b/>
              </w:rPr>
              <w:t>glossary alternative form</w:t>
            </w:r>
          </w:p>
        </w:tc>
        <w:tc>
          <w:tcPr>
            <w:tcW w:w="5335" w:type="dxa"/>
          </w:tcPr>
          <w:p w:rsidR="0096190F" w:rsidRPr="00FA4DF7" w:rsidRDefault="0096190F" w:rsidP="000C0C73">
            <w:r w:rsidRPr="00FA4DF7">
              <w:t>Container for the abbreviation</w:t>
            </w:r>
            <w:r w:rsidR="00AA2C8D" w:rsidRPr="00FA4DF7">
              <w:t xml:space="preserve"> in &lt;glossAcronym&gt;</w:t>
            </w:r>
            <w:r w:rsidRPr="00FA4DF7">
              <w:t>.</w:t>
            </w:r>
          </w:p>
        </w:tc>
      </w:tr>
      <w:tr w:rsidR="0096190F" w:rsidRPr="00FA4DF7" w:rsidTr="000C0C73">
        <w:tc>
          <w:tcPr>
            <w:tcW w:w="3681" w:type="dxa"/>
          </w:tcPr>
          <w:p w:rsidR="0096190F" w:rsidRPr="00FA4DF7" w:rsidRDefault="00AA2C8D" w:rsidP="000C0C73">
            <w:pPr>
              <w:rPr>
                <w:b/>
              </w:rPr>
            </w:pPr>
            <w:r w:rsidRPr="00FA4DF7">
              <w:rPr>
                <w:b/>
              </w:rPr>
              <w:t>&lt;</w:t>
            </w:r>
            <w:r w:rsidR="0096190F" w:rsidRPr="00FA4DF7">
              <w:rPr>
                <w:b/>
              </w:rPr>
              <w:t>glossAcronym</w:t>
            </w:r>
            <w:r w:rsidRPr="00FA4DF7">
              <w:rPr>
                <w:b/>
              </w:rPr>
              <w:t>&gt;</w:t>
            </w:r>
          </w:p>
          <w:p w:rsidR="0096190F" w:rsidRPr="00FA4DF7" w:rsidRDefault="0096190F" w:rsidP="000C0C73">
            <w:pPr>
              <w:rPr>
                <w:b/>
              </w:rPr>
            </w:pPr>
            <w:r w:rsidRPr="00FA4DF7">
              <w:rPr>
                <w:b/>
              </w:rPr>
              <w:t>glossary acronym</w:t>
            </w:r>
          </w:p>
        </w:tc>
        <w:tc>
          <w:tcPr>
            <w:tcW w:w="5335" w:type="dxa"/>
          </w:tcPr>
          <w:p w:rsidR="0096190F" w:rsidRPr="00FA4DF7" w:rsidRDefault="0096190F" w:rsidP="000C0C73">
            <w:r w:rsidRPr="00FA4DF7">
              <w:t>Add the abbreviation that you want to show after the first encounter with this term.</w:t>
            </w:r>
            <w:r w:rsidR="00AA2C8D" w:rsidRPr="00FA4DF7">
              <w:t xml:space="preserve"> For example, in the case of Possession Limit Board, “PLB”.</w:t>
            </w:r>
          </w:p>
        </w:tc>
      </w:tr>
    </w:tbl>
    <w:p w:rsidR="00604DB5" w:rsidRPr="00FA4DF7" w:rsidRDefault="00604DB5" w:rsidP="0096190F"/>
    <w:p w:rsidR="0096190F" w:rsidRPr="00FA4DF7" w:rsidRDefault="0096190F" w:rsidP="0096190F">
      <w:pPr>
        <w:rPr>
          <w:b/>
        </w:rPr>
      </w:pPr>
      <w:r w:rsidRPr="00FA4DF7">
        <w:rPr>
          <w:b/>
        </w:rPr>
        <w:t>DITA example for term and its abbreviation:</w:t>
      </w:r>
    </w:p>
    <w:p w:rsidR="0096190F" w:rsidRDefault="0096190F" w:rsidP="0096190F">
      <w:pPr>
        <w:pStyle w:val="Monospace"/>
        <w:rPr>
          <w:highlight w:val="white"/>
        </w:rPr>
      </w:pPr>
      <w:r>
        <w:rPr>
          <w:color w:val="000096"/>
          <w:highlight w:val="white"/>
        </w:rPr>
        <w:t>&lt;glossentry</w:t>
      </w:r>
      <w:r>
        <w:rPr>
          <w:color w:val="F5844C"/>
          <w:highlight w:val="white"/>
        </w:rPr>
        <w:t xml:space="preserve"> id</w:t>
      </w:r>
      <w:r>
        <w:rPr>
          <w:color w:val="FF8040"/>
          <w:highlight w:val="white"/>
        </w:rPr>
        <w:t>=</w:t>
      </w:r>
      <w:r>
        <w:rPr>
          <w:color w:val="993300"/>
          <w:highlight w:val="white"/>
        </w:rPr>
        <w:t>"glossentry_conductor_rail"</w:t>
      </w:r>
      <w:r>
        <w:rPr>
          <w:color w:val="000096"/>
          <w:highlight w:val="white"/>
        </w:rPr>
        <w:t>&gt;</w:t>
      </w:r>
    </w:p>
    <w:p w:rsidR="0096190F" w:rsidRDefault="0096190F" w:rsidP="0096190F">
      <w:pPr>
        <w:pStyle w:val="Monospace"/>
        <w:ind w:left="720"/>
        <w:rPr>
          <w:color w:val="000096"/>
          <w:highlight w:val="white"/>
        </w:rPr>
      </w:pPr>
      <w:r>
        <w:rPr>
          <w:color w:val="000096"/>
          <w:highlight w:val="white"/>
        </w:rPr>
        <w:t>&lt;glossterm&gt;</w:t>
      </w:r>
      <w:r>
        <w:rPr>
          <w:highlight w:val="white"/>
        </w:rPr>
        <w:t>Possession Limit Board</w:t>
      </w:r>
      <w:r>
        <w:rPr>
          <w:color w:val="000096"/>
          <w:highlight w:val="white"/>
        </w:rPr>
        <w:t>&lt;/glossterm&gt;</w:t>
      </w:r>
      <w:r>
        <w:rPr>
          <w:highlight w:val="white"/>
        </w:rPr>
        <w:br/>
      </w:r>
      <w:r>
        <w:rPr>
          <w:color w:val="000096"/>
          <w:highlight w:val="white"/>
        </w:rPr>
        <w:t>&lt;glossdef&gt;</w:t>
      </w:r>
      <w:r>
        <w:rPr>
          <w:highlight w:val="white"/>
        </w:rPr>
        <w:t>A double-sided board, red on both sides, with Limit Board a red light (which may be steady or flashing). The board also has the word STOP printed on both sides.</w:t>
      </w:r>
      <w:r>
        <w:rPr>
          <w:color w:val="000096"/>
          <w:highlight w:val="white"/>
        </w:rPr>
        <w:t>&lt;/glossdef&gt;</w:t>
      </w:r>
      <w:r>
        <w:rPr>
          <w:highlight w:val="white"/>
        </w:rPr>
        <w:br/>
      </w:r>
      <w:r>
        <w:rPr>
          <w:color w:val="000096"/>
          <w:highlight w:val="white"/>
        </w:rPr>
        <w:t>&lt;glossBody&gt;</w:t>
      </w:r>
    </w:p>
    <w:p w:rsidR="00AA2C8D" w:rsidRDefault="0096190F" w:rsidP="0096190F">
      <w:pPr>
        <w:pStyle w:val="Monospace"/>
        <w:ind w:left="720" w:firstLine="720"/>
        <w:rPr>
          <w:highlight w:val="white"/>
        </w:rPr>
      </w:pPr>
      <w:r>
        <w:rPr>
          <w:color w:val="000096"/>
          <w:highlight w:val="white"/>
        </w:rPr>
        <w:t>&lt;glossSurfaceForm&gt;</w:t>
      </w:r>
      <w:r w:rsidR="00AA2C8D">
        <w:rPr>
          <w:highlight w:val="white"/>
        </w:rPr>
        <w:t>Possession Limit Board (</w:t>
      </w:r>
      <w:r>
        <w:rPr>
          <w:highlight w:val="white"/>
        </w:rPr>
        <w:t>PLB)</w:t>
      </w:r>
    </w:p>
    <w:p w:rsidR="0096190F" w:rsidRDefault="0096190F" w:rsidP="0096190F">
      <w:pPr>
        <w:pStyle w:val="Monospace"/>
        <w:ind w:left="720" w:firstLine="720"/>
        <w:rPr>
          <w:highlight w:val="white"/>
        </w:rPr>
      </w:pPr>
      <w:r>
        <w:rPr>
          <w:color w:val="000096"/>
          <w:highlight w:val="white"/>
        </w:rPr>
        <w:t>&lt;/glossSurfaceForm&gt;</w:t>
      </w:r>
    </w:p>
    <w:p w:rsidR="0096190F" w:rsidRDefault="0096190F" w:rsidP="0096190F">
      <w:pPr>
        <w:pStyle w:val="Monospace"/>
        <w:ind w:left="720" w:firstLine="720"/>
        <w:rPr>
          <w:color w:val="000096"/>
          <w:highlight w:val="white"/>
        </w:rPr>
      </w:pPr>
      <w:r>
        <w:rPr>
          <w:color w:val="000096"/>
          <w:highlight w:val="white"/>
        </w:rPr>
        <w:t>&lt;glossAlt</w:t>
      </w:r>
      <w:r>
        <w:rPr>
          <w:color w:val="F5844C"/>
          <w:highlight w:val="white"/>
        </w:rPr>
        <w:t xml:space="preserve"> id</w:t>
      </w:r>
      <w:r>
        <w:rPr>
          <w:color w:val="FF8040"/>
          <w:highlight w:val="white"/>
        </w:rPr>
        <w:t>=</w:t>
      </w:r>
      <w:r>
        <w:rPr>
          <w:color w:val="993300"/>
          <w:highlight w:val="white"/>
        </w:rPr>
        <w:t>"glossAlt_PLB"</w:t>
      </w:r>
      <w:r>
        <w:rPr>
          <w:color w:val="000096"/>
          <w:highlight w:val="white"/>
        </w:rPr>
        <w:t>&gt;</w:t>
      </w:r>
    </w:p>
    <w:p w:rsidR="0096190F" w:rsidRDefault="0096190F" w:rsidP="0096190F">
      <w:pPr>
        <w:pStyle w:val="Monospace"/>
        <w:ind w:left="1440" w:firstLine="720"/>
        <w:rPr>
          <w:color w:val="000096"/>
          <w:highlight w:val="white"/>
        </w:rPr>
      </w:pPr>
      <w:r>
        <w:rPr>
          <w:color w:val="000096"/>
          <w:highlight w:val="white"/>
        </w:rPr>
        <w:t>&lt;glossAcronym&gt;</w:t>
      </w:r>
      <w:r>
        <w:rPr>
          <w:highlight w:val="white"/>
        </w:rPr>
        <w:t>PLB</w:t>
      </w:r>
      <w:r>
        <w:rPr>
          <w:color w:val="000096"/>
          <w:highlight w:val="white"/>
        </w:rPr>
        <w:t>&lt;/glossAcronym&gt;</w:t>
      </w:r>
    </w:p>
    <w:p w:rsidR="0096190F" w:rsidRDefault="0096190F" w:rsidP="0096190F">
      <w:pPr>
        <w:pStyle w:val="Monospace"/>
        <w:ind w:left="1440"/>
        <w:rPr>
          <w:color w:val="000096"/>
          <w:highlight w:val="white"/>
        </w:rPr>
      </w:pPr>
      <w:r>
        <w:rPr>
          <w:color w:val="000096"/>
          <w:highlight w:val="white"/>
        </w:rPr>
        <w:t>&lt;/glossAlt&gt;</w:t>
      </w:r>
    </w:p>
    <w:p w:rsidR="0096190F" w:rsidRDefault="0096190F" w:rsidP="0096190F">
      <w:pPr>
        <w:pStyle w:val="Monospace"/>
        <w:ind w:left="720"/>
        <w:rPr>
          <w:highlight w:val="white"/>
        </w:rPr>
      </w:pPr>
      <w:r>
        <w:rPr>
          <w:color w:val="000096"/>
          <w:highlight w:val="white"/>
        </w:rPr>
        <w:t>&lt;/glossBody&gt;</w:t>
      </w:r>
    </w:p>
    <w:p w:rsidR="0096190F" w:rsidRDefault="0096190F" w:rsidP="0096190F">
      <w:pPr>
        <w:pStyle w:val="Monospace"/>
        <w:rPr>
          <w:highlight w:val="white"/>
        </w:rPr>
      </w:pPr>
      <w:r>
        <w:rPr>
          <w:color w:val="000096"/>
          <w:highlight w:val="white"/>
        </w:rPr>
        <w:t>&lt;/glossentry&gt;</w:t>
      </w:r>
    </w:p>
    <w:p w:rsidR="0096190F" w:rsidRDefault="0096190F" w:rsidP="00936C79">
      <w:pPr>
        <w:rPr>
          <w:highlight w:val="yellow"/>
        </w:rPr>
      </w:pPr>
    </w:p>
    <w:p w:rsidR="0096190F" w:rsidRDefault="00AA2C8D" w:rsidP="00936C79">
      <w:pPr>
        <w:rPr>
          <w:highlight w:val="yellow"/>
        </w:rPr>
      </w:pPr>
      <w:r>
        <w:rPr>
          <w:noProof/>
          <w:lang w:eastAsia="en-GB"/>
        </w:rPr>
        <w:drawing>
          <wp:inline distT="0" distB="0" distL="0" distR="0" wp14:anchorId="21557966" wp14:editId="6B9581DF">
            <wp:extent cx="5395913" cy="96547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7284" cy="967512"/>
                    </a:xfrm>
                    <a:prstGeom prst="rect">
                      <a:avLst/>
                    </a:prstGeom>
                  </pic:spPr>
                </pic:pic>
              </a:graphicData>
            </a:graphic>
          </wp:inline>
        </w:drawing>
      </w:r>
    </w:p>
    <w:p w:rsidR="00AA2C8D" w:rsidRDefault="00AA2C8D" w:rsidP="00936C79">
      <w:pPr>
        <w:rPr>
          <w:highlight w:val="yellow"/>
        </w:rPr>
      </w:pPr>
    </w:p>
    <w:p w:rsidR="0097372C" w:rsidRPr="00FA4DF7" w:rsidRDefault="0097372C" w:rsidP="00936C79">
      <w:r w:rsidRPr="00FA4DF7">
        <w:t xml:space="preserve">In the published output, the glossary topic could look something like this. The first mention is from the &lt;glossSurfaceForm&gt; and the second mention from the &lt;glossAcronym&gt;. </w:t>
      </w:r>
      <w:r w:rsidR="00B60997" w:rsidRPr="00FA4DF7">
        <w:t>(This example has been created with the generic DITA OT transformation and does not reflect the RSSB-branded digital Rule Book.)</w:t>
      </w:r>
    </w:p>
    <w:p w:rsidR="0097372C" w:rsidRPr="00FA4DF7" w:rsidRDefault="0097372C" w:rsidP="00936C79">
      <w:pPr>
        <w:rPr>
          <w:highlight w:val="lightGray"/>
        </w:rPr>
      </w:pPr>
      <w:r w:rsidRPr="00FA4DF7">
        <w:rPr>
          <w:noProof/>
          <w:highlight w:val="lightGray"/>
          <w:lang w:eastAsia="en-GB"/>
        </w:rPr>
        <w:drawing>
          <wp:inline distT="0" distB="0" distL="0" distR="0" wp14:anchorId="3FE7DFBA" wp14:editId="61B2FB62">
            <wp:extent cx="5731510" cy="3790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9095"/>
                    </a:xfrm>
                    <a:prstGeom prst="rect">
                      <a:avLst/>
                    </a:prstGeom>
                  </pic:spPr>
                </pic:pic>
              </a:graphicData>
            </a:graphic>
          </wp:inline>
        </w:drawing>
      </w:r>
    </w:p>
    <w:p w:rsidR="0097372C" w:rsidRPr="00FA4DF7" w:rsidRDefault="0097372C" w:rsidP="00936C79">
      <w:pPr>
        <w:rPr>
          <w:highlight w:val="lightGray"/>
        </w:rPr>
      </w:pPr>
    </w:p>
    <w:p w:rsidR="00FA4DF7" w:rsidRPr="00260EBA" w:rsidRDefault="00FA4DF7" w:rsidP="00FA4DF7">
      <w:r w:rsidRPr="00260EBA">
        <w:t xml:space="preserve">There is no special formatting required for the terms and acronyms in the Rule Book. They should inherit the same formatting as the element inside which they are used. </w:t>
      </w:r>
    </w:p>
    <w:p w:rsidR="00FA4DF7" w:rsidRPr="00260EBA" w:rsidRDefault="00FA4DF7" w:rsidP="00936C79"/>
    <w:p w:rsidR="0007200A" w:rsidRPr="00235F48" w:rsidRDefault="002D6411" w:rsidP="0007200A">
      <w:pPr>
        <w:pStyle w:val="Heading3"/>
      </w:pPr>
      <w:bookmarkStart w:id="419" w:name="_Toc469647183"/>
      <w:r w:rsidRPr="00235F48">
        <w:t>S</w:t>
      </w:r>
      <w:r w:rsidR="00365E07" w:rsidRPr="00235F48">
        <w:t>ubject scheme map</w:t>
      </w:r>
      <w:r w:rsidR="0007200A" w:rsidRPr="00235F48">
        <w:t xml:space="preserve"> structure</w:t>
      </w:r>
      <w:bookmarkEnd w:id="419"/>
    </w:p>
    <w:p w:rsidR="00832B2B" w:rsidRDefault="00832B2B" w:rsidP="00936C79">
      <w:r w:rsidRPr="00235F48">
        <w:t xml:space="preserve">Individual glossary topics can be combined into a complete glossary using a glossary map or a subject scheme map. The subject scheme map is used with the Rule Book glossary because it is needed to enable certain functionality in the digital Rule Book. </w:t>
      </w:r>
    </w:p>
    <w:p w:rsidR="00D867A7" w:rsidRDefault="00D867A7" w:rsidP="00936C79"/>
    <w:p w:rsidR="00D867A7" w:rsidRPr="00552FDE" w:rsidRDefault="00D867A7" w:rsidP="00D867A7">
      <w:r w:rsidRPr="00552FDE">
        <w:t>The main guideline for glossary creation is that you must create one glossary topic per one glossary term, and one subject scheme map for the entire glossary and link all topics in it.</w:t>
      </w:r>
    </w:p>
    <w:p w:rsidR="00D867A7" w:rsidRDefault="00D867A7" w:rsidP="00936C79"/>
    <w:p w:rsidR="00787C60" w:rsidRPr="00235F48" w:rsidRDefault="00832B2B" w:rsidP="00936C79">
      <w:r w:rsidRPr="00235F48">
        <w:t>A subject scheme map is a specialised map for creating taxonomy or different metadata collections. It has special elements for these purposes, but those elements map to a regular map:</w:t>
      </w:r>
    </w:p>
    <w:p w:rsidR="00832B2B" w:rsidRPr="00235F48" w:rsidRDefault="00832B2B" w:rsidP="00936C79"/>
    <w:p w:rsidR="00832B2B" w:rsidRPr="00235F48" w:rsidRDefault="00832B2B" w:rsidP="00EE78B8">
      <w:pPr>
        <w:pStyle w:val="ListParagraph"/>
        <w:numPr>
          <w:ilvl w:val="0"/>
          <w:numId w:val="56"/>
        </w:numPr>
      </w:pPr>
      <w:r w:rsidRPr="00235F48">
        <w:t>Instead of a &lt;topichead&gt;, the subject scheme map has &lt;subjectHead&gt; and &lt;subjectHeadMeta&gt;</w:t>
      </w:r>
    </w:p>
    <w:p w:rsidR="00832B2B" w:rsidRPr="00235F48" w:rsidRDefault="00832B2B" w:rsidP="00EE78B8">
      <w:pPr>
        <w:pStyle w:val="ListParagraph"/>
        <w:numPr>
          <w:ilvl w:val="0"/>
          <w:numId w:val="56"/>
        </w:numPr>
      </w:pPr>
      <w:r w:rsidRPr="00235F48">
        <w:t>Instead of a &lt;topicref&gt;, the subject scheme map has &lt;subjectdef&gt;</w:t>
      </w:r>
    </w:p>
    <w:p w:rsidR="00832B2B" w:rsidRDefault="00832B2B" w:rsidP="00936C79"/>
    <w:p w:rsidR="008E3191" w:rsidRDefault="008E3191" w:rsidP="00936C79">
      <w:r w:rsidRPr="00552FDE">
        <w:t>A subject scheme map can be edited like a regular map.</w:t>
      </w:r>
    </w:p>
    <w:p w:rsidR="008E3191" w:rsidRPr="00235F48" w:rsidRDefault="008E3191" w:rsidP="00936C79"/>
    <w:tbl>
      <w:tblPr>
        <w:tblStyle w:val="TableGrid"/>
        <w:tblW w:w="0" w:type="auto"/>
        <w:tblCellMar>
          <w:top w:w="113" w:type="dxa"/>
          <w:bottom w:w="113" w:type="dxa"/>
        </w:tblCellMar>
        <w:tblLook w:val="04A0" w:firstRow="1" w:lastRow="0" w:firstColumn="1" w:lastColumn="0" w:noHBand="0" w:noVBand="1"/>
      </w:tblPr>
      <w:tblGrid>
        <w:gridCol w:w="1980"/>
        <w:gridCol w:w="7036"/>
      </w:tblGrid>
      <w:tr w:rsidR="00832B2B" w:rsidRPr="00235F48" w:rsidTr="00832B2B">
        <w:tc>
          <w:tcPr>
            <w:tcW w:w="1980" w:type="dxa"/>
            <w:shd w:val="clear" w:color="auto" w:fill="FBE4D5" w:themeFill="accent2" w:themeFillTint="33"/>
          </w:tcPr>
          <w:p w:rsidR="00832B2B" w:rsidRPr="00235F48" w:rsidRDefault="00832B2B" w:rsidP="000C0C73">
            <w:pPr>
              <w:rPr>
                <w:b/>
              </w:rPr>
            </w:pPr>
            <w:r w:rsidRPr="00235F48">
              <w:rPr>
                <w:b/>
              </w:rPr>
              <w:t>Element</w:t>
            </w:r>
          </w:p>
        </w:tc>
        <w:tc>
          <w:tcPr>
            <w:tcW w:w="7036" w:type="dxa"/>
            <w:shd w:val="clear" w:color="auto" w:fill="FBE4D5" w:themeFill="accent2" w:themeFillTint="33"/>
          </w:tcPr>
          <w:p w:rsidR="00832B2B" w:rsidRPr="00235F48" w:rsidRDefault="00832B2B" w:rsidP="000C0C73">
            <w:pPr>
              <w:rPr>
                <w:b/>
              </w:rPr>
            </w:pPr>
            <w:r w:rsidRPr="00235F48">
              <w:rPr>
                <w:b/>
              </w:rPr>
              <w:t>Guidance</w:t>
            </w:r>
          </w:p>
        </w:tc>
      </w:tr>
      <w:tr w:rsidR="00743BBB" w:rsidRPr="00235F48" w:rsidTr="00832B2B">
        <w:tc>
          <w:tcPr>
            <w:tcW w:w="1980" w:type="dxa"/>
          </w:tcPr>
          <w:p w:rsidR="00743BBB" w:rsidRPr="00235F48" w:rsidRDefault="00743BBB" w:rsidP="000C0C73">
            <w:pPr>
              <w:rPr>
                <w:b/>
              </w:rPr>
            </w:pPr>
            <w:r w:rsidRPr="00235F48">
              <w:rPr>
                <w:b/>
              </w:rPr>
              <w:t>&lt;subjectScheme&gt;</w:t>
            </w:r>
          </w:p>
          <w:p w:rsidR="00743BBB" w:rsidRPr="00235F48" w:rsidRDefault="00743BBB" w:rsidP="000C0C73">
            <w:pPr>
              <w:rPr>
                <w:b/>
              </w:rPr>
            </w:pPr>
            <w:r w:rsidRPr="00235F48">
              <w:rPr>
                <w:b/>
              </w:rPr>
              <w:t>subject scheme</w:t>
            </w:r>
          </w:p>
        </w:tc>
        <w:tc>
          <w:tcPr>
            <w:tcW w:w="7036" w:type="dxa"/>
          </w:tcPr>
          <w:p w:rsidR="00C61455" w:rsidRPr="00235F48" w:rsidRDefault="00C61455" w:rsidP="000C0C73">
            <w:r w:rsidRPr="00235F48">
              <w:t xml:space="preserve">Add a a container for the title and the rest of the subject scheme content. Add the </w:t>
            </w:r>
            <w:r w:rsidRPr="00235F48">
              <w:rPr>
                <w:rStyle w:val="AttributeChar"/>
              </w:rPr>
              <w:t>@outputclass</w:t>
            </w:r>
            <w:r w:rsidRPr="00235F48">
              <w:t xml:space="preserve"> attribute “glossary” to the subject scheme map.</w:t>
            </w:r>
          </w:p>
          <w:p w:rsidR="00C61455" w:rsidRPr="00235F48" w:rsidRDefault="00C61455" w:rsidP="000C0C73"/>
          <w:p w:rsidR="00C61455" w:rsidRPr="00235F48" w:rsidRDefault="00C61455" w:rsidP="00C61455">
            <w:r w:rsidRPr="00235F48">
              <w:t>Nest the following inside &lt;subjectScheme&gt;:</w:t>
            </w:r>
          </w:p>
          <w:p w:rsidR="00743BBB" w:rsidRPr="00235F48" w:rsidRDefault="00743BBB" w:rsidP="000C0C73"/>
          <w:tbl>
            <w:tblPr>
              <w:tblStyle w:val="TableGrid"/>
              <w:tblW w:w="0" w:type="auto"/>
              <w:tblCellMar>
                <w:top w:w="113" w:type="dxa"/>
                <w:bottom w:w="113" w:type="dxa"/>
              </w:tblCellMar>
              <w:tblLook w:val="04A0" w:firstRow="1" w:lastRow="0" w:firstColumn="1" w:lastColumn="0" w:noHBand="0" w:noVBand="1"/>
            </w:tblPr>
            <w:tblGrid>
              <w:gridCol w:w="2129"/>
              <w:gridCol w:w="4681"/>
            </w:tblGrid>
            <w:tr w:rsidR="00C61455" w:rsidRPr="00235F48" w:rsidTr="000C0C73">
              <w:tc>
                <w:tcPr>
                  <w:tcW w:w="2129" w:type="dxa"/>
                  <w:shd w:val="clear" w:color="auto" w:fill="FBE4D5" w:themeFill="accent2" w:themeFillTint="33"/>
                </w:tcPr>
                <w:p w:rsidR="00C61455" w:rsidRPr="00235F48" w:rsidRDefault="00C61455" w:rsidP="00C61455">
                  <w:pPr>
                    <w:rPr>
                      <w:b/>
                    </w:rPr>
                  </w:pPr>
                  <w:r w:rsidRPr="00235F48">
                    <w:rPr>
                      <w:b/>
                    </w:rPr>
                    <w:t>Element</w:t>
                  </w:r>
                </w:p>
              </w:tc>
              <w:tc>
                <w:tcPr>
                  <w:tcW w:w="4681" w:type="dxa"/>
                  <w:shd w:val="clear" w:color="auto" w:fill="FBE4D5" w:themeFill="accent2" w:themeFillTint="33"/>
                </w:tcPr>
                <w:p w:rsidR="00C61455" w:rsidRPr="00235F48" w:rsidRDefault="00C61455" w:rsidP="00C61455">
                  <w:pPr>
                    <w:rPr>
                      <w:b/>
                    </w:rPr>
                  </w:pPr>
                  <w:r w:rsidRPr="00235F48">
                    <w:rPr>
                      <w:b/>
                    </w:rPr>
                    <w:t>Guidance</w:t>
                  </w:r>
                </w:p>
              </w:tc>
            </w:tr>
            <w:tr w:rsidR="00C61455" w:rsidRPr="00235F48" w:rsidTr="000C0C73">
              <w:tc>
                <w:tcPr>
                  <w:tcW w:w="2129" w:type="dxa"/>
                </w:tcPr>
                <w:p w:rsidR="00C61455" w:rsidRPr="00235F48" w:rsidRDefault="00C61455" w:rsidP="00C61455">
                  <w:pPr>
                    <w:rPr>
                      <w:b/>
                    </w:rPr>
                  </w:pPr>
                  <w:r w:rsidRPr="00235F48">
                    <w:rPr>
                      <w:b/>
                    </w:rPr>
                    <w:t xml:space="preserve">&lt;title&gt; </w:t>
                  </w:r>
                </w:p>
                <w:p w:rsidR="00C61455" w:rsidRPr="00235F48" w:rsidRDefault="00C61455" w:rsidP="00C61455">
                  <w:pPr>
                    <w:rPr>
                      <w:b/>
                    </w:rPr>
                  </w:pPr>
                  <w:r w:rsidRPr="00235F48">
                    <w:rPr>
                      <w:b/>
                    </w:rPr>
                    <w:t>title</w:t>
                  </w:r>
                </w:p>
              </w:tc>
              <w:tc>
                <w:tcPr>
                  <w:tcW w:w="4681" w:type="dxa"/>
                </w:tcPr>
                <w:p w:rsidR="00C61455" w:rsidRPr="00235F48" w:rsidRDefault="00C61455" w:rsidP="00C61455">
                  <w:r w:rsidRPr="00235F48">
                    <w:t xml:space="preserve">Add as a container for a title. </w:t>
                  </w:r>
                </w:p>
                <w:p w:rsidR="00C61455" w:rsidRPr="00235F48" w:rsidRDefault="00C61455" w:rsidP="00C61455">
                  <w:r w:rsidRPr="00235F48">
                    <w:t xml:space="preserve"> </w:t>
                  </w:r>
                </w:p>
              </w:tc>
            </w:tr>
            <w:tr w:rsidR="00C61455" w:rsidRPr="00235F48" w:rsidTr="000C0C73">
              <w:tc>
                <w:tcPr>
                  <w:tcW w:w="2129" w:type="dxa"/>
                </w:tcPr>
                <w:p w:rsidR="00C61455" w:rsidRPr="00235F48" w:rsidRDefault="00C61455" w:rsidP="00C61455">
                  <w:pPr>
                    <w:rPr>
                      <w:b/>
                    </w:rPr>
                  </w:pPr>
                  <w:r w:rsidRPr="00235F48">
                    <w:rPr>
                      <w:b/>
                    </w:rPr>
                    <w:t xml:space="preserve">&lt;subjectHead&gt; </w:t>
                  </w:r>
                </w:p>
                <w:p w:rsidR="00C61455" w:rsidRPr="00235F48" w:rsidRDefault="00C61455" w:rsidP="00C61455">
                  <w:pPr>
                    <w:rPr>
                      <w:b/>
                    </w:rPr>
                  </w:pPr>
                  <w:r w:rsidRPr="00235F48">
                    <w:rPr>
                      <w:b/>
                    </w:rPr>
                    <w:t>subject heading</w:t>
                  </w:r>
                </w:p>
              </w:tc>
              <w:tc>
                <w:tcPr>
                  <w:tcW w:w="4681" w:type="dxa"/>
                </w:tcPr>
                <w:p w:rsidR="00C61455" w:rsidRPr="00235F48" w:rsidRDefault="00C61455" w:rsidP="00C61455">
                  <w:r w:rsidRPr="00235F48">
                    <w:t>Add as a container for a grouping of information.</w:t>
                  </w:r>
                  <w:r w:rsidR="00BF130B" w:rsidRPr="00235F48">
                    <w:t xml:space="preserve"> You can have as many &lt;subjectHead&gt; elements as is required.</w:t>
                  </w:r>
                </w:p>
              </w:tc>
            </w:tr>
          </w:tbl>
          <w:p w:rsidR="00C61455" w:rsidRPr="00235F48" w:rsidRDefault="00C61455" w:rsidP="000C0C73"/>
        </w:tc>
      </w:tr>
    </w:tbl>
    <w:p w:rsidR="00787C60" w:rsidRPr="00235F48" w:rsidRDefault="00787C60" w:rsidP="00936C79"/>
    <w:p w:rsidR="00C61455" w:rsidRPr="00235F48" w:rsidRDefault="00C61455" w:rsidP="00936C79">
      <w:r w:rsidRPr="00235F48">
        <w:t>The main content of a subject scheme is inside the &lt;subjectHead&gt; element.</w:t>
      </w:r>
    </w:p>
    <w:p w:rsidR="00C61455" w:rsidRPr="00235F48" w:rsidRDefault="00C61455" w:rsidP="00936C79"/>
    <w:tbl>
      <w:tblPr>
        <w:tblStyle w:val="TableGrid"/>
        <w:tblW w:w="0" w:type="auto"/>
        <w:tblCellMar>
          <w:top w:w="113" w:type="dxa"/>
          <w:bottom w:w="113" w:type="dxa"/>
        </w:tblCellMar>
        <w:tblLook w:val="04A0" w:firstRow="1" w:lastRow="0" w:firstColumn="1" w:lastColumn="0" w:noHBand="0" w:noVBand="1"/>
      </w:tblPr>
      <w:tblGrid>
        <w:gridCol w:w="1980"/>
        <w:gridCol w:w="7036"/>
      </w:tblGrid>
      <w:tr w:rsidR="00C61455" w:rsidRPr="00235F48" w:rsidTr="000C0C73">
        <w:tc>
          <w:tcPr>
            <w:tcW w:w="1980" w:type="dxa"/>
            <w:shd w:val="clear" w:color="auto" w:fill="FBE4D5" w:themeFill="accent2" w:themeFillTint="33"/>
          </w:tcPr>
          <w:p w:rsidR="00C61455" w:rsidRPr="00235F48" w:rsidRDefault="00C61455" w:rsidP="000C0C73">
            <w:pPr>
              <w:rPr>
                <w:b/>
              </w:rPr>
            </w:pPr>
            <w:r w:rsidRPr="00235F48">
              <w:rPr>
                <w:b/>
              </w:rPr>
              <w:t>Element</w:t>
            </w:r>
          </w:p>
        </w:tc>
        <w:tc>
          <w:tcPr>
            <w:tcW w:w="7036" w:type="dxa"/>
            <w:shd w:val="clear" w:color="auto" w:fill="FBE4D5" w:themeFill="accent2" w:themeFillTint="33"/>
          </w:tcPr>
          <w:p w:rsidR="00C61455" w:rsidRPr="00235F48" w:rsidRDefault="00C61455" w:rsidP="000C0C73">
            <w:pPr>
              <w:rPr>
                <w:b/>
              </w:rPr>
            </w:pPr>
            <w:r w:rsidRPr="00235F48">
              <w:rPr>
                <w:b/>
              </w:rPr>
              <w:t>Guidance</w:t>
            </w:r>
          </w:p>
        </w:tc>
      </w:tr>
      <w:tr w:rsidR="00C61455" w:rsidRPr="00235F48" w:rsidTr="000C0C73">
        <w:tc>
          <w:tcPr>
            <w:tcW w:w="1980" w:type="dxa"/>
          </w:tcPr>
          <w:p w:rsidR="00C61455" w:rsidRPr="00235F48" w:rsidRDefault="00C61455" w:rsidP="000C0C73">
            <w:pPr>
              <w:rPr>
                <w:b/>
              </w:rPr>
            </w:pPr>
            <w:r w:rsidRPr="00235F48">
              <w:rPr>
                <w:b/>
              </w:rPr>
              <w:t xml:space="preserve">&lt;subjectHead&gt; </w:t>
            </w:r>
          </w:p>
          <w:p w:rsidR="00C61455" w:rsidRPr="00235F48" w:rsidRDefault="00C61455" w:rsidP="000C0C73">
            <w:pPr>
              <w:rPr>
                <w:b/>
              </w:rPr>
            </w:pPr>
            <w:r w:rsidRPr="00235F48">
              <w:rPr>
                <w:b/>
              </w:rPr>
              <w:t>subject heading</w:t>
            </w:r>
          </w:p>
        </w:tc>
        <w:tc>
          <w:tcPr>
            <w:tcW w:w="7036" w:type="dxa"/>
          </w:tcPr>
          <w:p w:rsidR="00C61455" w:rsidRPr="00235F48" w:rsidRDefault="00C61455" w:rsidP="000C0C73">
            <w:r w:rsidRPr="00235F48">
              <w:t xml:space="preserve">Add as a container for a grouping of information. </w:t>
            </w:r>
          </w:p>
          <w:p w:rsidR="00C61455" w:rsidRPr="00235F48" w:rsidRDefault="00C61455" w:rsidP="000C0C73"/>
          <w:p w:rsidR="00C61455" w:rsidRPr="00235F48" w:rsidRDefault="00C61455" w:rsidP="000C0C73">
            <w:r w:rsidRPr="00235F48">
              <w:t>Nest the following inside &lt;subjectHead&gt;:</w:t>
            </w:r>
          </w:p>
          <w:p w:rsidR="00C61455" w:rsidRPr="00235F48" w:rsidRDefault="00C61455" w:rsidP="000C0C73"/>
          <w:tbl>
            <w:tblPr>
              <w:tblStyle w:val="TableGrid"/>
              <w:tblW w:w="0" w:type="auto"/>
              <w:tblCellMar>
                <w:top w:w="113" w:type="dxa"/>
                <w:bottom w:w="113" w:type="dxa"/>
              </w:tblCellMar>
              <w:tblLook w:val="04A0" w:firstRow="1" w:lastRow="0" w:firstColumn="1" w:lastColumn="0" w:noHBand="0" w:noVBand="1"/>
            </w:tblPr>
            <w:tblGrid>
              <w:gridCol w:w="2129"/>
              <w:gridCol w:w="4681"/>
            </w:tblGrid>
            <w:tr w:rsidR="00C61455" w:rsidRPr="00235F48" w:rsidTr="000C0C73">
              <w:tc>
                <w:tcPr>
                  <w:tcW w:w="2129" w:type="dxa"/>
                  <w:shd w:val="clear" w:color="auto" w:fill="FBE4D5" w:themeFill="accent2" w:themeFillTint="33"/>
                </w:tcPr>
                <w:p w:rsidR="00C61455" w:rsidRPr="00235F48" w:rsidRDefault="00C61455" w:rsidP="000C0C73">
                  <w:pPr>
                    <w:rPr>
                      <w:b/>
                    </w:rPr>
                  </w:pPr>
                  <w:r w:rsidRPr="00235F48">
                    <w:rPr>
                      <w:b/>
                    </w:rPr>
                    <w:t>Element</w:t>
                  </w:r>
                </w:p>
              </w:tc>
              <w:tc>
                <w:tcPr>
                  <w:tcW w:w="4681" w:type="dxa"/>
                  <w:shd w:val="clear" w:color="auto" w:fill="FBE4D5" w:themeFill="accent2" w:themeFillTint="33"/>
                </w:tcPr>
                <w:p w:rsidR="00C61455" w:rsidRPr="00235F48" w:rsidRDefault="00C61455" w:rsidP="000C0C73">
                  <w:pPr>
                    <w:rPr>
                      <w:b/>
                    </w:rPr>
                  </w:pPr>
                  <w:r w:rsidRPr="00235F48">
                    <w:rPr>
                      <w:b/>
                    </w:rPr>
                    <w:t>Guidance</w:t>
                  </w:r>
                </w:p>
              </w:tc>
            </w:tr>
            <w:tr w:rsidR="00C61455" w:rsidRPr="00235F48" w:rsidTr="000C0C73">
              <w:tc>
                <w:tcPr>
                  <w:tcW w:w="2129" w:type="dxa"/>
                </w:tcPr>
                <w:p w:rsidR="00C61455" w:rsidRPr="00235F48" w:rsidRDefault="00C61455" w:rsidP="000C0C73">
                  <w:pPr>
                    <w:rPr>
                      <w:b/>
                    </w:rPr>
                  </w:pPr>
                  <w:r w:rsidRPr="00235F48">
                    <w:rPr>
                      <w:b/>
                    </w:rPr>
                    <w:t xml:space="preserve">&lt;subjectHeadMeta&gt; </w:t>
                  </w:r>
                </w:p>
                <w:p w:rsidR="00C61455" w:rsidRPr="00235F48" w:rsidRDefault="00C61455" w:rsidP="000C0C73">
                  <w:pPr>
                    <w:rPr>
                      <w:b/>
                    </w:rPr>
                  </w:pPr>
                  <w:r w:rsidRPr="00235F48">
                    <w:rPr>
                      <w:b/>
                    </w:rPr>
                    <w:t>subject heading metadata</w:t>
                  </w:r>
                </w:p>
              </w:tc>
              <w:tc>
                <w:tcPr>
                  <w:tcW w:w="4681" w:type="dxa"/>
                </w:tcPr>
                <w:p w:rsidR="00C61455" w:rsidRPr="00235F48" w:rsidRDefault="00C61455" w:rsidP="000C0C73">
                  <w:r w:rsidRPr="00235F48">
                    <w:t xml:space="preserve">Add as a container for a title. </w:t>
                  </w:r>
                </w:p>
                <w:p w:rsidR="00C61455" w:rsidRPr="00235F48" w:rsidRDefault="00C61455" w:rsidP="000C0C73"/>
                <w:p w:rsidR="00C61455" w:rsidRPr="00235F48" w:rsidRDefault="00C61455" w:rsidP="000C0C73">
                  <w:r w:rsidRPr="00235F48">
                    <w:t>Nest the following inside &lt;subjectHeadMeta&gt;:</w:t>
                  </w:r>
                </w:p>
                <w:p w:rsidR="00C61455" w:rsidRPr="00235F48" w:rsidRDefault="00C61455" w:rsidP="000C0C73"/>
                <w:p w:rsidR="00C61455" w:rsidRPr="00235F48" w:rsidRDefault="00C61455" w:rsidP="000C0C73">
                  <w:pPr>
                    <w:rPr>
                      <w:b/>
                    </w:rPr>
                  </w:pPr>
                  <w:r w:rsidRPr="00235F48">
                    <w:rPr>
                      <w:b/>
                    </w:rPr>
                    <w:t>&lt;navtitle&gt;</w:t>
                  </w:r>
                </w:p>
                <w:p w:rsidR="00C61455" w:rsidRPr="00235F48" w:rsidRDefault="00C61455" w:rsidP="000C0C73">
                  <w:r w:rsidRPr="00235F48">
                    <w:t>navigation title</w:t>
                  </w:r>
                </w:p>
                <w:p w:rsidR="00C61455" w:rsidRPr="00235F48" w:rsidRDefault="00C61455" w:rsidP="000C0C73">
                  <w:r w:rsidRPr="00235F48">
                    <w:t xml:space="preserve">Write a name for the grouping of information, for example, “Electrified Lines” or “Lineside Equipment”. </w:t>
                  </w:r>
                </w:p>
                <w:p w:rsidR="00C61455" w:rsidRPr="00235F48" w:rsidRDefault="00C61455" w:rsidP="000C0C73"/>
                <w:p w:rsidR="00C61455" w:rsidRPr="00235F48" w:rsidRDefault="00C61455" w:rsidP="000C0C73">
                  <w:pPr>
                    <w:rPr>
                      <w:b/>
                    </w:rPr>
                  </w:pPr>
                  <w:r w:rsidRPr="00235F48">
                    <w:rPr>
                      <w:b/>
                    </w:rPr>
                    <w:t>&lt;subjectdef&gt;</w:t>
                  </w:r>
                </w:p>
                <w:p w:rsidR="00C61455" w:rsidRPr="00235F48" w:rsidRDefault="00C61455" w:rsidP="000C0C73">
                  <w:r w:rsidRPr="00235F48">
                    <w:t xml:space="preserve">subject definition </w:t>
                  </w:r>
                </w:p>
                <w:p w:rsidR="00C61455" w:rsidRPr="00235F48" w:rsidRDefault="00C61455" w:rsidP="000C0C73">
                  <w:r w:rsidRPr="00235F48">
                    <w:t xml:space="preserve">Add a link to the glossary topic using the </w:t>
                  </w:r>
                  <w:r w:rsidRPr="00235F48">
                    <w:rPr>
                      <w:rStyle w:val="AttributeChar"/>
                    </w:rPr>
                    <w:t>@href</w:t>
                  </w:r>
                  <w:r w:rsidRPr="00235F48">
                    <w:t xml:space="preserve"> attribute as you would add any topicref. Assign a unique </w:t>
                  </w:r>
                  <w:r w:rsidRPr="00235F48">
                    <w:rPr>
                      <w:rStyle w:val="AttributeChar"/>
                    </w:rPr>
                    <w:t>@keys</w:t>
                  </w:r>
                  <w:r w:rsidRPr="00235F48">
                    <w:t xml:space="preserve"> attribute to each &lt;subjectdef&gt;. It is best practice to use the term also as the </w:t>
                  </w:r>
                  <w:r w:rsidRPr="00235F48">
                    <w:rPr>
                      <w:rStyle w:val="AttributeChar"/>
                    </w:rPr>
                    <w:t>@keys</w:t>
                  </w:r>
                  <w:r w:rsidRPr="00235F48">
                    <w:t xml:space="preserve"> attribute. For example, the </w:t>
                  </w:r>
                  <w:r w:rsidRPr="00235F48">
                    <w:rPr>
                      <w:rStyle w:val="AttributeChar"/>
                    </w:rPr>
                    <w:t>@keys</w:t>
                  </w:r>
                  <w:r w:rsidRPr="00235F48">
                    <w:t xml:space="preserve"> attribute for the glossary topic for the term “Isolated” would be “Isolated”, and the </w:t>
                  </w:r>
                  <w:r w:rsidRPr="00235F48">
                    <w:rPr>
                      <w:rStyle w:val="AttributeChar"/>
                    </w:rPr>
                    <w:t>@keys</w:t>
                  </w:r>
                  <w:r w:rsidRPr="00235F48">
                    <w:t xml:space="preserve"> attribute for the glossary topic for the term “Conductor rail” would be “ConductorRail” </w:t>
                  </w:r>
                </w:p>
              </w:tc>
            </w:tr>
          </w:tbl>
          <w:p w:rsidR="00C61455" w:rsidRPr="00235F48" w:rsidRDefault="00C61455" w:rsidP="000C0C73"/>
        </w:tc>
      </w:tr>
    </w:tbl>
    <w:p w:rsidR="00C61455" w:rsidRDefault="00C61455" w:rsidP="00936C79"/>
    <w:p w:rsidR="00552FDE" w:rsidRDefault="00552FDE" w:rsidP="00936C79"/>
    <w:p w:rsidR="00787C60" w:rsidRPr="00235F48" w:rsidRDefault="00743BBB" w:rsidP="00936C79">
      <w:pPr>
        <w:rPr>
          <w:b/>
        </w:rPr>
      </w:pPr>
      <w:r w:rsidRPr="00235F48">
        <w:rPr>
          <w:b/>
        </w:rPr>
        <w:t>DITA example:</w:t>
      </w:r>
    </w:p>
    <w:p w:rsidR="00787C60" w:rsidRDefault="002D6411" w:rsidP="002D6411">
      <w:pPr>
        <w:shd w:val="clear" w:color="auto" w:fill="FFFFFF"/>
        <w:autoSpaceDE w:val="0"/>
        <w:autoSpaceDN w:val="0"/>
        <w:adjustRightInd w:val="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&lt;subjectScheme</w:t>
      </w:r>
      <w:r w:rsidR="00774C4E" w:rsidRPr="00774C4E">
        <w:rPr>
          <w:rFonts w:ascii="Courier New" w:hAnsi="Courier New" w:cs="Courier New"/>
          <w:color w:val="000096"/>
          <w:sz w:val="18"/>
          <w:szCs w:val="24"/>
          <w:highlight w:val="white"/>
        </w:rPr>
        <w:t xml:space="preserve"> </w:t>
      </w:r>
      <w:r w:rsidR="00774C4E" w:rsidRPr="00774C4E">
        <w:rPr>
          <w:rFonts w:ascii="Courier New" w:hAnsi="Courier New" w:cs="Courier New"/>
          <w:color w:val="F5844C"/>
          <w:sz w:val="20"/>
          <w:highlight w:val="white"/>
        </w:rPr>
        <w:t>outputclass</w:t>
      </w:r>
      <w:r w:rsidR="00774C4E" w:rsidRPr="00774C4E">
        <w:rPr>
          <w:rFonts w:ascii="Courier New" w:hAnsi="Courier New" w:cs="Courier New"/>
          <w:color w:val="FF8040"/>
          <w:sz w:val="20"/>
          <w:highlight w:val="white"/>
        </w:rPr>
        <w:t>=</w:t>
      </w:r>
      <w:r w:rsidR="00774C4E" w:rsidRPr="00774C4E">
        <w:rPr>
          <w:rFonts w:ascii="Courier New" w:hAnsi="Courier New" w:cs="Courier New"/>
          <w:color w:val="993300"/>
          <w:sz w:val="20"/>
          <w:highlight w:val="white"/>
        </w:rPr>
        <w:t>"</w:t>
      </w:r>
      <w:r w:rsidR="00832B2B">
        <w:rPr>
          <w:rFonts w:ascii="Courier New" w:hAnsi="Courier New" w:cs="Courier New"/>
          <w:color w:val="993300"/>
          <w:sz w:val="20"/>
          <w:highlight w:val="white"/>
        </w:rPr>
        <w:t>glossary</w:t>
      </w:r>
      <w:r w:rsidR="00774C4E" w:rsidRPr="00774C4E">
        <w:rPr>
          <w:rFonts w:ascii="Courier New" w:hAnsi="Courier New" w:cs="Courier New"/>
          <w:color w:val="993300"/>
          <w:sz w:val="20"/>
          <w:highlight w:val="white"/>
        </w:rPr>
        <w:t>"</w:t>
      </w:r>
      <w:r w:rsidRPr="002D6411">
        <w:rPr>
          <w:rFonts w:ascii="Courier New" w:hAnsi="Courier New" w:cs="Courier New"/>
          <w:color w:val="000096"/>
          <w:sz w:val="20"/>
          <w:szCs w:val="24"/>
          <w:highlight w:val="white"/>
        </w:rPr>
        <w:t>&gt;</w:t>
      </w:r>
    </w:p>
    <w:p w:rsidR="00787C60" w:rsidRDefault="002D6411" w:rsidP="002D6411">
      <w:pPr>
        <w:shd w:val="clear" w:color="auto" w:fill="FFFFFF"/>
        <w:autoSpaceDE w:val="0"/>
        <w:autoSpaceDN w:val="0"/>
        <w:adjustRightInd w:val="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&lt;title&gt;</w:t>
      </w:r>
      <w:r w:rsidRPr="002D6411">
        <w:rPr>
          <w:rFonts w:ascii="Courier New" w:hAnsi="Courier New" w:cs="Courier New"/>
          <w:color w:val="000000"/>
          <w:sz w:val="20"/>
          <w:szCs w:val="24"/>
          <w:highlight w:val="white"/>
        </w:rPr>
        <w:t>Glossary</w:t>
      </w:r>
      <w:r w:rsidRPr="002D6411">
        <w:rPr>
          <w:rFonts w:ascii="Courier New" w:hAnsi="Courier New" w:cs="Courier New"/>
          <w:color w:val="000096"/>
          <w:sz w:val="20"/>
          <w:szCs w:val="24"/>
          <w:highlight w:val="white"/>
        </w:rPr>
        <w:t>&lt;/title&gt;</w:t>
      </w:r>
    </w:p>
    <w:p w:rsidR="00787C60" w:rsidRDefault="002D6411" w:rsidP="002D6411">
      <w:pPr>
        <w:shd w:val="clear" w:color="auto" w:fill="FFFFFF"/>
        <w:autoSpaceDE w:val="0"/>
        <w:autoSpaceDN w:val="0"/>
        <w:adjustRightInd w:val="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&lt;subjectHead&gt;</w:t>
      </w:r>
    </w:p>
    <w:p w:rsidR="00787C60" w:rsidRDefault="002D6411" w:rsidP="00787C60">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&lt;subjectHeadMeta&gt;</w:t>
      </w:r>
    </w:p>
    <w:p w:rsidR="00FA707B" w:rsidRDefault="002D6411" w:rsidP="00FA707B">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&lt;navtitle&gt;</w:t>
      </w:r>
      <w:r w:rsidR="00743BBB">
        <w:rPr>
          <w:rFonts w:ascii="Courier New" w:hAnsi="Courier New" w:cs="Courier New"/>
          <w:color w:val="000000"/>
          <w:sz w:val="20"/>
          <w:szCs w:val="24"/>
          <w:highlight w:val="white"/>
        </w:rPr>
        <w:t>Electrified L</w:t>
      </w:r>
      <w:r w:rsidRPr="002D6411">
        <w:rPr>
          <w:rFonts w:ascii="Courier New" w:hAnsi="Courier New" w:cs="Courier New"/>
          <w:color w:val="000000"/>
          <w:sz w:val="20"/>
          <w:szCs w:val="24"/>
          <w:highlight w:val="white"/>
        </w:rPr>
        <w:t>ines</w:t>
      </w:r>
      <w:r w:rsidRPr="002D6411">
        <w:rPr>
          <w:rFonts w:ascii="Courier New" w:hAnsi="Courier New" w:cs="Courier New"/>
          <w:color w:val="000096"/>
          <w:sz w:val="20"/>
          <w:szCs w:val="24"/>
          <w:highlight w:val="white"/>
        </w:rPr>
        <w:t>&lt;/navtitle&gt;</w:t>
      </w:r>
    </w:p>
    <w:p w:rsidR="00FA707B" w:rsidRDefault="002D6411" w:rsidP="00787C60">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&lt;/subjectHeadMeta&gt;</w:t>
      </w:r>
    </w:p>
    <w:p w:rsidR="00FA707B" w:rsidRDefault="002D6411" w:rsidP="00787C60">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&lt;subjectdef</w:t>
      </w:r>
      <w:r w:rsidRPr="002D6411">
        <w:rPr>
          <w:rFonts w:ascii="Courier New" w:hAnsi="Courier New" w:cs="Courier New"/>
          <w:color w:val="F5844C"/>
          <w:sz w:val="20"/>
          <w:szCs w:val="24"/>
          <w:highlight w:val="white"/>
        </w:rPr>
        <w:t xml:space="preserve"> href</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"glossary_topics/glossentry_conductor_rail.dita"</w:t>
      </w:r>
      <w:r w:rsidR="00FA707B">
        <w:rPr>
          <w:rFonts w:ascii="Courier New" w:hAnsi="Courier New" w:cs="Courier New"/>
          <w:color w:val="000000"/>
          <w:sz w:val="20"/>
          <w:szCs w:val="24"/>
          <w:highlight w:val="white"/>
        </w:rPr>
        <w:t xml:space="preserve"> </w:t>
      </w:r>
    </w:p>
    <w:p w:rsidR="00FA707B" w:rsidRDefault="002D6411" w:rsidP="00787C60">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F5844C"/>
          <w:sz w:val="20"/>
          <w:szCs w:val="24"/>
          <w:highlight w:val="white"/>
        </w:rPr>
        <w:t>keys</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"ConductorRail"</w:t>
      </w:r>
      <w:r w:rsidRPr="002D6411">
        <w:rPr>
          <w:rFonts w:ascii="Courier New" w:hAnsi="Courier New" w:cs="Courier New"/>
          <w:color w:val="000096"/>
          <w:sz w:val="20"/>
          <w:szCs w:val="24"/>
          <w:highlight w:val="white"/>
        </w:rPr>
        <w:t>/&gt;</w:t>
      </w:r>
    </w:p>
    <w:p w:rsidR="00FA707B" w:rsidRDefault="002D6411" w:rsidP="00FA707B">
      <w:pPr>
        <w:shd w:val="clear" w:color="auto" w:fill="FFFFFF"/>
        <w:autoSpaceDE w:val="0"/>
        <w:autoSpaceDN w:val="0"/>
        <w:adjustRightInd w:val="0"/>
        <w:ind w:left="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&lt;subjectdef</w:t>
      </w:r>
      <w:r w:rsidRPr="002D6411">
        <w:rPr>
          <w:rFonts w:ascii="Courier New" w:hAnsi="Courier New" w:cs="Courier New"/>
          <w:color w:val="F5844C"/>
          <w:sz w:val="20"/>
          <w:szCs w:val="24"/>
          <w:highlight w:val="white"/>
        </w:rPr>
        <w:t xml:space="preserve"> href</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"glossary_topics/glossentry_earthed.dita"</w:t>
      </w:r>
      <w:r w:rsidR="00FA707B">
        <w:rPr>
          <w:rFonts w:ascii="Courier New" w:hAnsi="Courier New" w:cs="Courier New"/>
          <w:color w:val="000000"/>
          <w:sz w:val="20"/>
          <w:szCs w:val="24"/>
          <w:highlight w:val="white"/>
        </w:rPr>
        <w:t xml:space="preserve"> </w:t>
      </w:r>
      <w:r w:rsidRPr="002D6411">
        <w:rPr>
          <w:rFonts w:ascii="Courier New" w:hAnsi="Courier New" w:cs="Courier New"/>
          <w:color w:val="F5844C"/>
          <w:sz w:val="20"/>
          <w:szCs w:val="24"/>
          <w:highlight w:val="white"/>
        </w:rPr>
        <w:t>keys</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"Earthed"</w:t>
      </w:r>
      <w:r w:rsidRPr="002D6411">
        <w:rPr>
          <w:rFonts w:ascii="Courier New" w:hAnsi="Courier New" w:cs="Courier New"/>
          <w:color w:val="000096"/>
          <w:sz w:val="20"/>
          <w:szCs w:val="24"/>
          <w:highlight w:val="white"/>
        </w:rPr>
        <w:t>/&gt;</w:t>
      </w:r>
    </w:p>
    <w:p w:rsidR="00FA707B" w:rsidRDefault="002D6411" w:rsidP="00FA707B">
      <w:pPr>
        <w:shd w:val="clear" w:color="auto" w:fill="FFFFFF"/>
        <w:autoSpaceDE w:val="0"/>
        <w:autoSpaceDN w:val="0"/>
        <w:adjustRightInd w:val="0"/>
        <w:ind w:left="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&lt;subjectdef</w:t>
      </w:r>
      <w:r w:rsidRPr="002D6411">
        <w:rPr>
          <w:rFonts w:ascii="Courier New" w:hAnsi="Courier New" w:cs="Courier New"/>
          <w:color w:val="F5844C"/>
          <w:sz w:val="20"/>
          <w:szCs w:val="24"/>
          <w:highlight w:val="white"/>
        </w:rPr>
        <w:t xml:space="preserve"> keys</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"Isolated"</w:t>
      </w:r>
      <w:r w:rsidR="00FA707B">
        <w:rPr>
          <w:rFonts w:ascii="Courier New" w:hAnsi="Courier New" w:cs="Courier New"/>
          <w:color w:val="993300"/>
          <w:sz w:val="20"/>
          <w:szCs w:val="24"/>
          <w:highlight w:val="white"/>
        </w:rPr>
        <w:t xml:space="preserve"> </w:t>
      </w:r>
      <w:r w:rsidRPr="002D6411">
        <w:rPr>
          <w:rFonts w:ascii="Courier New" w:hAnsi="Courier New" w:cs="Courier New"/>
          <w:color w:val="F5844C"/>
          <w:sz w:val="20"/>
          <w:szCs w:val="24"/>
          <w:highlight w:val="white"/>
        </w:rPr>
        <w:t>href</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"glossary_topics/glossentry_isolated.dita"</w:t>
      </w:r>
      <w:r w:rsidRPr="002D6411">
        <w:rPr>
          <w:rFonts w:ascii="Courier New" w:hAnsi="Courier New" w:cs="Courier New"/>
          <w:color w:val="000096"/>
          <w:sz w:val="20"/>
          <w:szCs w:val="24"/>
          <w:highlight w:val="white"/>
        </w:rPr>
        <w:t>/&gt;</w:t>
      </w:r>
    </w:p>
    <w:p w:rsidR="00FA707B" w:rsidRDefault="002D6411" w:rsidP="00FA707B">
      <w:pPr>
        <w:shd w:val="clear" w:color="auto" w:fill="FFFFFF"/>
        <w:autoSpaceDE w:val="0"/>
        <w:autoSpaceDN w:val="0"/>
        <w:adjustRightInd w:val="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&lt;/subjectHead&gt;</w:t>
      </w:r>
    </w:p>
    <w:p w:rsidR="00FA707B" w:rsidRDefault="002D6411" w:rsidP="00FA707B">
      <w:pPr>
        <w:shd w:val="clear" w:color="auto" w:fill="FFFFFF"/>
        <w:autoSpaceDE w:val="0"/>
        <w:autoSpaceDN w:val="0"/>
        <w:adjustRightInd w:val="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&lt;subjectHead&gt;</w:t>
      </w:r>
    </w:p>
    <w:p w:rsidR="00FA707B" w:rsidRDefault="002D6411" w:rsidP="00FA707B">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&lt;subjectHeadMeta&gt;</w:t>
      </w:r>
    </w:p>
    <w:p w:rsidR="00FA707B" w:rsidRDefault="002D6411" w:rsidP="00FA707B">
      <w:pPr>
        <w:shd w:val="clear" w:color="auto" w:fill="FFFFFF"/>
        <w:autoSpaceDE w:val="0"/>
        <w:autoSpaceDN w:val="0"/>
        <w:adjustRightInd w:val="0"/>
        <w:ind w:left="720"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&lt;navtitle&gt;</w:t>
      </w:r>
      <w:r w:rsidRPr="002D6411">
        <w:rPr>
          <w:rFonts w:ascii="Courier New" w:hAnsi="Courier New" w:cs="Courier New"/>
          <w:color w:val="000000"/>
          <w:sz w:val="20"/>
          <w:szCs w:val="24"/>
          <w:highlight w:val="white"/>
        </w:rPr>
        <w:t>Engineering Work</w:t>
      </w:r>
      <w:r w:rsidRPr="002D6411">
        <w:rPr>
          <w:rFonts w:ascii="Courier New" w:hAnsi="Courier New" w:cs="Courier New"/>
          <w:color w:val="000096"/>
          <w:sz w:val="20"/>
          <w:szCs w:val="24"/>
          <w:highlight w:val="white"/>
        </w:rPr>
        <w:t>&lt;/navtitle&gt;</w:t>
      </w:r>
    </w:p>
    <w:p w:rsidR="00FA707B" w:rsidRDefault="002D6411" w:rsidP="00FA707B">
      <w:pPr>
        <w:shd w:val="clear" w:color="auto" w:fill="FFFFFF"/>
        <w:autoSpaceDE w:val="0"/>
        <w:autoSpaceDN w:val="0"/>
        <w:adjustRightInd w:val="0"/>
        <w:ind w:firstLine="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&lt;/subjectHeadMeta&gt;</w:t>
      </w:r>
    </w:p>
    <w:p w:rsidR="00FA707B" w:rsidRDefault="002D6411" w:rsidP="00FA707B">
      <w:pPr>
        <w:shd w:val="clear" w:color="auto" w:fill="FFFFFF"/>
        <w:autoSpaceDE w:val="0"/>
        <w:autoSpaceDN w:val="0"/>
        <w:adjustRightInd w:val="0"/>
        <w:ind w:left="720"/>
        <w:rPr>
          <w:rFonts w:ascii="Courier New" w:hAnsi="Courier New" w:cs="Courier New"/>
          <w:color w:val="000000"/>
          <w:sz w:val="20"/>
          <w:szCs w:val="24"/>
          <w:highlight w:val="white"/>
        </w:rPr>
      </w:pPr>
      <w:r w:rsidRPr="002D6411">
        <w:rPr>
          <w:rFonts w:ascii="Courier New" w:hAnsi="Courier New" w:cs="Courier New"/>
          <w:color w:val="000096"/>
          <w:sz w:val="20"/>
          <w:szCs w:val="24"/>
          <w:highlight w:val="white"/>
        </w:rPr>
        <w:t>&lt;subjectdef</w:t>
      </w:r>
      <w:r w:rsidRPr="002D6411">
        <w:rPr>
          <w:rFonts w:ascii="Courier New" w:hAnsi="Courier New" w:cs="Courier New"/>
          <w:color w:val="F5844C"/>
          <w:sz w:val="20"/>
          <w:szCs w:val="24"/>
          <w:highlight w:val="white"/>
        </w:rPr>
        <w:t xml:space="preserve"> keys</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"AffectNormalPassageOfTrains"</w:t>
      </w:r>
      <w:r w:rsidRPr="002D6411">
        <w:rPr>
          <w:rFonts w:ascii="Courier New" w:hAnsi="Courier New" w:cs="Courier New"/>
          <w:color w:val="000000"/>
          <w:sz w:val="20"/>
          <w:szCs w:val="24"/>
          <w:highlight w:val="white"/>
        </w:rPr>
        <w:br/>
      </w:r>
      <w:r w:rsidRPr="002D6411">
        <w:rPr>
          <w:rFonts w:ascii="Courier New" w:hAnsi="Courier New" w:cs="Courier New"/>
          <w:color w:val="F5844C"/>
          <w:sz w:val="20"/>
          <w:szCs w:val="24"/>
          <w:highlight w:val="white"/>
        </w:rPr>
        <w:t>href</w:t>
      </w:r>
      <w:r w:rsidRPr="002D6411">
        <w:rPr>
          <w:rFonts w:ascii="Courier New" w:hAnsi="Courier New" w:cs="Courier New"/>
          <w:color w:val="FF8040"/>
          <w:sz w:val="20"/>
          <w:szCs w:val="24"/>
          <w:highlight w:val="white"/>
        </w:rPr>
        <w:t>=</w:t>
      </w:r>
      <w:r w:rsidRPr="002D6411">
        <w:rPr>
          <w:rFonts w:ascii="Courier New" w:hAnsi="Courier New" w:cs="Courier New"/>
          <w:color w:val="993300"/>
          <w:sz w:val="20"/>
          <w:szCs w:val="24"/>
          <w:highlight w:val="white"/>
        </w:rPr>
        <w:t>"glossary_topics/glossentry_affect</w:t>
      </w:r>
      <w:r w:rsidR="00FA707B">
        <w:rPr>
          <w:rFonts w:ascii="Courier New" w:hAnsi="Courier New" w:cs="Courier New"/>
          <w:color w:val="993300"/>
          <w:sz w:val="20"/>
          <w:szCs w:val="24"/>
          <w:highlight w:val="white"/>
        </w:rPr>
        <w:t>_normal_passage_of_trains.dita</w:t>
      </w:r>
      <w:r w:rsidRPr="002D6411">
        <w:rPr>
          <w:rFonts w:ascii="Courier New" w:hAnsi="Courier New" w:cs="Courier New"/>
          <w:color w:val="993300"/>
          <w:sz w:val="20"/>
          <w:szCs w:val="24"/>
          <w:highlight w:val="white"/>
        </w:rPr>
        <w:t>"</w:t>
      </w:r>
      <w:r w:rsidRPr="002D6411">
        <w:rPr>
          <w:rFonts w:ascii="Courier New" w:hAnsi="Courier New" w:cs="Courier New"/>
          <w:color w:val="000096"/>
          <w:sz w:val="20"/>
          <w:szCs w:val="24"/>
          <w:highlight w:val="white"/>
        </w:rPr>
        <w:t>/&gt;</w:t>
      </w:r>
    </w:p>
    <w:p w:rsidR="002D6411" w:rsidRPr="002D6411" w:rsidRDefault="002D6411" w:rsidP="00FA707B">
      <w:pPr>
        <w:shd w:val="clear" w:color="auto" w:fill="FFFFFF"/>
        <w:autoSpaceDE w:val="0"/>
        <w:autoSpaceDN w:val="0"/>
        <w:adjustRightInd w:val="0"/>
        <w:rPr>
          <w:rFonts w:ascii="Courier New" w:hAnsi="Courier New" w:cs="Courier New"/>
          <w:sz w:val="20"/>
          <w:szCs w:val="24"/>
          <w:highlight w:val="white"/>
        </w:rPr>
      </w:pPr>
      <w:r w:rsidRPr="002D6411">
        <w:rPr>
          <w:rFonts w:ascii="Courier New" w:hAnsi="Courier New" w:cs="Courier New"/>
          <w:color w:val="000096"/>
          <w:sz w:val="20"/>
          <w:szCs w:val="24"/>
          <w:highlight w:val="white"/>
        </w:rPr>
        <w:t>&lt;/subjectHead&gt;</w:t>
      </w:r>
      <w:r w:rsidRPr="002D6411">
        <w:rPr>
          <w:rFonts w:ascii="Courier New" w:hAnsi="Courier New" w:cs="Courier New"/>
          <w:color w:val="000000"/>
          <w:sz w:val="20"/>
          <w:szCs w:val="24"/>
          <w:highlight w:val="white"/>
        </w:rPr>
        <w:br/>
      </w:r>
      <w:r w:rsidRPr="002D6411">
        <w:rPr>
          <w:rFonts w:ascii="Courier New" w:hAnsi="Courier New" w:cs="Courier New"/>
          <w:color w:val="000096"/>
          <w:sz w:val="20"/>
          <w:szCs w:val="24"/>
          <w:highlight w:val="white"/>
        </w:rPr>
        <w:t>&lt;/subjectScheme&gt;</w:t>
      </w:r>
    </w:p>
    <w:p w:rsidR="0007200A" w:rsidRPr="00DE2496" w:rsidRDefault="0007200A" w:rsidP="0007200A">
      <w:pPr>
        <w:pStyle w:val="Heading3"/>
      </w:pPr>
      <w:bookmarkStart w:id="420" w:name="_Toc469647184"/>
      <w:r w:rsidRPr="00DE2496">
        <w:t>Using &lt;</w:t>
      </w:r>
      <w:r w:rsidR="00B3316B" w:rsidRPr="00DE2496">
        <w:t>abbreviated-form</w:t>
      </w:r>
      <w:r w:rsidRPr="00DE2496">
        <w:t>&gt; and @keyref in topics</w:t>
      </w:r>
      <w:bookmarkEnd w:id="420"/>
    </w:p>
    <w:p w:rsidR="00B3316B" w:rsidRDefault="009E5583" w:rsidP="004248E8">
      <w:r w:rsidRPr="00DE2496">
        <w:t>Use the &lt;</w:t>
      </w:r>
      <w:r w:rsidR="00B3316B" w:rsidRPr="00DE2496">
        <w:t>abbreviated-form</w:t>
      </w:r>
      <w:r w:rsidRPr="00DE2496">
        <w:t xml:space="preserve">&gt; </w:t>
      </w:r>
      <w:r w:rsidR="00650EA6" w:rsidRPr="00DE2496">
        <w:t xml:space="preserve">and &lt;term&gt; </w:t>
      </w:r>
      <w:r w:rsidRPr="00DE2496">
        <w:t>element</w:t>
      </w:r>
      <w:r w:rsidR="00650EA6" w:rsidRPr="00DE2496">
        <w:t>s</w:t>
      </w:r>
      <w:r w:rsidRPr="00DE2496">
        <w:t xml:space="preserve"> to mark term</w:t>
      </w:r>
      <w:r w:rsidR="00650EA6" w:rsidRPr="00DE2496">
        <w:t>s</w:t>
      </w:r>
      <w:r w:rsidRPr="00DE2496">
        <w:t xml:space="preserve"> in topic</w:t>
      </w:r>
      <w:r w:rsidR="00650EA6" w:rsidRPr="00DE2496">
        <w:t>s</w:t>
      </w:r>
      <w:r w:rsidRPr="00DE2496">
        <w:t>.</w:t>
      </w:r>
      <w:r>
        <w:t xml:space="preserve"> </w:t>
      </w:r>
    </w:p>
    <w:p w:rsidR="00CC134E" w:rsidRDefault="00CC134E" w:rsidP="004248E8"/>
    <w:p w:rsidR="008B6986" w:rsidRDefault="00CC134E" w:rsidP="004248E8">
      <w:r>
        <w:t>To mark a term</w:t>
      </w:r>
      <w:r w:rsidR="00650EA6">
        <w:t xml:space="preserve"> which has an abbreviation</w:t>
      </w:r>
      <w:r>
        <w:t xml:space="preserve"> in your Rule Book topic, you must use the &lt;abbreviated-form&gt; element. This element means that the text (term + abbreviation) written in </w:t>
      </w:r>
      <w:r w:rsidRPr="00CC134E">
        <w:rPr>
          <w:rStyle w:val="MonospaceChar"/>
        </w:rPr>
        <w:t>&lt;glossSurfaceForm&gt;</w:t>
      </w:r>
      <w:r>
        <w:t xml:space="preserve"> is shown when the term appears for the first time, but after that all other appearances of that term show only as the abbreviation written in </w:t>
      </w:r>
      <w:r w:rsidRPr="00CC134E">
        <w:rPr>
          <w:rStyle w:val="MonospaceChar"/>
        </w:rPr>
        <w:t>&lt;glossAlt&gt; / &lt;glossAcronym&gt;</w:t>
      </w:r>
      <w:r>
        <w:t>.</w:t>
      </w:r>
    </w:p>
    <w:p w:rsidR="008B6986" w:rsidRDefault="008B6986" w:rsidP="004248E8"/>
    <w:p w:rsidR="00FF0172" w:rsidRDefault="00FF0172" w:rsidP="004248E8"/>
    <w:p w:rsidR="008B6986" w:rsidRDefault="008B6986" w:rsidP="004248E8">
      <w:pPr>
        <w:rPr>
          <w:b/>
        </w:rPr>
      </w:pPr>
      <w:r w:rsidRPr="008B6986">
        <w:rPr>
          <w:b/>
        </w:rPr>
        <w:t>DITA example:</w:t>
      </w:r>
    </w:p>
    <w:p w:rsidR="008B6986" w:rsidRDefault="008B6986" w:rsidP="008B6986">
      <w:pPr>
        <w:pStyle w:val="Monospace"/>
        <w:rPr>
          <w:color w:val="000096"/>
          <w:highlight w:val="white"/>
        </w:rPr>
      </w:pPr>
      <w:r>
        <w:rPr>
          <w:color w:val="000096"/>
          <w:highlight w:val="white"/>
        </w:rPr>
        <w:t>&lt;p&gt;</w:t>
      </w:r>
      <w:r>
        <w:rPr>
          <w:highlight w:val="white"/>
        </w:rPr>
        <w:t xml:space="preserve">A </w:t>
      </w:r>
      <w:r>
        <w:rPr>
          <w:color w:val="000096"/>
          <w:highlight w:val="white"/>
        </w:rPr>
        <w:t>&lt;abbreviated-form</w:t>
      </w:r>
      <w:r>
        <w:rPr>
          <w:color w:val="F5844C"/>
          <w:highlight w:val="white"/>
        </w:rPr>
        <w:t xml:space="preserve"> keyref</w:t>
      </w:r>
      <w:r>
        <w:rPr>
          <w:color w:val="FF8040"/>
          <w:highlight w:val="white"/>
        </w:rPr>
        <w:t>=</w:t>
      </w:r>
      <w:r>
        <w:rPr>
          <w:color w:val="993300"/>
          <w:highlight w:val="white"/>
        </w:rPr>
        <w:t>"possession_limit_board"</w:t>
      </w:r>
      <w:r>
        <w:rPr>
          <w:color w:val="000096"/>
          <w:highlight w:val="white"/>
        </w:rPr>
        <w:t>/&gt;</w:t>
      </w:r>
      <w:r>
        <w:rPr>
          <w:highlight w:val="white"/>
        </w:rPr>
        <w:t xml:space="preserve"> identifies the boundary of a possession. A </w:t>
      </w:r>
      <w:r>
        <w:rPr>
          <w:color w:val="000096"/>
          <w:highlight w:val="white"/>
        </w:rPr>
        <w:t>&lt;abbreviated-form</w:t>
      </w:r>
      <w:r>
        <w:rPr>
          <w:color w:val="F5844C"/>
          <w:highlight w:val="white"/>
        </w:rPr>
        <w:t xml:space="preserve"> keyref</w:t>
      </w:r>
      <w:r>
        <w:rPr>
          <w:color w:val="FF8040"/>
          <w:highlight w:val="white"/>
        </w:rPr>
        <w:t>=</w:t>
      </w:r>
      <w:r>
        <w:rPr>
          <w:color w:val="993300"/>
          <w:highlight w:val="white"/>
        </w:rPr>
        <w:t>"possession_limit_board"</w:t>
      </w:r>
      <w:r>
        <w:rPr>
          <w:color w:val="000096"/>
          <w:highlight w:val="white"/>
        </w:rPr>
        <w:t>/&gt;</w:t>
      </w:r>
      <w:r>
        <w:rPr>
          <w:highlight w:val="white"/>
        </w:rPr>
        <w:t xml:space="preserve"> may also be used as part of the protection for a line blockage.</w:t>
      </w:r>
      <w:r>
        <w:rPr>
          <w:color w:val="000096"/>
          <w:highlight w:val="white"/>
        </w:rPr>
        <w:t>&lt;/p&gt;</w:t>
      </w:r>
    </w:p>
    <w:p w:rsidR="00A801B9" w:rsidRDefault="00A801B9" w:rsidP="008B6986">
      <w:pPr>
        <w:pStyle w:val="Monospace"/>
        <w:rPr>
          <w:highlight w:val="white"/>
        </w:rPr>
      </w:pPr>
    </w:p>
    <w:p w:rsidR="00D62800" w:rsidRDefault="00D62800" w:rsidP="004248E8">
      <w:pPr>
        <w:rPr>
          <w:b/>
        </w:rPr>
      </w:pPr>
      <w:r>
        <w:rPr>
          <w:b/>
        </w:rPr>
        <w:t>Output example:</w:t>
      </w:r>
    </w:p>
    <w:p w:rsidR="00650EA6" w:rsidRDefault="00D62800" w:rsidP="004248E8">
      <w:pPr>
        <w:rPr>
          <w:b/>
        </w:rPr>
      </w:pPr>
      <w:r>
        <w:rPr>
          <w:noProof/>
          <w:lang w:eastAsia="en-GB"/>
        </w:rPr>
        <w:drawing>
          <wp:inline distT="0" distB="0" distL="0" distR="0" wp14:anchorId="1B439445" wp14:editId="4D1488DE">
            <wp:extent cx="5731510" cy="3930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93065"/>
                    </a:xfrm>
                    <a:prstGeom prst="rect">
                      <a:avLst/>
                    </a:prstGeom>
                  </pic:spPr>
                </pic:pic>
              </a:graphicData>
            </a:graphic>
          </wp:inline>
        </w:drawing>
      </w:r>
    </w:p>
    <w:p w:rsidR="00650EA6" w:rsidRDefault="00650EA6" w:rsidP="004248E8">
      <w:pPr>
        <w:rPr>
          <w:b/>
        </w:rPr>
      </w:pPr>
    </w:p>
    <w:p w:rsidR="00650EA6" w:rsidRDefault="00650EA6" w:rsidP="00650EA6">
      <w:r>
        <w:t xml:space="preserve">To mark a term which has no abbreviation in your Rule Book topic, you must use the </w:t>
      </w:r>
      <w:r w:rsidRPr="00484678">
        <w:rPr>
          <w:rStyle w:val="MonospaceChar"/>
        </w:rPr>
        <w:t>&lt;term&gt;</w:t>
      </w:r>
      <w:r>
        <w:t xml:space="preserve"> element. This element means that the text (term) written in </w:t>
      </w:r>
      <w:r w:rsidRPr="00CC134E">
        <w:rPr>
          <w:rStyle w:val="MonospaceChar"/>
        </w:rPr>
        <w:t>&lt;gloss</w:t>
      </w:r>
      <w:r>
        <w:rPr>
          <w:rStyle w:val="MonospaceChar"/>
        </w:rPr>
        <w:t>term</w:t>
      </w:r>
      <w:r w:rsidRPr="00CC134E">
        <w:rPr>
          <w:rStyle w:val="MonospaceChar"/>
        </w:rPr>
        <w:t>&gt;</w:t>
      </w:r>
      <w:r>
        <w:t xml:space="preserve"> is shown each time the term appears.</w:t>
      </w:r>
    </w:p>
    <w:p w:rsidR="00484678" w:rsidRDefault="00484678" w:rsidP="00650EA6"/>
    <w:p w:rsidR="00484678" w:rsidRPr="00484678" w:rsidRDefault="00484678" w:rsidP="00650EA6">
      <w:pPr>
        <w:rPr>
          <w:b/>
        </w:rPr>
      </w:pPr>
      <w:r w:rsidRPr="00484678">
        <w:rPr>
          <w:b/>
        </w:rPr>
        <w:t>DITA example:</w:t>
      </w:r>
    </w:p>
    <w:p w:rsidR="00F3740F" w:rsidRDefault="00484678" w:rsidP="00484678">
      <w:pPr>
        <w:pStyle w:val="Monospace"/>
        <w:rPr>
          <w:color w:val="000096"/>
          <w:highlight w:val="white"/>
        </w:rPr>
      </w:pPr>
      <w:r>
        <w:rPr>
          <w:color w:val="000096"/>
          <w:highlight w:val="white"/>
        </w:rPr>
        <w:t>&lt;p&gt;</w:t>
      </w:r>
    </w:p>
    <w:p w:rsidR="00F3740F" w:rsidRDefault="00484678" w:rsidP="00F3740F">
      <w:pPr>
        <w:pStyle w:val="Monospace"/>
      </w:pPr>
      <w:r w:rsidRPr="00484678">
        <w:t xml:space="preserve">Before the movement begins, you must temporarily </w:t>
      </w:r>
      <w:r w:rsidR="00F3740F">
        <w:rPr>
          <w:color w:val="000096"/>
          <w:sz w:val="24"/>
          <w:szCs w:val="24"/>
          <w:highlight w:val="white"/>
        </w:rPr>
        <w:t>&lt;</w:t>
      </w:r>
      <w:r w:rsidR="00F3740F" w:rsidRPr="00F3740F">
        <w:rPr>
          <w:color w:val="000096"/>
          <w:szCs w:val="24"/>
          <w:highlight w:val="white"/>
        </w:rPr>
        <w:t>term</w:t>
      </w:r>
      <w:r w:rsidR="00F3740F">
        <w:rPr>
          <w:color w:val="000096"/>
          <w:szCs w:val="24"/>
          <w:highlight w:val="white"/>
        </w:rPr>
        <w:t xml:space="preserve"> </w:t>
      </w:r>
      <w:r w:rsidR="00F3740F" w:rsidRPr="00F3740F">
        <w:rPr>
          <w:color w:val="F5844C"/>
          <w:szCs w:val="24"/>
          <w:highlight w:val="white"/>
        </w:rPr>
        <w:t>keyref</w:t>
      </w:r>
      <w:r w:rsidR="00F3740F" w:rsidRPr="00F3740F">
        <w:rPr>
          <w:color w:val="FF8040"/>
          <w:szCs w:val="24"/>
          <w:highlight w:val="white"/>
        </w:rPr>
        <w:t>=</w:t>
      </w:r>
      <w:r w:rsidR="00F3740F" w:rsidRPr="00F3740F">
        <w:rPr>
          <w:color w:val="993300"/>
          <w:szCs w:val="24"/>
          <w:highlight w:val="white"/>
        </w:rPr>
        <w:t>"isolated"</w:t>
      </w:r>
      <w:r w:rsidR="00F3740F" w:rsidRPr="00F3740F">
        <w:rPr>
          <w:color w:val="000096"/>
          <w:szCs w:val="24"/>
          <w:highlight w:val="white"/>
        </w:rPr>
        <w:t>&gt;</w:t>
      </w:r>
      <w:r w:rsidR="00F3740F" w:rsidRPr="00F3740F">
        <w:rPr>
          <w:color w:val="000000"/>
          <w:szCs w:val="24"/>
          <w:highlight w:val="white"/>
        </w:rPr>
        <w:t>isolate</w:t>
      </w:r>
      <w:r w:rsidR="00F3740F" w:rsidRPr="00F3740F">
        <w:rPr>
          <w:color w:val="000096"/>
          <w:szCs w:val="24"/>
          <w:highlight w:val="white"/>
        </w:rPr>
        <w:t>&lt;/term&gt;</w:t>
      </w:r>
      <w:r w:rsidR="00F3740F">
        <w:rPr>
          <w:color w:val="000096"/>
          <w:szCs w:val="24"/>
          <w:highlight w:val="white"/>
        </w:rPr>
        <w:t xml:space="preserve"> </w:t>
      </w:r>
      <w:r w:rsidRPr="00484678">
        <w:t>the</w:t>
      </w:r>
      <w:r>
        <w:t xml:space="preserve"> </w:t>
      </w:r>
      <w:r w:rsidRPr="00484678">
        <w:t>TPWS.</w:t>
      </w:r>
    </w:p>
    <w:p w:rsidR="00F3740F" w:rsidRDefault="00F3740F" w:rsidP="00F3740F">
      <w:pPr>
        <w:pStyle w:val="Monospace"/>
        <w:rPr>
          <w:color w:val="000096"/>
          <w:highlight w:val="white"/>
        </w:rPr>
      </w:pPr>
      <w:r>
        <w:rPr>
          <w:color w:val="000096"/>
          <w:highlight w:val="white"/>
        </w:rPr>
        <w:t>&lt;/p&gt;</w:t>
      </w:r>
    </w:p>
    <w:p w:rsidR="000165EA" w:rsidRDefault="000165EA" w:rsidP="00F3740F">
      <w:pPr>
        <w:pStyle w:val="Monospace"/>
      </w:pPr>
    </w:p>
    <w:p w:rsidR="002C19B1" w:rsidRDefault="002C19B1" w:rsidP="00F3740F">
      <w:pPr>
        <w:pStyle w:val="Monospace"/>
      </w:pPr>
    </w:p>
    <w:p w:rsidR="000165EA" w:rsidRDefault="000165EA" w:rsidP="000165EA">
      <w:pPr>
        <w:rPr>
          <w:b/>
        </w:rPr>
      </w:pPr>
      <w:r>
        <w:rPr>
          <w:b/>
        </w:rPr>
        <w:t>Output example:</w:t>
      </w:r>
    </w:p>
    <w:p w:rsidR="00206B7A" w:rsidRDefault="00206B7A" w:rsidP="00F3740F">
      <w:pPr>
        <w:pStyle w:val="Monospace"/>
      </w:pPr>
      <w:r>
        <w:rPr>
          <w:noProof/>
          <w:lang w:eastAsia="en-GB"/>
        </w:rPr>
        <w:drawing>
          <wp:inline distT="0" distB="0" distL="0" distR="0" wp14:anchorId="1B74283D" wp14:editId="3FD2DE5B">
            <wp:extent cx="5123672" cy="402469"/>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1556" cy="405445"/>
                    </a:xfrm>
                    <a:prstGeom prst="rect">
                      <a:avLst/>
                    </a:prstGeom>
                  </pic:spPr>
                </pic:pic>
              </a:graphicData>
            </a:graphic>
          </wp:inline>
        </w:drawing>
      </w:r>
    </w:p>
    <w:p w:rsidR="00206B7A" w:rsidRDefault="00206B7A" w:rsidP="00206B7A"/>
    <w:p w:rsidR="00D2780E" w:rsidRPr="00DE2496" w:rsidRDefault="00206B7A" w:rsidP="00206B7A">
      <w:r w:rsidRPr="00DE2496">
        <w:t xml:space="preserve">The output examples are done using DITA Open Toolkit and </w:t>
      </w:r>
      <w:r w:rsidR="00C179BD" w:rsidRPr="00DE2496">
        <w:t>are just examples of the content</w:t>
      </w:r>
      <w:r w:rsidR="00B15A90" w:rsidRPr="00DE2496">
        <w:t xml:space="preserve"> and element behaviour</w:t>
      </w:r>
      <w:r w:rsidR="00C179BD" w:rsidRPr="00DE2496">
        <w:t xml:space="preserve">, not the formatting. </w:t>
      </w:r>
    </w:p>
    <w:p w:rsidR="00D2780E" w:rsidRPr="00DE2496" w:rsidRDefault="00D2780E" w:rsidP="00206B7A"/>
    <w:p w:rsidR="00D2780E" w:rsidRPr="00DE2496" w:rsidRDefault="00D2780E" w:rsidP="00D2780E">
      <w:pPr>
        <w:pStyle w:val="Heading2"/>
      </w:pPr>
      <w:bookmarkStart w:id="421" w:name="_Toc469647185"/>
      <w:r w:rsidRPr="00DE2496">
        <w:t>Providing processing instructions for PDF conversions</w:t>
      </w:r>
      <w:bookmarkEnd w:id="421"/>
    </w:p>
    <w:p w:rsidR="009B0F30" w:rsidRPr="00DE2496" w:rsidRDefault="00D2780E" w:rsidP="00D2780E">
      <w:r w:rsidRPr="00DE2496">
        <w:t xml:space="preserve">When Rule Book content is published from RMDB, the PDF conversion can process </w:t>
      </w:r>
      <w:r w:rsidR="001D7FAC" w:rsidRPr="00DE2496">
        <w:t>the DITA files into the desired look &amp; feel</w:t>
      </w:r>
      <w:r w:rsidRPr="00DE2496">
        <w:t xml:space="preserve"> </w:t>
      </w:r>
      <w:r w:rsidR="00991740" w:rsidRPr="00DE2496">
        <w:t xml:space="preserve">automatically </w:t>
      </w:r>
      <w:r w:rsidR="001D7FAC" w:rsidRPr="00DE2496">
        <w:t xml:space="preserve">using metadata </w:t>
      </w:r>
      <w:r w:rsidR="00C7084E" w:rsidRPr="00DE2496">
        <w:t xml:space="preserve">without any input from authors. </w:t>
      </w:r>
      <w:r w:rsidR="00BF130B" w:rsidRPr="00DE2496">
        <w:t>T</w:t>
      </w:r>
      <w:r w:rsidR="00991740" w:rsidRPr="00DE2496">
        <w:t xml:space="preserve">his is </w:t>
      </w:r>
      <w:r w:rsidR="00C7084E" w:rsidRPr="00DE2496">
        <w:t xml:space="preserve">how </w:t>
      </w:r>
      <w:r w:rsidR="00991740" w:rsidRPr="00DE2496">
        <w:t>the</w:t>
      </w:r>
      <w:r w:rsidR="009B0F30" w:rsidRPr="00DE2496">
        <w:t xml:space="preserve"> size and colour of the published PDF</w:t>
      </w:r>
      <w:r w:rsidR="00C7084E" w:rsidRPr="00DE2496">
        <w:t xml:space="preserve"> is decided</w:t>
      </w:r>
      <w:r w:rsidR="009B0F30" w:rsidRPr="00DE2496">
        <w:t>.</w:t>
      </w:r>
    </w:p>
    <w:p w:rsidR="009B0F30" w:rsidRPr="00DE2496" w:rsidRDefault="009B0F30" w:rsidP="00D2780E"/>
    <w:p w:rsidR="009B0F30" w:rsidRPr="00DE2496" w:rsidRDefault="009B0F30" w:rsidP="00D2780E">
      <w:r w:rsidRPr="00DE2496">
        <w:t>To enable automatic processing</w:t>
      </w:r>
      <w:r w:rsidR="00BF130B" w:rsidRPr="00DE2496">
        <w:t xml:space="preserve"> into the correct size and colour,</w:t>
      </w:r>
      <w:r w:rsidRPr="00DE2496">
        <w:t xml:space="preserve"> certain data needs to be added to the &lt;bookmeta&gt; in each bookmap</w:t>
      </w:r>
      <w:r w:rsidR="007278D4" w:rsidRPr="00DE2496">
        <w:t xml:space="preserve">: </w:t>
      </w:r>
    </w:p>
    <w:p w:rsidR="009B0F30" w:rsidRPr="00DE2496" w:rsidRDefault="009B0F30" w:rsidP="00D2780E"/>
    <w:tbl>
      <w:tblPr>
        <w:tblStyle w:val="TableGrid"/>
        <w:tblW w:w="0" w:type="auto"/>
        <w:tblCellMar>
          <w:top w:w="113" w:type="dxa"/>
          <w:bottom w:w="113" w:type="dxa"/>
        </w:tblCellMar>
        <w:tblLook w:val="04A0" w:firstRow="1" w:lastRow="0" w:firstColumn="1" w:lastColumn="0" w:noHBand="0" w:noVBand="1"/>
      </w:tblPr>
      <w:tblGrid>
        <w:gridCol w:w="1980"/>
        <w:gridCol w:w="7036"/>
      </w:tblGrid>
      <w:tr w:rsidR="007278D4" w:rsidRPr="00DE2496" w:rsidTr="00F45F3E">
        <w:tc>
          <w:tcPr>
            <w:tcW w:w="1980" w:type="dxa"/>
            <w:shd w:val="clear" w:color="auto" w:fill="FBE4D5" w:themeFill="accent2" w:themeFillTint="33"/>
          </w:tcPr>
          <w:p w:rsidR="007278D4" w:rsidRPr="00DE2496" w:rsidRDefault="007278D4" w:rsidP="00F45F3E">
            <w:pPr>
              <w:rPr>
                <w:b/>
              </w:rPr>
            </w:pPr>
            <w:r w:rsidRPr="00DE2496">
              <w:rPr>
                <w:b/>
              </w:rPr>
              <w:t>Element</w:t>
            </w:r>
          </w:p>
        </w:tc>
        <w:tc>
          <w:tcPr>
            <w:tcW w:w="7036" w:type="dxa"/>
            <w:shd w:val="clear" w:color="auto" w:fill="FBE4D5" w:themeFill="accent2" w:themeFillTint="33"/>
          </w:tcPr>
          <w:p w:rsidR="007278D4" w:rsidRPr="00DE2496" w:rsidRDefault="007278D4" w:rsidP="00F45F3E">
            <w:pPr>
              <w:rPr>
                <w:b/>
              </w:rPr>
            </w:pPr>
            <w:r w:rsidRPr="00DE2496">
              <w:rPr>
                <w:b/>
              </w:rPr>
              <w:t>Guidance</w:t>
            </w:r>
          </w:p>
        </w:tc>
      </w:tr>
      <w:tr w:rsidR="00830F7E" w:rsidRPr="00DE2496" w:rsidTr="00FD3C69">
        <w:tc>
          <w:tcPr>
            <w:tcW w:w="1980" w:type="dxa"/>
          </w:tcPr>
          <w:p w:rsidR="00FD3C69" w:rsidRPr="00DE2496" w:rsidRDefault="00FD3C69" w:rsidP="00F45F3E">
            <w:pPr>
              <w:rPr>
                <w:b/>
              </w:rPr>
            </w:pPr>
            <w:r w:rsidRPr="00DE2496">
              <w:rPr>
                <w:b/>
              </w:rPr>
              <w:t>&lt;bookmeta&gt; /</w:t>
            </w:r>
          </w:p>
          <w:p w:rsidR="00830F7E" w:rsidRPr="00DE2496" w:rsidRDefault="00830F7E" w:rsidP="00F45F3E">
            <w:pPr>
              <w:rPr>
                <w:b/>
              </w:rPr>
            </w:pPr>
            <w:r w:rsidRPr="00DE2496">
              <w:rPr>
                <w:b/>
              </w:rPr>
              <w:t>&lt;metadata&gt;</w:t>
            </w:r>
          </w:p>
          <w:p w:rsidR="00830F7E" w:rsidRPr="00DE2496" w:rsidRDefault="00830F7E" w:rsidP="00F45F3E">
            <w:pPr>
              <w:rPr>
                <w:b/>
              </w:rPr>
            </w:pPr>
          </w:p>
        </w:tc>
        <w:tc>
          <w:tcPr>
            <w:tcW w:w="7036" w:type="dxa"/>
          </w:tcPr>
          <w:p w:rsidR="00830F7E" w:rsidRPr="00DE2496" w:rsidRDefault="00830F7E" w:rsidP="00F45F3E">
            <w:r w:rsidRPr="00DE2496">
              <w:t>Use the &lt;metadata&gt; element to add any additional metadata to be bookmap. With the Rule Book, &lt;metadata&gt; includes processing instructions for the PDF transformation.</w:t>
            </w:r>
          </w:p>
          <w:p w:rsidR="00830F7E" w:rsidRPr="00DE2496" w:rsidRDefault="00830F7E" w:rsidP="00F45F3E"/>
          <w:p w:rsidR="00830F7E" w:rsidRPr="00DE2496" w:rsidRDefault="00830F7E" w:rsidP="00F45F3E">
            <w:r w:rsidRPr="00DE2496">
              <w:t>Nest the following elements in the &lt;metadata&gt; element:</w:t>
            </w:r>
          </w:p>
          <w:p w:rsidR="00830F7E" w:rsidRPr="00DE2496" w:rsidRDefault="00830F7E" w:rsidP="00F45F3E"/>
          <w:tbl>
            <w:tblPr>
              <w:tblStyle w:val="TableGrid"/>
              <w:tblW w:w="0" w:type="auto"/>
              <w:tblCellMar>
                <w:top w:w="113" w:type="dxa"/>
                <w:bottom w:w="113" w:type="dxa"/>
              </w:tblCellMar>
              <w:tblLook w:val="04A0" w:firstRow="1" w:lastRow="0" w:firstColumn="1" w:lastColumn="0" w:noHBand="0" w:noVBand="1"/>
            </w:tblPr>
            <w:tblGrid>
              <w:gridCol w:w="2078"/>
              <w:gridCol w:w="4228"/>
            </w:tblGrid>
            <w:tr w:rsidR="00830F7E" w:rsidRPr="00DE2496" w:rsidTr="00F45F3E">
              <w:tc>
                <w:tcPr>
                  <w:tcW w:w="2078" w:type="dxa"/>
                  <w:shd w:val="clear" w:color="auto" w:fill="FBE4D5" w:themeFill="accent2" w:themeFillTint="33"/>
                </w:tcPr>
                <w:p w:rsidR="00830F7E" w:rsidRPr="00DE2496" w:rsidRDefault="00830F7E" w:rsidP="00F45F3E">
                  <w:pPr>
                    <w:rPr>
                      <w:b/>
                    </w:rPr>
                  </w:pPr>
                  <w:r w:rsidRPr="00DE2496">
                    <w:rPr>
                      <w:b/>
                    </w:rPr>
                    <w:t>Element</w:t>
                  </w:r>
                </w:p>
              </w:tc>
              <w:tc>
                <w:tcPr>
                  <w:tcW w:w="4228" w:type="dxa"/>
                  <w:shd w:val="clear" w:color="auto" w:fill="FBE4D5" w:themeFill="accent2" w:themeFillTint="33"/>
                </w:tcPr>
                <w:p w:rsidR="00830F7E" w:rsidRPr="00DE2496" w:rsidRDefault="00830F7E" w:rsidP="00F45F3E">
                  <w:pPr>
                    <w:rPr>
                      <w:b/>
                    </w:rPr>
                  </w:pPr>
                  <w:r w:rsidRPr="00DE2496">
                    <w:rPr>
                      <w:b/>
                    </w:rPr>
                    <w:t>Guidance</w:t>
                  </w:r>
                </w:p>
              </w:tc>
            </w:tr>
            <w:tr w:rsidR="00830F7E" w:rsidRPr="00DE2496" w:rsidTr="00F45F3E">
              <w:tc>
                <w:tcPr>
                  <w:tcW w:w="2078" w:type="dxa"/>
                </w:tcPr>
                <w:p w:rsidR="00830F7E" w:rsidRPr="00DE2496" w:rsidRDefault="00830F7E" w:rsidP="00F45F3E">
                  <w:pPr>
                    <w:rPr>
                      <w:b/>
                    </w:rPr>
                  </w:pPr>
                  <w:r w:rsidRPr="00DE2496">
                    <w:rPr>
                      <w:b/>
                    </w:rPr>
                    <w:t>&lt;othermeta&gt;</w:t>
                  </w:r>
                </w:p>
                <w:p w:rsidR="00830F7E" w:rsidRPr="00DE2496" w:rsidRDefault="00830F7E" w:rsidP="00F45F3E">
                  <w:pPr>
                    <w:rPr>
                      <w:b/>
                    </w:rPr>
                  </w:pPr>
                  <w:r w:rsidRPr="00DE2496">
                    <w:rPr>
                      <w:b/>
                    </w:rPr>
                    <w:t>other metadata</w:t>
                  </w:r>
                </w:p>
                <w:p w:rsidR="00830F7E" w:rsidRPr="00DE2496" w:rsidRDefault="00830F7E" w:rsidP="00F45F3E">
                  <w:pPr>
                    <w:rPr>
                      <w:b/>
                    </w:rPr>
                  </w:pPr>
                </w:p>
                <w:p w:rsidR="00830F7E" w:rsidRPr="00DE2496" w:rsidRDefault="00830F7E" w:rsidP="00F45F3E">
                  <w:pPr>
                    <w:rPr>
                      <w:b/>
                    </w:rPr>
                  </w:pPr>
                  <w:r w:rsidRPr="00DE2496">
                    <w:rPr>
                      <w:b/>
                    </w:rPr>
                    <w:t>name=”colour”</w:t>
                  </w:r>
                </w:p>
                <w:p w:rsidR="00830F7E" w:rsidRPr="00DE2496" w:rsidRDefault="00830F7E" w:rsidP="00F45F3E">
                  <w:pPr>
                    <w:rPr>
                      <w:b/>
                    </w:rPr>
                  </w:pPr>
                  <w:r w:rsidRPr="00DE2496">
                    <w:rPr>
                      <w:b/>
                    </w:rPr>
                    <w:t>content=”blue / green / purple”</w:t>
                  </w:r>
                </w:p>
              </w:tc>
              <w:tc>
                <w:tcPr>
                  <w:tcW w:w="4228" w:type="dxa"/>
                </w:tcPr>
                <w:p w:rsidR="00830F7E" w:rsidRPr="00DE2496" w:rsidRDefault="00830F7E" w:rsidP="00F45F3E">
                  <w:r w:rsidRPr="00DE2496">
                    <w:t>Provide the colour of the book.</w:t>
                  </w:r>
                </w:p>
                <w:p w:rsidR="00FD3C69" w:rsidRPr="00DE2496" w:rsidRDefault="00FD3C69" w:rsidP="00F45F3E"/>
                <w:p w:rsidR="00FD3C69" w:rsidRPr="00DE2496" w:rsidRDefault="00FD3C69" w:rsidP="00F45F3E">
                  <w:r w:rsidRPr="00DE2496">
                    <w:t>Select one of the available values according to the book you are working with.</w:t>
                  </w:r>
                </w:p>
              </w:tc>
            </w:tr>
            <w:tr w:rsidR="00830F7E" w:rsidRPr="00DE2496" w:rsidTr="00F45F3E">
              <w:tc>
                <w:tcPr>
                  <w:tcW w:w="2078" w:type="dxa"/>
                </w:tcPr>
                <w:p w:rsidR="00830F7E" w:rsidRPr="00DE2496" w:rsidRDefault="00830F7E" w:rsidP="00F45F3E">
                  <w:pPr>
                    <w:rPr>
                      <w:b/>
                    </w:rPr>
                  </w:pPr>
                  <w:r w:rsidRPr="00DE2496">
                    <w:rPr>
                      <w:b/>
                    </w:rPr>
                    <w:t>&lt;othermeta&gt;</w:t>
                  </w:r>
                </w:p>
                <w:p w:rsidR="00830F7E" w:rsidRPr="00DE2496" w:rsidRDefault="00830F7E" w:rsidP="00F45F3E">
                  <w:pPr>
                    <w:rPr>
                      <w:b/>
                    </w:rPr>
                  </w:pPr>
                  <w:r w:rsidRPr="00DE2496">
                    <w:rPr>
                      <w:b/>
                    </w:rPr>
                    <w:t>other metadata</w:t>
                  </w:r>
                </w:p>
                <w:p w:rsidR="00830F7E" w:rsidRPr="00DE2496" w:rsidRDefault="00830F7E" w:rsidP="00F45F3E">
                  <w:pPr>
                    <w:rPr>
                      <w:b/>
                    </w:rPr>
                  </w:pPr>
                </w:p>
                <w:p w:rsidR="00830F7E" w:rsidRPr="00DE2496" w:rsidRDefault="00830F7E" w:rsidP="00F45F3E">
                  <w:pPr>
                    <w:rPr>
                      <w:b/>
                    </w:rPr>
                  </w:pPr>
                  <w:r w:rsidRPr="00DE2496">
                    <w:rPr>
                      <w:b/>
                    </w:rPr>
                    <w:t>name=”size”</w:t>
                  </w:r>
                </w:p>
                <w:p w:rsidR="00830F7E" w:rsidRPr="00DE2496" w:rsidRDefault="00830F7E" w:rsidP="00F45F3E">
                  <w:pPr>
                    <w:rPr>
                      <w:b/>
                    </w:rPr>
                  </w:pPr>
                  <w:r w:rsidRPr="00DE2496">
                    <w:rPr>
                      <w:b/>
                    </w:rPr>
                    <w:t>content=”A5 / A6”</w:t>
                  </w:r>
                </w:p>
              </w:tc>
              <w:tc>
                <w:tcPr>
                  <w:tcW w:w="4228" w:type="dxa"/>
                </w:tcPr>
                <w:p w:rsidR="00830F7E" w:rsidRPr="00DE2496" w:rsidRDefault="00830F7E" w:rsidP="00F45F3E">
                  <w:r w:rsidRPr="00DE2496">
                    <w:t>Provide the size of the book.</w:t>
                  </w:r>
                </w:p>
                <w:p w:rsidR="00FD3C69" w:rsidRPr="00DE2496" w:rsidRDefault="00FD3C69" w:rsidP="00F45F3E"/>
                <w:p w:rsidR="00FD3C69" w:rsidRPr="00DE2496" w:rsidRDefault="00FD3C69" w:rsidP="00F45F3E">
                  <w:r w:rsidRPr="00DE2496">
                    <w:t>Select one of the available values according to the book you are working with.</w:t>
                  </w:r>
                </w:p>
              </w:tc>
            </w:tr>
            <w:tr w:rsidR="00830F7E" w:rsidRPr="00DE2496" w:rsidTr="00F45F3E">
              <w:tc>
                <w:tcPr>
                  <w:tcW w:w="2078" w:type="dxa"/>
                </w:tcPr>
                <w:p w:rsidR="00830F7E" w:rsidRPr="00DE2496" w:rsidRDefault="00830F7E" w:rsidP="00F45F3E">
                  <w:pPr>
                    <w:rPr>
                      <w:b/>
                    </w:rPr>
                  </w:pPr>
                  <w:r w:rsidRPr="00DE2496">
                    <w:rPr>
                      <w:b/>
                    </w:rPr>
                    <w:t>&lt;othermeta&gt;</w:t>
                  </w:r>
                </w:p>
                <w:p w:rsidR="00830F7E" w:rsidRPr="00DE2496" w:rsidRDefault="00830F7E" w:rsidP="00F45F3E">
                  <w:pPr>
                    <w:rPr>
                      <w:b/>
                    </w:rPr>
                  </w:pPr>
                  <w:r w:rsidRPr="00DE2496">
                    <w:rPr>
                      <w:b/>
                    </w:rPr>
                    <w:t>other metadata</w:t>
                  </w:r>
                </w:p>
                <w:p w:rsidR="00830F7E" w:rsidRPr="00DE2496" w:rsidRDefault="00830F7E" w:rsidP="00F45F3E">
                  <w:pPr>
                    <w:rPr>
                      <w:b/>
                    </w:rPr>
                  </w:pPr>
                </w:p>
                <w:p w:rsidR="00830F7E" w:rsidRPr="00DE2496" w:rsidRDefault="00830F7E" w:rsidP="00F45F3E">
                  <w:pPr>
                    <w:rPr>
                      <w:b/>
                    </w:rPr>
                  </w:pPr>
                  <w:r w:rsidRPr="00DE2496">
                    <w:rPr>
                      <w:b/>
                    </w:rPr>
                    <w:t>name=”type”</w:t>
                  </w:r>
                </w:p>
                <w:p w:rsidR="00830F7E" w:rsidRPr="00DE2496" w:rsidRDefault="00830F7E" w:rsidP="00F45F3E">
                  <w:pPr>
                    <w:rPr>
                      <w:b/>
                    </w:rPr>
                  </w:pPr>
                  <w:r w:rsidRPr="00DE2496">
                    <w:rPr>
                      <w:b/>
                    </w:rPr>
                    <w:t>content=”module / handbook / glossary / briefing”</w:t>
                  </w:r>
                </w:p>
              </w:tc>
              <w:tc>
                <w:tcPr>
                  <w:tcW w:w="4228" w:type="dxa"/>
                </w:tcPr>
                <w:p w:rsidR="00830F7E" w:rsidRPr="00DE2496" w:rsidRDefault="00830F7E" w:rsidP="00F45F3E">
                  <w:r w:rsidRPr="00DE2496">
                    <w:t>Provide the type of the book.</w:t>
                  </w:r>
                </w:p>
                <w:p w:rsidR="00FD3C69" w:rsidRPr="00DE2496" w:rsidRDefault="00FD3C69" w:rsidP="00F45F3E"/>
                <w:p w:rsidR="00FD3C69" w:rsidRPr="00DE2496" w:rsidRDefault="00FD3C69" w:rsidP="00F45F3E">
                  <w:r w:rsidRPr="00DE2496">
                    <w:t>Select one of the available values according to the book you are working with.</w:t>
                  </w:r>
                </w:p>
              </w:tc>
            </w:tr>
          </w:tbl>
          <w:p w:rsidR="00830F7E" w:rsidRPr="00DE2496" w:rsidRDefault="00830F7E" w:rsidP="00F45F3E"/>
        </w:tc>
      </w:tr>
    </w:tbl>
    <w:p w:rsidR="00BF130B" w:rsidRPr="00DE2496" w:rsidRDefault="00BF130B" w:rsidP="00BF130B"/>
    <w:p w:rsidR="009C4E80" w:rsidRPr="00DE2496" w:rsidRDefault="009C4E80" w:rsidP="009C4E80">
      <w:pPr>
        <w:pStyle w:val="Heading2"/>
      </w:pPr>
      <w:bookmarkStart w:id="422" w:name="_Toc469647186"/>
      <w:r w:rsidRPr="00DE2496">
        <w:t>Providing summary information</w:t>
      </w:r>
      <w:r w:rsidR="00A92CAF" w:rsidRPr="00DE2496">
        <w:t xml:space="preserve"> and important dates</w:t>
      </w:r>
      <w:r w:rsidRPr="00DE2496">
        <w:t xml:space="preserve"> for </w:t>
      </w:r>
      <w:r w:rsidR="00CD0C2F" w:rsidRPr="00DE2496">
        <w:t xml:space="preserve">the </w:t>
      </w:r>
      <w:r w:rsidR="00334837" w:rsidRPr="00DE2496">
        <w:t>Rule Book</w:t>
      </w:r>
      <w:bookmarkEnd w:id="422"/>
    </w:p>
    <w:p w:rsidR="00133D39" w:rsidRPr="00DE2496" w:rsidRDefault="00CA2AA1" w:rsidP="009C4E80">
      <w:r w:rsidRPr="00DE2496">
        <w:t xml:space="preserve">Record </w:t>
      </w:r>
      <w:r w:rsidR="00A92CAF" w:rsidRPr="00DE2496">
        <w:t xml:space="preserve">a summary and important dates </w:t>
      </w:r>
      <w:r w:rsidRPr="00DE2496">
        <w:t xml:space="preserve">for a Rule Book </w:t>
      </w:r>
      <w:r w:rsidR="00A92CAF" w:rsidRPr="00DE2496">
        <w:t xml:space="preserve">in </w:t>
      </w:r>
      <w:r w:rsidRPr="00DE2496">
        <w:t>&lt;</w:t>
      </w:r>
      <w:r w:rsidR="00A92CAF" w:rsidRPr="00DE2496">
        <w:t>bookmeta</w:t>
      </w:r>
      <w:r w:rsidRPr="00DE2496">
        <w:t>&gt;</w:t>
      </w:r>
      <w:r w:rsidR="00A92CAF" w:rsidRPr="00DE2496">
        <w:t xml:space="preserve"> </w:t>
      </w:r>
      <w:r w:rsidRPr="00DE2496">
        <w:t>in each</w:t>
      </w:r>
      <w:r w:rsidR="00A92CAF" w:rsidRPr="00DE2496">
        <w:t xml:space="preserve"> bookmap.</w:t>
      </w:r>
    </w:p>
    <w:p w:rsidR="00CC4571" w:rsidRPr="00DE2496" w:rsidRDefault="00CC4571" w:rsidP="009C4E80"/>
    <w:p w:rsidR="00CC4571" w:rsidRPr="00DE2496" w:rsidRDefault="00CC4571" w:rsidP="00CC4571">
      <w:pPr>
        <w:pStyle w:val="Heading3"/>
      </w:pPr>
      <w:bookmarkStart w:id="423" w:name="_Summary"/>
      <w:bookmarkStart w:id="424" w:name="_Ref466980033"/>
      <w:bookmarkStart w:id="425" w:name="_Toc469647187"/>
      <w:bookmarkEnd w:id="423"/>
      <w:r w:rsidRPr="00DE2496">
        <w:t>Summary</w:t>
      </w:r>
      <w:bookmarkEnd w:id="424"/>
      <w:bookmarkEnd w:id="425"/>
    </w:p>
    <w:p w:rsidR="00133D39" w:rsidRDefault="0044132F" w:rsidP="009C4E80">
      <w:r w:rsidRPr="00DE2496">
        <w:t>The summary describes what the document is and to whom it is relevant, and includes any other information.</w:t>
      </w:r>
    </w:p>
    <w:p w:rsidR="00334837" w:rsidRDefault="00CC4571" w:rsidP="009C4E80">
      <w:r>
        <w:rPr>
          <w:noProof/>
          <w:lang w:eastAsia="en-GB"/>
        </w:rPr>
        <w:drawing>
          <wp:inline distT="0" distB="0" distL="0" distR="0" wp14:anchorId="0342F4F8" wp14:editId="32EE0FFE">
            <wp:extent cx="5731510" cy="3733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73380"/>
                    </a:xfrm>
                    <a:prstGeom prst="rect">
                      <a:avLst/>
                    </a:prstGeom>
                  </pic:spPr>
                </pic:pic>
              </a:graphicData>
            </a:graphic>
          </wp:inline>
        </w:drawing>
      </w:r>
    </w:p>
    <w:p w:rsidR="00334837" w:rsidRDefault="00334837" w:rsidP="009C4E80"/>
    <w:tbl>
      <w:tblPr>
        <w:tblStyle w:val="TableGrid"/>
        <w:tblW w:w="0" w:type="auto"/>
        <w:tblCellMar>
          <w:top w:w="113" w:type="dxa"/>
          <w:bottom w:w="113" w:type="dxa"/>
        </w:tblCellMar>
        <w:tblLook w:val="04A0" w:firstRow="1" w:lastRow="0" w:firstColumn="1" w:lastColumn="0" w:noHBand="0" w:noVBand="1"/>
      </w:tblPr>
      <w:tblGrid>
        <w:gridCol w:w="1980"/>
        <w:gridCol w:w="7036"/>
      </w:tblGrid>
      <w:tr w:rsidR="0044132F" w:rsidRPr="00DE2496" w:rsidTr="00891A7D">
        <w:tc>
          <w:tcPr>
            <w:tcW w:w="1980" w:type="dxa"/>
            <w:shd w:val="clear" w:color="auto" w:fill="FBE4D5" w:themeFill="accent2" w:themeFillTint="33"/>
          </w:tcPr>
          <w:p w:rsidR="0044132F" w:rsidRPr="00DE2496" w:rsidRDefault="0044132F" w:rsidP="00891A7D">
            <w:pPr>
              <w:rPr>
                <w:b/>
              </w:rPr>
            </w:pPr>
            <w:r w:rsidRPr="00DE2496">
              <w:rPr>
                <w:b/>
              </w:rPr>
              <w:t>Element</w:t>
            </w:r>
          </w:p>
        </w:tc>
        <w:tc>
          <w:tcPr>
            <w:tcW w:w="7036" w:type="dxa"/>
            <w:shd w:val="clear" w:color="auto" w:fill="FBE4D5" w:themeFill="accent2" w:themeFillTint="33"/>
          </w:tcPr>
          <w:p w:rsidR="0044132F" w:rsidRPr="00DE2496" w:rsidRDefault="0044132F" w:rsidP="00891A7D">
            <w:pPr>
              <w:rPr>
                <w:b/>
              </w:rPr>
            </w:pPr>
            <w:r w:rsidRPr="00DE2496">
              <w:rPr>
                <w:b/>
              </w:rPr>
              <w:t>Guidance</w:t>
            </w:r>
          </w:p>
        </w:tc>
      </w:tr>
      <w:tr w:rsidR="0044132F" w:rsidRPr="00DE2496" w:rsidTr="00891A7D">
        <w:tc>
          <w:tcPr>
            <w:tcW w:w="1980" w:type="dxa"/>
          </w:tcPr>
          <w:p w:rsidR="0044132F" w:rsidRPr="00DE2496" w:rsidRDefault="0044132F" w:rsidP="00891A7D">
            <w:pPr>
              <w:rPr>
                <w:b/>
              </w:rPr>
            </w:pPr>
            <w:r w:rsidRPr="00DE2496">
              <w:rPr>
                <w:b/>
              </w:rPr>
              <w:t>&lt;bookmeta&gt; /</w:t>
            </w:r>
          </w:p>
          <w:p w:rsidR="0044132F" w:rsidRPr="00DE2496" w:rsidRDefault="0044132F" w:rsidP="00891A7D">
            <w:pPr>
              <w:rPr>
                <w:b/>
              </w:rPr>
            </w:pPr>
            <w:r w:rsidRPr="00DE2496">
              <w:rPr>
                <w:b/>
              </w:rPr>
              <w:t>&lt;</w:t>
            </w:r>
            <w:r w:rsidR="00CA2AA1" w:rsidRPr="00DE2496">
              <w:rPr>
                <w:b/>
              </w:rPr>
              <w:t>shortdesc</w:t>
            </w:r>
            <w:r w:rsidRPr="00DE2496">
              <w:rPr>
                <w:b/>
              </w:rPr>
              <w:t>&gt;</w:t>
            </w:r>
          </w:p>
          <w:p w:rsidR="0044132F" w:rsidRPr="00DE2496" w:rsidRDefault="0044132F" w:rsidP="00891A7D">
            <w:pPr>
              <w:rPr>
                <w:b/>
              </w:rPr>
            </w:pPr>
          </w:p>
        </w:tc>
        <w:tc>
          <w:tcPr>
            <w:tcW w:w="7036" w:type="dxa"/>
          </w:tcPr>
          <w:p w:rsidR="0044132F" w:rsidRPr="00DE2496" w:rsidRDefault="0044132F" w:rsidP="00891A7D">
            <w:r w:rsidRPr="00DE2496">
              <w:t xml:space="preserve">Use the </w:t>
            </w:r>
            <w:r w:rsidRPr="00F26781">
              <w:rPr>
                <w:highlight w:val="yellow"/>
                <w:rPrChange w:id="426" w:author="Alan Cropley" w:date="2017-02-07T16:17:00Z">
                  <w:rPr/>
                </w:rPrChange>
              </w:rPr>
              <w:t>&lt;</w:t>
            </w:r>
            <w:r w:rsidR="00CA2AA1" w:rsidRPr="00F26781">
              <w:rPr>
                <w:highlight w:val="yellow"/>
                <w:rPrChange w:id="427" w:author="Alan Cropley" w:date="2017-02-07T16:17:00Z">
                  <w:rPr/>
                </w:rPrChange>
              </w:rPr>
              <w:t>shortdesc</w:t>
            </w:r>
            <w:r w:rsidRPr="00F26781">
              <w:rPr>
                <w:highlight w:val="yellow"/>
                <w:rPrChange w:id="428" w:author="Alan Cropley" w:date="2017-02-07T16:17:00Z">
                  <w:rPr/>
                </w:rPrChange>
              </w:rPr>
              <w:t>&gt;</w:t>
            </w:r>
            <w:r w:rsidRPr="00DE2496">
              <w:t xml:space="preserve"> element to add </w:t>
            </w:r>
            <w:r w:rsidR="00CA2AA1" w:rsidRPr="00DE2496">
              <w:t>a summary of the Rule Book.</w:t>
            </w:r>
          </w:p>
        </w:tc>
      </w:tr>
    </w:tbl>
    <w:p w:rsidR="00C1568D" w:rsidRDefault="00C1568D" w:rsidP="00C1568D"/>
    <w:p w:rsidR="00334837" w:rsidRPr="00DE2496" w:rsidRDefault="00CA2AA1" w:rsidP="00CA2AA1">
      <w:pPr>
        <w:pStyle w:val="Heading3"/>
      </w:pPr>
      <w:bookmarkStart w:id="429" w:name="_Toc469647188"/>
      <w:r w:rsidRPr="00DE2496">
        <w:t>Important dates</w:t>
      </w:r>
      <w:bookmarkEnd w:id="429"/>
    </w:p>
    <w:p w:rsidR="00CA2AA1" w:rsidRPr="00DE2496" w:rsidRDefault="00CA2AA1" w:rsidP="009C4E80">
      <w:r w:rsidRPr="00DE2496">
        <w:t xml:space="preserve">The important dates are, for example, the issue date, publish date, and in-force date for a Rule Book. </w:t>
      </w:r>
    </w:p>
    <w:p w:rsidR="00CA2AA1" w:rsidRDefault="00CA2AA1" w:rsidP="009C4E80">
      <w:r w:rsidRPr="00DE2496">
        <w:t>Add the important dates in the &lt;bookmeta&gt; in each bookmap.</w:t>
      </w:r>
    </w:p>
    <w:p w:rsidR="00604DB5" w:rsidRDefault="00604DB5" w:rsidP="009C4E80"/>
    <w:p w:rsidR="00604DB5" w:rsidRDefault="00604DB5" w:rsidP="009C4E80">
      <w:r>
        <w:rPr>
          <w:noProof/>
          <w:lang w:eastAsia="en-GB"/>
        </w:rPr>
        <w:drawing>
          <wp:inline distT="0" distB="0" distL="0" distR="0" wp14:anchorId="0322BA21" wp14:editId="2AC39DF7">
            <wp:extent cx="2565520" cy="1444329"/>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67720" cy="1445567"/>
                    </a:xfrm>
                    <a:prstGeom prst="rect">
                      <a:avLst/>
                    </a:prstGeom>
                  </pic:spPr>
                </pic:pic>
              </a:graphicData>
            </a:graphic>
          </wp:inline>
        </w:drawing>
      </w:r>
    </w:p>
    <w:p w:rsidR="00CA2AA1" w:rsidRDefault="00CA2AA1" w:rsidP="009C4E80"/>
    <w:tbl>
      <w:tblPr>
        <w:tblStyle w:val="TableGrid"/>
        <w:tblW w:w="0" w:type="auto"/>
        <w:tblCellMar>
          <w:top w:w="113" w:type="dxa"/>
          <w:bottom w:w="113" w:type="dxa"/>
        </w:tblCellMar>
        <w:tblLook w:val="04A0" w:firstRow="1" w:lastRow="0" w:firstColumn="1" w:lastColumn="0" w:noHBand="0" w:noVBand="1"/>
      </w:tblPr>
      <w:tblGrid>
        <w:gridCol w:w="2547"/>
        <w:gridCol w:w="6469"/>
      </w:tblGrid>
      <w:tr w:rsidR="00CA2AA1" w:rsidRPr="00C216B9" w:rsidTr="00CA2AA1">
        <w:tc>
          <w:tcPr>
            <w:tcW w:w="2547" w:type="dxa"/>
            <w:shd w:val="clear" w:color="auto" w:fill="FBE4D5" w:themeFill="accent2" w:themeFillTint="33"/>
          </w:tcPr>
          <w:p w:rsidR="00CA2AA1" w:rsidRPr="0087349A" w:rsidRDefault="00CA2AA1" w:rsidP="00891A7D">
            <w:pPr>
              <w:rPr>
                <w:b/>
              </w:rPr>
            </w:pPr>
            <w:r w:rsidRPr="0087349A">
              <w:rPr>
                <w:b/>
              </w:rPr>
              <w:t>Element</w:t>
            </w:r>
          </w:p>
        </w:tc>
        <w:tc>
          <w:tcPr>
            <w:tcW w:w="6469" w:type="dxa"/>
            <w:shd w:val="clear" w:color="auto" w:fill="FBE4D5" w:themeFill="accent2" w:themeFillTint="33"/>
          </w:tcPr>
          <w:p w:rsidR="00CA2AA1" w:rsidRPr="0087349A" w:rsidRDefault="00CA2AA1" w:rsidP="00891A7D">
            <w:pPr>
              <w:rPr>
                <w:b/>
              </w:rPr>
            </w:pPr>
            <w:r w:rsidRPr="0087349A">
              <w:rPr>
                <w:b/>
              </w:rPr>
              <w:t>Guidance</w:t>
            </w:r>
          </w:p>
        </w:tc>
      </w:tr>
      <w:tr w:rsidR="00CA2AA1" w:rsidRPr="00DE2496" w:rsidTr="00CA2AA1">
        <w:tc>
          <w:tcPr>
            <w:tcW w:w="2547" w:type="dxa"/>
          </w:tcPr>
          <w:p w:rsidR="00CA2AA1" w:rsidRPr="00DE2496" w:rsidRDefault="00CA2AA1" w:rsidP="00891A7D">
            <w:pPr>
              <w:rPr>
                <w:b/>
              </w:rPr>
            </w:pPr>
            <w:r w:rsidRPr="00DE2496">
              <w:rPr>
                <w:b/>
              </w:rPr>
              <w:t>&lt;bookmeta&gt; /</w:t>
            </w:r>
          </w:p>
          <w:p w:rsidR="00CA2AA1" w:rsidRPr="00DE2496" w:rsidRDefault="00CA2AA1" w:rsidP="00891A7D">
            <w:pPr>
              <w:rPr>
                <w:b/>
              </w:rPr>
            </w:pPr>
            <w:r w:rsidRPr="00DE2496">
              <w:rPr>
                <w:b/>
              </w:rPr>
              <w:t xml:space="preserve">&lt;bookchangehistory&gt; / </w:t>
            </w:r>
          </w:p>
          <w:p w:rsidR="00CA2AA1" w:rsidRPr="00DE2496" w:rsidRDefault="00CA2AA1" w:rsidP="00891A7D">
            <w:pPr>
              <w:rPr>
                <w:b/>
              </w:rPr>
            </w:pPr>
            <w:r w:rsidRPr="00DE2496">
              <w:rPr>
                <w:b/>
              </w:rPr>
              <w:t>&lt;bookevent&gt;</w:t>
            </w:r>
          </w:p>
          <w:p w:rsidR="00CA2AA1" w:rsidRPr="00DE2496" w:rsidRDefault="00CA2AA1" w:rsidP="00891A7D">
            <w:pPr>
              <w:rPr>
                <w:b/>
              </w:rPr>
            </w:pPr>
            <w:r w:rsidRPr="00DE2496">
              <w:rPr>
                <w:b/>
              </w:rPr>
              <w:t>book event</w:t>
            </w:r>
          </w:p>
          <w:p w:rsidR="00CA2AA1" w:rsidRPr="00DE2496" w:rsidRDefault="00CA2AA1" w:rsidP="00891A7D">
            <w:pPr>
              <w:rPr>
                <w:b/>
              </w:rPr>
            </w:pPr>
          </w:p>
        </w:tc>
        <w:tc>
          <w:tcPr>
            <w:tcW w:w="6469" w:type="dxa"/>
          </w:tcPr>
          <w:p w:rsidR="00CA2AA1" w:rsidRPr="00DE2496" w:rsidRDefault="00CA2AA1" w:rsidP="00CA2AA1">
            <w:r w:rsidRPr="00DE2496">
              <w:t xml:space="preserve">Capture the important dates for the document in the different &lt;bookevent&gt; elements. </w:t>
            </w:r>
          </w:p>
          <w:p w:rsidR="00CA2AA1" w:rsidRPr="00DE2496" w:rsidRDefault="00CA2AA1" w:rsidP="00CA2AA1"/>
          <w:p w:rsidR="00CA2AA1" w:rsidRPr="00DE2496" w:rsidRDefault="00CA2AA1" w:rsidP="00CA2AA1">
            <w:r w:rsidRPr="00DE2496">
              <w:t xml:space="preserve">Specify the event you are including by nesting a &lt;bookeventtype&gt; element in &lt;bookevent&gt; and setting the </w:t>
            </w:r>
            <w:r w:rsidRPr="00DE2496">
              <w:rPr>
                <w:rStyle w:val="AttributeChar"/>
              </w:rPr>
              <w:t>@name</w:t>
            </w:r>
            <w:r w:rsidRPr="00DE2496">
              <w:rPr>
                <w:rFonts w:ascii="Times-Italic" w:hAnsi="Times-Italic" w:cs="Times-Italic"/>
                <w:i/>
                <w:iCs/>
              </w:rPr>
              <w:t xml:space="preserve"> </w:t>
            </w:r>
            <w:r w:rsidRPr="00DE2496">
              <w:t xml:space="preserve">attribute to the value shown in the first column of the following table. Nest &lt;person&gt;, &lt;date&gt;, and &lt;summary&gt; elements based on the specific event as </w:t>
            </w:r>
            <w:r w:rsidR="001F054E" w:rsidRPr="00DE2496">
              <w:t>needed</w:t>
            </w:r>
            <w:r w:rsidRPr="00DE2496">
              <w:t>.</w:t>
            </w:r>
          </w:p>
          <w:p w:rsidR="00CA2AA1" w:rsidRPr="00DE2496" w:rsidRDefault="00CA2AA1" w:rsidP="00CA2AA1"/>
          <w:p w:rsidR="00CA2AA1" w:rsidRPr="00DE2496" w:rsidRDefault="00CA2AA1" w:rsidP="00CA2AA1">
            <w:r w:rsidRPr="00DE2496">
              <w:t>Nest the following elements in the &lt;bookevent&gt; element:</w:t>
            </w:r>
          </w:p>
          <w:p w:rsidR="00CA2AA1" w:rsidRPr="00DE2496" w:rsidRDefault="00CA2AA1" w:rsidP="00CA2AA1"/>
          <w:p w:rsidR="00CA2AA1" w:rsidRPr="00DE2496" w:rsidRDefault="00CA2AA1" w:rsidP="00CA2AA1">
            <w:pPr>
              <w:rPr>
                <w:b/>
              </w:rPr>
            </w:pPr>
            <w:r w:rsidRPr="00DE2496">
              <w:rPr>
                <w:b/>
              </w:rPr>
              <w:t>bookeventtype name=</w:t>
            </w:r>
          </w:p>
          <w:p w:rsidR="00CA2AA1" w:rsidRPr="00DE2496" w:rsidRDefault="00CA2AA1" w:rsidP="00CA2AA1">
            <w:pPr>
              <w:rPr>
                <w:i/>
              </w:rPr>
            </w:pPr>
            <w:r w:rsidRPr="00DE2496">
              <w:rPr>
                <w:i/>
              </w:rPr>
              <w:t>submitted</w:t>
            </w:r>
          </w:p>
          <w:p w:rsidR="00CA2AA1" w:rsidRPr="00DE2496" w:rsidRDefault="00CA2AA1" w:rsidP="00CA2AA1">
            <w:r w:rsidRPr="00DE2496">
              <w:t>When the document was submitted for approval (&lt;completed&gt;, by whom (&lt;person&gt;) and that person's title (&lt;summary&gt;)</w:t>
            </w:r>
          </w:p>
          <w:p w:rsidR="00CA2AA1" w:rsidRPr="00DE2496" w:rsidRDefault="00CA2AA1" w:rsidP="00CA2AA1"/>
          <w:p w:rsidR="00CA2AA1" w:rsidRPr="00DE2496" w:rsidRDefault="00CA2AA1" w:rsidP="00CA2AA1">
            <w:pPr>
              <w:rPr>
                <w:i/>
              </w:rPr>
            </w:pPr>
            <w:r w:rsidRPr="00DE2496">
              <w:rPr>
                <w:i/>
              </w:rPr>
              <w:t>supersedes</w:t>
            </w:r>
          </w:p>
          <w:p w:rsidR="00CA2AA1" w:rsidRPr="00DE2496" w:rsidRDefault="00CA2AA1" w:rsidP="00CA2AA1">
            <w:r w:rsidRPr="00DE2496">
              <w:t>When the document supersedes another</w:t>
            </w:r>
            <w:r w:rsidR="00EE669C" w:rsidRPr="00DE2496">
              <w:t xml:space="preserve"> </w:t>
            </w:r>
            <w:r w:rsidRPr="00DE2496">
              <w:t>(&lt;completed&gt;) and the specific document that takes its place (&lt;summary&gt;)</w:t>
            </w:r>
          </w:p>
          <w:p w:rsidR="00CA2AA1" w:rsidRPr="00DE2496" w:rsidRDefault="00CA2AA1" w:rsidP="00CA2AA1"/>
          <w:p w:rsidR="00CA2AA1" w:rsidRPr="00DE2496" w:rsidRDefault="00CA2AA1" w:rsidP="00CA2AA1">
            <w:pPr>
              <w:rPr>
                <w:i/>
              </w:rPr>
            </w:pPr>
            <w:r w:rsidRPr="00DE2496">
              <w:rPr>
                <w:i/>
              </w:rPr>
              <w:t>superseded</w:t>
            </w:r>
          </w:p>
          <w:p w:rsidR="00CA2AA1" w:rsidRPr="00DE2496" w:rsidRDefault="00CA2AA1" w:rsidP="00CA2AA1">
            <w:r w:rsidRPr="00DE2496">
              <w:t>When the document is superseded by another</w:t>
            </w:r>
            <w:r w:rsidR="00EE669C" w:rsidRPr="00DE2496">
              <w:t xml:space="preserve"> </w:t>
            </w:r>
            <w:r w:rsidRPr="00DE2496">
              <w:t>(&lt;completed&gt;) and the specific document that takes its place (&lt;summary&gt;)</w:t>
            </w:r>
          </w:p>
          <w:p w:rsidR="00CA2AA1" w:rsidRPr="00DE2496" w:rsidRDefault="00CA2AA1" w:rsidP="00CA2AA1"/>
          <w:p w:rsidR="00CA2AA1" w:rsidRPr="00DE2496" w:rsidRDefault="00CA2AA1" w:rsidP="00CA2AA1">
            <w:pPr>
              <w:rPr>
                <w:i/>
              </w:rPr>
            </w:pPr>
            <w:r w:rsidRPr="00DE2496">
              <w:rPr>
                <w:i/>
              </w:rPr>
              <w:t>in-force</w:t>
            </w:r>
          </w:p>
          <w:p w:rsidR="00CA2AA1" w:rsidRPr="00DE2496" w:rsidRDefault="00CA2AA1" w:rsidP="00CA2AA1">
            <w:r w:rsidRPr="00DE2496">
              <w:t>The earliest date for compliance to this document (&lt;completed&gt;). This value is used to control the visibility of content in the digital Rule Book and it is mandatory in Rule Book bookmaps.</w:t>
            </w:r>
          </w:p>
          <w:p w:rsidR="00CA2AA1" w:rsidRPr="00DE2496" w:rsidRDefault="00CA2AA1" w:rsidP="00CA2AA1"/>
          <w:p w:rsidR="00CA2AA1" w:rsidRPr="00DE2496" w:rsidRDefault="00CA2AA1" w:rsidP="00CA2AA1">
            <w:pPr>
              <w:rPr>
                <w:i/>
              </w:rPr>
            </w:pPr>
            <w:r w:rsidRPr="00DE2496">
              <w:rPr>
                <w:i/>
              </w:rPr>
              <w:t>compliance</w:t>
            </w:r>
          </w:p>
          <w:p w:rsidR="00CA2AA1" w:rsidRPr="00DE2496" w:rsidRDefault="00CA2AA1" w:rsidP="00CA2AA1">
            <w:r w:rsidRPr="00DE2496">
              <w:t>The latest date for compliance to this document (&lt;completed&gt;)</w:t>
            </w:r>
          </w:p>
          <w:p w:rsidR="00CA2AA1" w:rsidRPr="00DE2496" w:rsidRDefault="00CA2AA1" w:rsidP="00CA2AA1"/>
          <w:p w:rsidR="00CA2AA1" w:rsidRPr="00DE2496" w:rsidRDefault="00CA2AA1" w:rsidP="00CA2AA1">
            <w:pPr>
              <w:rPr>
                <w:i/>
              </w:rPr>
            </w:pPr>
            <w:r w:rsidRPr="00DE2496">
              <w:rPr>
                <w:i/>
              </w:rPr>
              <w:t>withdrawn</w:t>
            </w:r>
          </w:p>
          <w:p w:rsidR="00CA2AA1" w:rsidRPr="00DE2496" w:rsidRDefault="00CA2AA1" w:rsidP="00CA2AA1">
            <w:r w:rsidRPr="00DE2496">
              <w:t>The date this document is withdrawn from</w:t>
            </w:r>
            <w:r w:rsidR="00EE669C" w:rsidRPr="00DE2496">
              <w:t xml:space="preserve"> </w:t>
            </w:r>
            <w:r w:rsidR="00604DB5" w:rsidRPr="00DE2496">
              <w:t>consideration (&lt;completed&gt;)</w:t>
            </w:r>
          </w:p>
        </w:tc>
      </w:tr>
    </w:tbl>
    <w:p w:rsidR="00E17DE0" w:rsidRPr="00DE2496" w:rsidRDefault="00E17DE0" w:rsidP="009C4E80"/>
    <w:p w:rsidR="00133D39" w:rsidRPr="00DE2496" w:rsidRDefault="00133D39" w:rsidP="00133D39">
      <w:pPr>
        <w:pStyle w:val="Heading2"/>
      </w:pPr>
      <w:bookmarkStart w:id="430" w:name="_Providing_document_properties"/>
      <w:bookmarkStart w:id="431" w:name="_Ref468963922"/>
      <w:bookmarkStart w:id="432" w:name="_Toc469647189"/>
      <w:bookmarkEnd w:id="430"/>
      <w:r w:rsidRPr="00DE2496">
        <w:t xml:space="preserve">Providing </w:t>
      </w:r>
      <w:r w:rsidR="00334837" w:rsidRPr="00DE2496">
        <w:t>document properties</w:t>
      </w:r>
      <w:r w:rsidRPr="00DE2496">
        <w:t xml:space="preserve"> for </w:t>
      </w:r>
      <w:r w:rsidR="00CD0C2F" w:rsidRPr="00DE2496">
        <w:t xml:space="preserve">the </w:t>
      </w:r>
      <w:r w:rsidR="00334837" w:rsidRPr="00DE2496">
        <w:t xml:space="preserve">Rule Book </w:t>
      </w:r>
      <w:r w:rsidRPr="00DE2496">
        <w:t>PDF</w:t>
      </w:r>
      <w:bookmarkEnd w:id="431"/>
      <w:bookmarkEnd w:id="432"/>
    </w:p>
    <w:p w:rsidR="005F3649" w:rsidRPr="00DE2496" w:rsidRDefault="005F3649" w:rsidP="00133D39">
      <w:r w:rsidRPr="00DE2496">
        <w:t>Each published PDF includes document properties that describe the PDF. These values are inserted to the PDF from the bookmap.</w:t>
      </w:r>
      <w:r w:rsidR="00133D39" w:rsidRPr="00DE2496">
        <w:t xml:space="preserve"> </w:t>
      </w:r>
      <w:r w:rsidR="00604DB5" w:rsidRPr="00DE2496">
        <w:t xml:space="preserve">Ensure you have added the following into the bookmap: </w:t>
      </w:r>
    </w:p>
    <w:p w:rsidR="005F3649" w:rsidRPr="00DE2496" w:rsidRDefault="005F3649" w:rsidP="00133D39"/>
    <w:tbl>
      <w:tblPr>
        <w:tblStyle w:val="TableGrid"/>
        <w:tblW w:w="0" w:type="auto"/>
        <w:tblCellMar>
          <w:top w:w="113" w:type="dxa"/>
          <w:bottom w:w="113" w:type="dxa"/>
        </w:tblCellMar>
        <w:tblLook w:val="04A0" w:firstRow="1" w:lastRow="0" w:firstColumn="1" w:lastColumn="0" w:noHBand="0" w:noVBand="1"/>
      </w:tblPr>
      <w:tblGrid>
        <w:gridCol w:w="2124"/>
        <w:gridCol w:w="3310"/>
        <w:gridCol w:w="3582"/>
      </w:tblGrid>
      <w:tr w:rsidR="005F3649" w:rsidRPr="00DE2496" w:rsidTr="005F3649">
        <w:tc>
          <w:tcPr>
            <w:tcW w:w="2124" w:type="dxa"/>
            <w:shd w:val="clear" w:color="auto" w:fill="FBE4D5" w:themeFill="accent2" w:themeFillTint="33"/>
          </w:tcPr>
          <w:p w:rsidR="005F3649" w:rsidRPr="00DE2496" w:rsidRDefault="005F3649" w:rsidP="00891A7D">
            <w:pPr>
              <w:rPr>
                <w:b/>
              </w:rPr>
            </w:pPr>
            <w:r w:rsidRPr="00DE2496">
              <w:rPr>
                <w:b/>
              </w:rPr>
              <w:t>PDF property</w:t>
            </w:r>
          </w:p>
        </w:tc>
        <w:tc>
          <w:tcPr>
            <w:tcW w:w="3310" w:type="dxa"/>
            <w:shd w:val="clear" w:color="auto" w:fill="FBE4D5" w:themeFill="accent2" w:themeFillTint="33"/>
          </w:tcPr>
          <w:p w:rsidR="005F3649" w:rsidRPr="00DE2496" w:rsidRDefault="005F3649" w:rsidP="00891A7D">
            <w:pPr>
              <w:rPr>
                <w:b/>
              </w:rPr>
            </w:pPr>
            <w:r w:rsidRPr="00DE2496">
              <w:rPr>
                <w:b/>
              </w:rPr>
              <w:t>Bookmap element</w:t>
            </w:r>
          </w:p>
        </w:tc>
        <w:tc>
          <w:tcPr>
            <w:tcW w:w="3582" w:type="dxa"/>
            <w:shd w:val="clear" w:color="auto" w:fill="FBE4D5" w:themeFill="accent2" w:themeFillTint="33"/>
          </w:tcPr>
          <w:p w:rsidR="005F3649" w:rsidRPr="00DE2496" w:rsidRDefault="005F3649" w:rsidP="00891A7D">
            <w:pPr>
              <w:rPr>
                <w:b/>
              </w:rPr>
            </w:pPr>
            <w:r w:rsidRPr="00DE2496">
              <w:rPr>
                <w:b/>
              </w:rPr>
              <w:t>Used for generating…</w:t>
            </w:r>
          </w:p>
        </w:tc>
      </w:tr>
      <w:tr w:rsidR="005F3649" w:rsidRPr="00DE2496" w:rsidTr="005F3649">
        <w:tc>
          <w:tcPr>
            <w:tcW w:w="2124" w:type="dxa"/>
          </w:tcPr>
          <w:p w:rsidR="005F3649" w:rsidRPr="00DE2496" w:rsidRDefault="005F3649" w:rsidP="005F3649">
            <w:pPr>
              <w:rPr>
                <w:rStyle w:val="MonospaceChar"/>
                <w:rFonts w:ascii="Times New Roman" w:hAnsi="Times New Roman" w:cs="Times New Roman"/>
              </w:rPr>
            </w:pPr>
            <w:r w:rsidRPr="00DE2496">
              <w:rPr>
                <w:rStyle w:val="MonospaceChar"/>
                <w:rFonts w:ascii="Times New Roman" w:hAnsi="Times New Roman" w:cs="Times New Roman"/>
                <w:sz w:val="22"/>
              </w:rPr>
              <w:t>Title</w:t>
            </w:r>
          </w:p>
        </w:tc>
        <w:tc>
          <w:tcPr>
            <w:tcW w:w="3310" w:type="dxa"/>
          </w:tcPr>
          <w:p w:rsidR="005F3649" w:rsidRPr="00DE2496" w:rsidRDefault="005F3649" w:rsidP="00891A7D">
            <w:pPr>
              <w:pStyle w:val="Monospace"/>
            </w:pPr>
            <w:r w:rsidRPr="00DE2496">
              <w:rPr>
                <w:rStyle w:val="MonospaceChar"/>
              </w:rPr>
              <w:t xml:space="preserve">&lt;booktitle&gt; / </w:t>
            </w:r>
            <w:r w:rsidRPr="00DE2496">
              <w:t>&lt;mainbooktitle&gt;</w:t>
            </w:r>
          </w:p>
          <w:p w:rsidR="005F3649" w:rsidRPr="00DE2496" w:rsidRDefault="005F3649" w:rsidP="00891A7D">
            <w:pPr>
              <w:pStyle w:val="Monospace"/>
            </w:pPr>
          </w:p>
          <w:p w:rsidR="005F3649" w:rsidRPr="00DE2496" w:rsidRDefault="005F3649" w:rsidP="005F3649">
            <w:pPr>
              <w:pStyle w:val="Monospace"/>
            </w:pPr>
            <w:r w:rsidRPr="00DE2496">
              <w:t xml:space="preserve">+ &lt;booktitlealt&gt; </w:t>
            </w:r>
          </w:p>
          <w:p w:rsidR="005F3649" w:rsidRPr="00DE2496" w:rsidRDefault="005F3649" w:rsidP="005F3649">
            <w:r w:rsidRPr="00DE2496">
              <w:t>(if it exists)</w:t>
            </w:r>
          </w:p>
        </w:tc>
        <w:tc>
          <w:tcPr>
            <w:tcW w:w="3582" w:type="dxa"/>
          </w:tcPr>
          <w:p w:rsidR="005F3649" w:rsidRPr="00DE2496" w:rsidRDefault="005F3649" w:rsidP="00891A7D">
            <w:r w:rsidRPr="00DE2496">
              <w:t>…the name of the document, for example, Preparation and movement of trains.</w:t>
            </w:r>
          </w:p>
        </w:tc>
      </w:tr>
      <w:tr w:rsidR="005F3649" w:rsidRPr="00DE2496" w:rsidTr="005F3649">
        <w:tc>
          <w:tcPr>
            <w:tcW w:w="2124" w:type="dxa"/>
          </w:tcPr>
          <w:p w:rsidR="005F3649" w:rsidRPr="00DE2496" w:rsidRDefault="005F3649" w:rsidP="005F3649">
            <w:pPr>
              <w:rPr>
                <w:rStyle w:val="MonospaceChar"/>
              </w:rPr>
            </w:pPr>
            <w:r w:rsidRPr="00DE2496">
              <w:rPr>
                <w:rStyle w:val="MonospaceChar"/>
                <w:rFonts w:ascii="Times New Roman" w:hAnsi="Times New Roman" w:cs="Times New Roman"/>
                <w:sz w:val="22"/>
              </w:rPr>
              <w:t>Author</w:t>
            </w:r>
          </w:p>
        </w:tc>
        <w:tc>
          <w:tcPr>
            <w:tcW w:w="3310" w:type="dxa"/>
          </w:tcPr>
          <w:p w:rsidR="00604DB5" w:rsidRPr="00DE2496" w:rsidRDefault="00604DB5" w:rsidP="00891A7D">
            <w:pPr>
              <w:pStyle w:val="Monospace"/>
              <w:rPr>
                <w:rStyle w:val="MonospaceChar"/>
              </w:rPr>
            </w:pPr>
            <w:r w:rsidRPr="00DE2496">
              <w:rPr>
                <w:rStyle w:val="MonospaceChar"/>
              </w:rPr>
              <w:t>&lt;bookmeta&gt; /</w:t>
            </w:r>
          </w:p>
          <w:p w:rsidR="005F3649" w:rsidRPr="00DE2496" w:rsidRDefault="005F3649" w:rsidP="00891A7D">
            <w:pPr>
              <w:pStyle w:val="Monospace"/>
            </w:pPr>
            <w:r w:rsidRPr="00DE2496">
              <w:rPr>
                <w:rStyle w:val="MonospaceChar"/>
              </w:rPr>
              <w:t>&lt;publisherinformation&gt; / &lt;organization&gt;</w:t>
            </w:r>
          </w:p>
        </w:tc>
        <w:tc>
          <w:tcPr>
            <w:tcW w:w="3582" w:type="dxa"/>
          </w:tcPr>
          <w:p w:rsidR="005F3649" w:rsidRPr="00DE2496" w:rsidRDefault="005F3649" w:rsidP="00891A7D">
            <w:r w:rsidRPr="00DE2496">
              <w:t>…the author of the document, i.e. RSSB.</w:t>
            </w:r>
          </w:p>
        </w:tc>
      </w:tr>
      <w:tr w:rsidR="00C907C2" w:rsidRPr="00DE2496" w:rsidTr="005F3649">
        <w:tc>
          <w:tcPr>
            <w:tcW w:w="2124" w:type="dxa"/>
          </w:tcPr>
          <w:p w:rsidR="005F3649" w:rsidRPr="00DE2496" w:rsidRDefault="005F3649" w:rsidP="005F3649">
            <w:pPr>
              <w:rPr>
                <w:rStyle w:val="MonospaceChar"/>
                <w:rFonts w:ascii="Times New Roman" w:hAnsi="Times New Roman" w:cs="Times New Roman"/>
              </w:rPr>
            </w:pPr>
            <w:r w:rsidRPr="00DE2496">
              <w:rPr>
                <w:rStyle w:val="MonospaceChar"/>
                <w:rFonts w:ascii="Times New Roman" w:hAnsi="Times New Roman" w:cs="Times New Roman"/>
                <w:sz w:val="22"/>
              </w:rPr>
              <w:t>Subject</w:t>
            </w:r>
          </w:p>
        </w:tc>
        <w:tc>
          <w:tcPr>
            <w:tcW w:w="3310" w:type="dxa"/>
          </w:tcPr>
          <w:p w:rsidR="005F3649" w:rsidRPr="00DE2496" w:rsidRDefault="00604DB5" w:rsidP="00891A7D">
            <w:pPr>
              <w:pStyle w:val="Monospace"/>
            </w:pPr>
            <w:r w:rsidRPr="00DE2496">
              <w:rPr>
                <w:rStyle w:val="MonospaceChar"/>
              </w:rPr>
              <w:t xml:space="preserve">&lt;bookmeta&gt; / </w:t>
            </w:r>
            <w:r w:rsidR="005F3649" w:rsidRPr="00DE2496">
              <w:rPr>
                <w:rStyle w:val="MonospaceChar"/>
              </w:rPr>
              <w:t>&lt;</w:t>
            </w:r>
            <w:r w:rsidR="00C907C2" w:rsidRPr="00DE2496">
              <w:rPr>
                <w:rStyle w:val="MonospaceChar"/>
              </w:rPr>
              <w:t>shortdesc</w:t>
            </w:r>
            <w:r w:rsidR="005F3649" w:rsidRPr="00DE2496">
              <w:t>&gt;</w:t>
            </w:r>
          </w:p>
        </w:tc>
        <w:tc>
          <w:tcPr>
            <w:tcW w:w="3582" w:type="dxa"/>
          </w:tcPr>
          <w:p w:rsidR="005F3649" w:rsidRPr="00DE2496" w:rsidRDefault="005F3649" w:rsidP="00891A7D">
            <w:r w:rsidRPr="00DE2496">
              <w:t xml:space="preserve">…the </w:t>
            </w:r>
            <w:r w:rsidR="00E63340" w:rsidRPr="00DE2496">
              <w:t>description of what</w:t>
            </w:r>
            <w:r w:rsidRPr="00DE2496">
              <w:t xml:space="preserve"> document</w:t>
            </w:r>
            <w:r w:rsidR="00E63340" w:rsidRPr="00DE2496">
              <w:t xml:space="preserve"> the document is and to whom it is for</w:t>
            </w:r>
            <w:r w:rsidRPr="00DE2496">
              <w:t>.</w:t>
            </w:r>
            <w:r w:rsidR="00CC4571" w:rsidRPr="00DE2496">
              <w:t xml:space="preserve"> Used also as the summary of the document. See </w:t>
            </w:r>
            <w:hyperlink w:anchor="_Summary" w:history="1">
              <w:r w:rsidR="00CC4571" w:rsidRPr="00DE2496">
                <w:rPr>
                  <w:rStyle w:val="Hyperlink"/>
                </w:rPr>
                <w:t>Summary</w:t>
              </w:r>
            </w:hyperlink>
            <w:r w:rsidR="00CC4571" w:rsidRPr="00DE2496">
              <w:t xml:space="preserve"> on page </w:t>
            </w:r>
            <w:r w:rsidR="00CC4571" w:rsidRPr="00DE2496">
              <w:fldChar w:fldCharType="begin"/>
            </w:r>
            <w:r w:rsidR="00CC4571" w:rsidRPr="00DE2496">
              <w:instrText xml:space="preserve"> PAGEREF _Ref466980033 \h </w:instrText>
            </w:r>
            <w:r w:rsidR="00CC4571" w:rsidRPr="00DE2496">
              <w:fldChar w:fldCharType="separate"/>
            </w:r>
            <w:r w:rsidR="00D0331A">
              <w:rPr>
                <w:noProof/>
              </w:rPr>
              <w:t>123</w:t>
            </w:r>
            <w:r w:rsidR="00CC4571" w:rsidRPr="00DE2496">
              <w:fldChar w:fldCharType="end"/>
            </w:r>
            <w:r w:rsidR="00CC4571" w:rsidRPr="00DE2496">
              <w:t>.</w:t>
            </w:r>
          </w:p>
        </w:tc>
      </w:tr>
      <w:tr w:rsidR="005F3649" w:rsidRPr="00C216B9" w:rsidTr="005F3649">
        <w:tc>
          <w:tcPr>
            <w:tcW w:w="2124" w:type="dxa"/>
          </w:tcPr>
          <w:p w:rsidR="005F3649" w:rsidRPr="00DE2496" w:rsidRDefault="005F3649" w:rsidP="005F3649">
            <w:pPr>
              <w:rPr>
                <w:rStyle w:val="MonospaceChar"/>
                <w:rFonts w:ascii="Times New Roman" w:hAnsi="Times New Roman" w:cs="Times New Roman"/>
              </w:rPr>
            </w:pPr>
            <w:r w:rsidRPr="00DE2496">
              <w:rPr>
                <w:rStyle w:val="MonospaceChar"/>
                <w:rFonts w:ascii="Times New Roman" w:hAnsi="Times New Roman" w:cs="Times New Roman"/>
                <w:sz w:val="22"/>
              </w:rPr>
              <w:t>Keywords</w:t>
            </w:r>
          </w:p>
        </w:tc>
        <w:tc>
          <w:tcPr>
            <w:tcW w:w="3310" w:type="dxa"/>
          </w:tcPr>
          <w:p w:rsidR="005F3649" w:rsidRPr="00DE2496" w:rsidRDefault="005F3649" w:rsidP="00891A7D">
            <w:pPr>
              <w:rPr>
                <w:rStyle w:val="MonospaceChar"/>
              </w:rPr>
            </w:pPr>
            <w:r w:rsidRPr="00DE2496">
              <w:rPr>
                <w:rStyle w:val="MonospaceChar"/>
              </w:rPr>
              <w:t>&lt;</w:t>
            </w:r>
            <w:r w:rsidR="00C907C2" w:rsidRPr="00DE2496">
              <w:rPr>
                <w:rStyle w:val="MonospaceChar"/>
              </w:rPr>
              <w:t>bookmeta</w:t>
            </w:r>
            <w:r w:rsidRPr="00DE2496">
              <w:rPr>
                <w:rStyle w:val="MonospaceChar"/>
              </w:rPr>
              <w:t>&gt; / &lt;</w:t>
            </w:r>
            <w:r w:rsidR="00C907C2" w:rsidRPr="00DE2496">
              <w:rPr>
                <w:rStyle w:val="MonospaceChar"/>
              </w:rPr>
              <w:t>metadata</w:t>
            </w:r>
            <w:r w:rsidRPr="00DE2496">
              <w:rPr>
                <w:rStyle w:val="MonospaceChar"/>
              </w:rPr>
              <w:t>&gt; / &lt;</w:t>
            </w:r>
            <w:r w:rsidR="00C907C2" w:rsidRPr="00DE2496">
              <w:rPr>
                <w:rStyle w:val="MonospaceChar"/>
              </w:rPr>
              <w:t>keywords</w:t>
            </w:r>
            <w:r w:rsidRPr="00DE2496">
              <w:rPr>
                <w:rStyle w:val="MonospaceChar"/>
              </w:rPr>
              <w:t>&gt;</w:t>
            </w:r>
            <w:r w:rsidR="00C907C2" w:rsidRPr="00DE2496">
              <w:rPr>
                <w:rStyle w:val="MonospaceChar"/>
              </w:rPr>
              <w:t xml:space="preserve"> / &lt;keyword&gt;</w:t>
            </w:r>
          </w:p>
        </w:tc>
        <w:tc>
          <w:tcPr>
            <w:tcW w:w="3582" w:type="dxa"/>
          </w:tcPr>
          <w:p w:rsidR="005F3649" w:rsidRPr="00DE2496" w:rsidRDefault="005F3649" w:rsidP="00891A7D">
            <w:r w:rsidRPr="00DE2496">
              <w:t xml:space="preserve">…the </w:t>
            </w:r>
            <w:r w:rsidR="00C907C2" w:rsidRPr="00DE2496">
              <w:t>keywords that you want to add to the PDF. Use one &lt;keyword&gt; for each keyword or keyword phrase.</w:t>
            </w:r>
          </w:p>
        </w:tc>
      </w:tr>
    </w:tbl>
    <w:p w:rsidR="005F3649" w:rsidRDefault="005F3649" w:rsidP="00133D39"/>
    <w:p w:rsidR="00BF130B" w:rsidRDefault="00BF130B" w:rsidP="00133D39">
      <w:pPr>
        <w:rPr>
          <w:rFonts w:eastAsiaTheme="majorEastAsia"/>
          <w:sz w:val="44"/>
          <w:szCs w:val="44"/>
        </w:rPr>
      </w:pPr>
      <w:r>
        <w:br w:type="page"/>
      </w:r>
    </w:p>
    <w:p w:rsidR="006C7AD6" w:rsidRDefault="00D54C61" w:rsidP="00D54C61">
      <w:pPr>
        <w:pStyle w:val="Heading1"/>
      </w:pPr>
      <w:bookmarkStart w:id="433" w:name="_Toc469647190"/>
      <w:r>
        <w:t xml:space="preserve">Chapter </w:t>
      </w:r>
      <w:r w:rsidR="00A725FF">
        <w:t>10</w:t>
      </w:r>
      <w:r>
        <w:t>: Con</w:t>
      </w:r>
      <w:r w:rsidRPr="00992CD6">
        <w:rPr>
          <w:rStyle w:val="Heading1Char"/>
          <w:b/>
        </w:rPr>
        <w:t>t</w:t>
      </w:r>
      <w:r>
        <w:t>ent management</w:t>
      </w:r>
      <w:bookmarkEnd w:id="433"/>
    </w:p>
    <w:p w:rsidR="00C30211" w:rsidRDefault="00C30211" w:rsidP="00F86991"/>
    <w:p w:rsidR="00C30211" w:rsidRDefault="00C30211" w:rsidP="00C30211">
      <w:pPr>
        <w:pStyle w:val="Heading2"/>
      </w:pPr>
      <w:bookmarkStart w:id="434" w:name="_Toc469647191"/>
      <w:r>
        <w:t>CMS Metadata</w:t>
      </w:r>
      <w:bookmarkEnd w:id="434"/>
    </w:p>
    <w:p w:rsidR="00F86991" w:rsidRDefault="00F86991" w:rsidP="00F86991">
      <w:r>
        <w:t>The RSSB content management system automatically captures the following metadata for all content stored in it:</w:t>
      </w:r>
    </w:p>
    <w:p w:rsidR="009E133A" w:rsidRDefault="009E133A" w:rsidP="00F86991"/>
    <w:p w:rsidR="00F86991" w:rsidRDefault="00F86991" w:rsidP="00EC45E1">
      <w:pPr>
        <w:pStyle w:val="ListParagraph"/>
        <w:numPr>
          <w:ilvl w:val="0"/>
          <w:numId w:val="12"/>
        </w:numPr>
      </w:pPr>
      <w:r>
        <w:t>Author and organisation name</w:t>
      </w:r>
    </w:p>
    <w:p w:rsidR="00F86991" w:rsidRDefault="00F86991" w:rsidP="00EC45E1">
      <w:pPr>
        <w:pStyle w:val="ListParagraph"/>
        <w:numPr>
          <w:ilvl w:val="0"/>
          <w:numId w:val="12"/>
        </w:numPr>
      </w:pPr>
      <w:r>
        <w:t>Reviewer(s) and organisation name(s)</w:t>
      </w:r>
    </w:p>
    <w:p w:rsidR="00F86991" w:rsidRDefault="00F86991" w:rsidP="00EC45E1">
      <w:pPr>
        <w:pStyle w:val="ListParagraph"/>
        <w:numPr>
          <w:ilvl w:val="0"/>
          <w:numId w:val="12"/>
        </w:numPr>
      </w:pPr>
      <w:r>
        <w:t>Approver(s) and organisation name(s)</w:t>
      </w:r>
    </w:p>
    <w:p w:rsidR="00F86991" w:rsidRDefault="00F86991" w:rsidP="00EC45E1">
      <w:pPr>
        <w:pStyle w:val="ListParagraph"/>
        <w:numPr>
          <w:ilvl w:val="0"/>
          <w:numId w:val="12"/>
        </w:numPr>
      </w:pPr>
      <w:r>
        <w:t>Content owner</w:t>
      </w:r>
    </w:p>
    <w:p w:rsidR="00F86991" w:rsidRDefault="00F86991" w:rsidP="00EC45E1">
      <w:pPr>
        <w:pStyle w:val="ListParagraph"/>
        <w:numPr>
          <w:ilvl w:val="0"/>
          <w:numId w:val="12"/>
        </w:numPr>
      </w:pPr>
      <w:r>
        <w:t>Workflow stage; for example, released, in review, in draft, or beta</w:t>
      </w:r>
    </w:p>
    <w:p w:rsidR="00F86991" w:rsidRDefault="00F86991" w:rsidP="00EC45E1">
      <w:pPr>
        <w:pStyle w:val="ListParagraph"/>
        <w:numPr>
          <w:ilvl w:val="0"/>
          <w:numId w:val="12"/>
        </w:numPr>
      </w:pPr>
      <w:r>
        <w:t>Dates; for example, created, last revised, release, checked out</w:t>
      </w:r>
    </w:p>
    <w:p w:rsidR="00F86991" w:rsidRDefault="00F86991" w:rsidP="00EC45E1">
      <w:pPr>
        <w:pStyle w:val="ListParagraph"/>
        <w:numPr>
          <w:ilvl w:val="0"/>
          <w:numId w:val="12"/>
        </w:numPr>
      </w:pPr>
      <w:r>
        <w:t>Information type (task, concept or reference)</w:t>
      </w:r>
    </w:p>
    <w:p w:rsidR="00F86991" w:rsidRDefault="00F86991" w:rsidP="00EC45E1">
      <w:pPr>
        <w:pStyle w:val="ListParagraph"/>
        <w:numPr>
          <w:ilvl w:val="0"/>
          <w:numId w:val="12"/>
        </w:numPr>
      </w:pPr>
      <w:r>
        <w:t>Version numbers</w:t>
      </w:r>
    </w:p>
    <w:p w:rsidR="00F86991" w:rsidRDefault="00F86991" w:rsidP="00EC45E1">
      <w:pPr>
        <w:pStyle w:val="ListParagraph"/>
        <w:numPr>
          <w:ilvl w:val="0"/>
          <w:numId w:val="12"/>
        </w:numPr>
      </w:pPr>
      <w:r>
        <w:t>ID number</w:t>
      </w:r>
    </w:p>
    <w:p w:rsidR="00F86991" w:rsidRDefault="00F86991" w:rsidP="00EC45E1">
      <w:pPr>
        <w:pStyle w:val="ListParagraph"/>
        <w:numPr>
          <w:ilvl w:val="0"/>
          <w:numId w:val="12"/>
        </w:numPr>
      </w:pPr>
      <w:r>
        <w:t>Check-in comments</w:t>
      </w:r>
    </w:p>
    <w:p w:rsidR="00F86991" w:rsidRDefault="00F86991" w:rsidP="00EC45E1">
      <w:pPr>
        <w:pStyle w:val="ListParagraph"/>
        <w:numPr>
          <w:ilvl w:val="0"/>
          <w:numId w:val="12"/>
        </w:numPr>
      </w:pPr>
      <w:r>
        <w:t>Revision information</w:t>
      </w:r>
    </w:p>
    <w:p w:rsidR="00D54C61" w:rsidRDefault="00F86991" w:rsidP="00EC45E1">
      <w:pPr>
        <w:pStyle w:val="ListParagraph"/>
        <w:numPr>
          <w:ilvl w:val="0"/>
          <w:numId w:val="12"/>
        </w:numPr>
      </w:pPr>
      <w:r>
        <w:t>Permissions</w:t>
      </w:r>
    </w:p>
    <w:p w:rsidR="009E133A" w:rsidRPr="009E133A" w:rsidRDefault="009E133A" w:rsidP="009E133A"/>
    <w:p w:rsidR="009E133A" w:rsidRDefault="009E133A" w:rsidP="009E133A">
      <w:r w:rsidRPr="009E133A">
        <w:t>Most of this information is captured without your direct input. However, you are required to enter check-in comments</w:t>
      </w:r>
      <w:r>
        <w:t xml:space="preserve"> </w:t>
      </w:r>
      <w:r w:rsidRPr="009E133A">
        <w:t>each time you check-in a topic. These comments form the corporate memory of all changes made to the topics,</w:t>
      </w:r>
      <w:r>
        <w:t xml:space="preserve"> </w:t>
      </w:r>
      <w:r w:rsidRPr="009E133A">
        <w:t>whether technical or editorial. They should concisely record what changed, why it changed, and who initiated the</w:t>
      </w:r>
      <w:r>
        <w:t xml:space="preserve"> </w:t>
      </w:r>
      <w:r w:rsidRPr="009E133A">
        <w:t>change. Include the following content as relevant:</w:t>
      </w:r>
    </w:p>
    <w:p w:rsidR="009E133A" w:rsidRDefault="009E133A" w:rsidP="009E133A"/>
    <w:p w:rsidR="009E133A" w:rsidRDefault="009E133A" w:rsidP="00EC45E1">
      <w:pPr>
        <w:pStyle w:val="ListParagraph"/>
        <w:numPr>
          <w:ilvl w:val="0"/>
          <w:numId w:val="13"/>
        </w:numPr>
      </w:pPr>
      <w:r>
        <w:t>A summary of the anticipated effect</w:t>
      </w:r>
    </w:p>
    <w:p w:rsidR="009E133A" w:rsidRDefault="009E133A" w:rsidP="00EC45E1">
      <w:pPr>
        <w:pStyle w:val="ListParagraph"/>
        <w:numPr>
          <w:ilvl w:val="0"/>
          <w:numId w:val="13"/>
        </w:numPr>
      </w:pPr>
      <w:r>
        <w:t>A reference to the meeting date, minutes, and committee that approved the change.</w:t>
      </w:r>
    </w:p>
    <w:p w:rsidR="009E133A" w:rsidRDefault="009E133A" w:rsidP="00EC45E1">
      <w:pPr>
        <w:pStyle w:val="ListParagraph"/>
        <w:numPr>
          <w:ilvl w:val="0"/>
          <w:numId w:val="13"/>
        </w:numPr>
      </w:pPr>
      <w:r>
        <w:t>A brief history of the requirement</w:t>
      </w:r>
    </w:p>
    <w:p w:rsidR="009E133A" w:rsidRDefault="009E133A" w:rsidP="00EC45E1">
      <w:pPr>
        <w:pStyle w:val="ListParagraph"/>
        <w:numPr>
          <w:ilvl w:val="0"/>
          <w:numId w:val="13"/>
        </w:numPr>
      </w:pPr>
      <w:r>
        <w:t>Any significant consultation comments</w:t>
      </w:r>
    </w:p>
    <w:p w:rsidR="009E133A" w:rsidRDefault="009E133A" w:rsidP="00EC45E1">
      <w:pPr>
        <w:pStyle w:val="ListParagraph"/>
        <w:numPr>
          <w:ilvl w:val="0"/>
          <w:numId w:val="13"/>
        </w:numPr>
      </w:pPr>
      <w:r>
        <w:t>Reasons for delaying/speeding up of implementation</w:t>
      </w:r>
    </w:p>
    <w:p w:rsidR="009E133A" w:rsidRDefault="009E133A" w:rsidP="009E133A"/>
    <w:p w:rsidR="009E133A" w:rsidRDefault="009E133A" w:rsidP="009E133A">
      <w:pPr>
        <w:pStyle w:val="Heading2"/>
      </w:pPr>
      <w:bookmarkStart w:id="435" w:name="_Folder_structure"/>
      <w:bookmarkStart w:id="436" w:name="_Ref465088453"/>
      <w:bookmarkStart w:id="437" w:name="_Toc469647192"/>
      <w:bookmarkEnd w:id="435"/>
      <w:r>
        <w:t>Folder structure</w:t>
      </w:r>
      <w:bookmarkEnd w:id="436"/>
      <w:bookmarkEnd w:id="437"/>
    </w:p>
    <w:p w:rsidR="009E133A" w:rsidRDefault="009E133A" w:rsidP="009E133A">
      <w:r>
        <w:t xml:space="preserve">It is important that all writers use a common folder structure to facilitate findability and order. At RSSB, folders at the highest level are organised by document type, such as Railway Group Standards, Deviations, and Rule Books. </w:t>
      </w:r>
    </w:p>
    <w:p w:rsidR="009E133A" w:rsidRDefault="009E133A" w:rsidP="009E133A"/>
    <w:p w:rsidR="009E133A" w:rsidRDefault="009E133A" w:rsidP="009E133A">
      <w:r>
        <w:t>Within each document type, subfolders group similar content together to facilitate reuse. By grouping content in this way, writers can more easily browse for related content to the topics they are currently writing. For example, they do not have to search multiple standards folders into which similar topics might be sorted, but can find all information together in one folder that spans standards.</w:t>
      </w:r>
    </w:p>
    <w:p w:rsidR="009E133A" w:rsidRDefault="009E133A" w:rsidP="009E133A"/>
    <w:p w:rsidR="009E133A" w:rsidRDefault="009E133A" w:rsidP="009E133A">
      <w:r>
        <w:t>Each level in the folder hierarchy, including the top most, includes a Common folder which includes topics, maps, images, and so on that are common to everything below it in the hierarchy. For example, information in the Common folder at the root of the RSSB file server applies across all RSSB; information in the Common folder within a particular standards folder applies only to that standards family; and information in the Common folder within a product standard only to those standard.</w:t>
      </w:r>
    </w:p>
    <w:p w:rsidR="009E133A" w:rsidRDefault="009E133A" w:rsidP="009E133A"/>
    <w:p w:rsidR="00284EF9" w:rsidRDefault="00284EF9" w:rsidP="009E133A"/>
    <w:p w:rsidR="00284EF9" w:rsidRDefault="00284EF9" w:rsidP="009E133A"/>
    <w:p w:rsidR="00284EF9" w:rsidRDefault="00284EF9" w:rsidP="009E133A"/>
    <w:p w:rsidR="00201B0C" w:rsidRDefault="00201B0C" w:rsidP="009E133A">
      <w:r w:rsidRPr="00201B0C">
        <w:t>The following illustrates the RSSB folder structure:</w:t>
      </w:r>
    </w:p>
    <w:p w:rsidR="00201B0C" w:rsidRDefault="00201B0C" w:rsidP="009E133A"/>
    <w:p w:rsidR="00284EF9" w:rsidRDefault="00284EF9" w:rsidP="00EC45E1">
      <w:pPr>
        <w:pStyle w:val="ListParagraph"/>
        <w:numPr>
          <w:ilvl w:val="0"/>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Default="00284EF9" w:rsidP="00EC45E1">
      <w:pPr>
        <w:pStyle w:val="ListParagraph"/>
        <w:numPr>
          <w:ilvl w:val="0"/>
          <w:numId w:val="14"/>
        </w:numPr>
      </w:pPr>
      <w:r>
        <w:t>Railway_Group_Standards</w:t>
      </w:r>
    </w:p>
    <w:p w:rsidR="00284EF9" w:rsidRDefault="00284EF9" w:rsidP="00EC45E1">
      <w:pPr>
        <w:pStyle w:val="ListParagraph"/>
        <w:numPr>
          <w:ilvl w:val="1"/>
          <w:numId w:val="14"/>
        </w:numPr>
      </w:pPr>
      <w:r>
        <w:t>Common</w:t>
      </w:r>
    </w:p>
    <w:p w:rsidR="00284EF9" w:rsidRDefault="00284EF9" w:rsidP="00EC45E1">
      <w:pPr>
        <w:pStyle w:val="ListParagraph"/>
        <w:numPr>
          <w:ilvl w:val="2"/>
          <w:numId w:val="14"/>
        </w:numPr>
      </w:pPr>
      <w:r>
        <w:t>Topics</w:t>
      </w:r>
    </w:p>
    <w:p w:rsidR="00284EF9" w:rsidRDefault="00284EF9" w:rsidP="00EC45E1">
      <w:pPr>
        <w:pStyle w:val="ListParagraph"/>
        <w:numPr>
          <w:ilvl w:val="2"/>
          <w:numId w:val="14"/>
        </w:numPr>
      </w:pPr>
      <w:r>
        <w:t>Graphics</w:t>
      </w:r>
    </w:p>
    <w:p w:rsidR="00284EF9" w:rsidRDefault="00284EF9" w:rsidP="00EC45E1">
      <w:pPr>
        <w:pStyle w:val="ListParagraph"/>
        <w:numPr>
          <w:ilvl w:val="2"/>
          <w:numId w:val="14"/>
        </w:numPr>
      </w:pPr>
      <w:r>
        <w:t>Maps</w:t>
      </w:r>
    </w:p>
    <w:p w:rsidR="00284EF9" w:rsidRDefault="00284EF9" w:rsidP="00EC45E1">
      <w:pPr>
        <w:pStyle w:val="ListParagraph"/>
        <w:numPr>
          <w:ilvl w:val="2"/>
          <w:numId w:val="14"/>
        </w:numPr>
      </w:pPr>
      <w:r>
        <w:t>Publications</w:t>
      </w:r>
    </w:p>
    <w:p w:rsidR="00284EF9" w:rsidRDefault="00284EF9" w:rsidP="00EC45E1">
      <w:pPr>
        <w:pStyle w:val="ListParagraph"/>
        <w:numPr>
          <w:ilvl w:val="2"/>
          <w:numId w:val="14"/>
        </w:numPr>
      </w:pPr>
      <w:r>
        <w:t>Library</w:t>
      </w:r>
    </w:p>
    <w:p w:rsidR="00284EF9" w:rsidRDefault="00284EF9" w:rsidP="00EC45E1">
      <w:pPr>
        <w:pStyle w:val="ListParagraph"/>
        <w:numPr>
          <w:ilvl w:val="1"/>
          <w:numId w:val="14"/>
        </w:numPr>
      </w:pPr>
      <w:r w:rsidRPr="00284EF9">
        <w:rPr>
          <w:rFonts w:ascii="Times-Italic" w:hAnsi="Times-Italic" w:cs="Times-Italic"/>
          <w:i/>
          <w:iCs/>
        </w:rPr>
        <w:t xml:space="preserve">Subsystem </w:t>
      </w:r>
      <w:r>
        <w:t>Subsystems include: Control_Command_and_Signalling, Energy, Infrastructure, Plant, Rolling_Stock, Traffic_Operations and Management.</w:t>
      </w:r>
    </w:p>
    <w:p w:rsidR="00284EF9" w:rsidRDefault="00284EF9" w:rsidP="00EC45E1">
      <w:pPr>
        <w:pStyle w:val="ListParagraph"/>
        <w:numPr>
          <w:ilvl w:val="2"/>
          <w:numId w:val="14"/>
        </w:numPr>
      </w:pPr>
      <w:r>
        <w:t>Common</w:t>
      </w:r>
    </w:p>
    <w:p w:rsidR="00284EF9" w:rsidRDefault="00284EF9" w:rsidP="00EC45E1">
      <w:pPr>
        <w:pStyle w:val="ListParagraph"/>
        <w:numPr>
          <w:ilvl w:val="2"/>
          <w:numId w:val="14"/>
        </w:numPr>
      </w:pPr>
      <w:r>
        <w:t>Topics</w:t>
      </w:r>
    </w:p>
    <w:p w:rsidR="00284EF9" w:rsidRDefault="00284EF9" w:rsidP="00EC45E1">
      <w:pPr>
        <w:pStyle w:val="ListParagraph"/>
        <w:numPr>
          <w:ilvl w:val="2"/>
          <w:numId w:val="14"/>
        </w:numPr>
      </w:pPr>
      <w:r>
        <w:t>Graphics</w:t>
      </w:r>
    </w:p>
    <w:p w:rsidR="00284EF9" w:rsidRDefault="00284EF9" w:rsidP="00EC45E1">
      <w:pPr>
        <w:pStyle w:val="ListParagraph"/>
        <w:numPr>
          <w:ilvl w:val="2"/>
          <w:numId w:val="14"/>
        </w:numPr>
      </w:pPr>
      <w:r>
        <w:t>Maps</w:t>
      </w:r>
    </w:p>
    <w:p w:rsidR="00284EF9" w:rsidRDefault="00284EF9" w:rsidP="00EC45E1">
      <w:pPr>
        <w:pStyle w:val="ListParagraph"/>
        <w:numPr>
          <w:ilvl w:val="2"/>
          <w:numId w:val="14"/>
        </w:numPr>
      </w:pPr>
      <w:r>
        <w:t>Publications</w:t>
      </w:r>
    </w:p>
    <w:p w:rsidR="00284EF9" w:rsidRDefault="00284EF9" w:rsidP="00EC45E1">
      <w:pPr>
        <w:pStyle w:val="ListParagraph"/>
        <w:numPr>
          <w:ilvl w:val="2"/>
          <w:numId w:val="14"/>
        </w:numPr>
      </w:pPr>
      <w:r>
        <w:t>Library</w:t>
      </w:r>
    </w:p>
    <w:p w:rsidR="00284EF9" w:rsidRPr="00284EF9" w:rsidRDefault="00284EF9" w:rsidP="00EC45E1">
      <w:pPr>
        <w:pStyle w:val="ListParagraph"/>
        <w:numPr>
          <w:ilvl w:val="2"/>
          <w:numId w:val="14"/>
        </w:numPr>
        <w:rPr>
          <w:rFonts w:ascii="Times-Italic" w:hAnsi="Times-Italic" w:cs="Times-Italic"/>
          <w:i/>
          <w:iCs/>
        </w:rPr>
      </w:pPr>
      <w:r w:rsidRPr="00284EF9">
        <w:rPr>
          <w:rFonts w:ascii="Times-Italic" w:hAnsi="Times-Italic" w:cs="Times-Italic"/>
          <w:i/>
          <w:iCs/>
        </w:rPr>
        <w:t>Standard</w:t>
      </w:r>
    </w:p>
    <w:p w:rsidR="00284EF9" w:rsidRDefault="00284EF9" w:rsidP="00EC45E1">
      <w:pPr>
        <w:pStyle w:val="ListParagraph"/>
        <w:numPr>
          <w:ilvl w:val="3"/>
          <w:numId w:val="14"/>
        </w:numPr>
      </w:pPr>
      <w:r>
        <w:t>Common</w:t>
      </w:r>
    </w:p>
    <w:p w:rsidR="00284EF9" w:rsidRDefault="00284EF9" w:rsidP="00EC45E1">
      <w:pPr>
        <w:pStyle w:val="ListParagraph"/>
        <w:numPr>
          <w:ilvl w:val="3"/>
          <w:numId w:val="14"/>
        </w:numPr>
      </w:pPr>
      <w:r>
        <w:t>Topics</w:t>
      </w:r>
    </w:p>
    <w:p w:rsidR="00284EF9" w:rsidRDefault="00284EF9" w:rsidP="00EC45E1">
      <w:pPr>
        <w:pStyle w:val="ListParagraph"/>
        <w:numPr>
          <w:ilvl w:val="3"/>
          <w:numId w:val="14"/>
        </w:numPr>
      </w:pPr>
      <w:r>
        <w:t>Graphics</w:t>
      </w:r>
    </w:p>
    <w:p w:rsidR="00284EF9" w:rsidRDefault="00284EF9" w:rsidP="00EC45E1">
      <w:pPr>
        <w:pStyle w:val="ListParagraph"/>
        <w:numPr>
          <w:ilvl w:val="3"/>
          <w:numId w:val="14"/>
        </w:numPr>
      </w:pPr>
      <w:r>
        <w:t>Maps</w:t>
      </w:r>
    </w:p>
    <w:p w:rsidR="00284EF9" w:rsidRDefault="00284EF9" w:rsidP="00EC45E1">
      <w:pPr>
        <w:pStyle w:val="ListParagraph"/>
        <w:numPr>
          <w:ilvl w:val="3"/>
          <w:numId w:val="14"/>
        </w:numPr>
      </w:pPr>
      <w:r>
        <w:t>Publications</w:t>
      </w:r>
    </w:p>
    <w:p w:rsidR="00284EF9" w:rsidRDefault="00284EF9" w:rsidP="00EC45E1">
      <w:pPr>
        <w:pStyle w:val="ListParagraph"/>
        <w:numPr>
          <w:ilvl w:val="3"/>
          <w:numId w:val="14"/>
        </w:numPr>
      </w:pPr>
      <w:r>
        <w:t>Library</w:t>
      </w:r>
    </w:p>
    <w:p w:rsidR="00284EF9" w:rsidRDefault="00284EF9" w:rsidP="00EC45E1">
      <w:pPr>
        <w:pStyle w:val="ListParagraph"/>
        <w:numPr>
          <w:ilvl w:val="0"/>
          <w:numId w:val="14"/>
        </w:numPr>
      </w:pPr>
      <w:r>
        <w:t>Rule_Book</w:t>
      </w:r>
    </w:p>
    <w:p w:rsidR="00284EF9" w:rsidRDefault="00284EF9" w:rsidP="00EC45E1">
      <w:pPr>
        <w:pStyle w:val="ListParagraph"/>
        <w:numPr>
          <w:ilvl w:val="1"/>
          <w:numId w:val="14"/>
        </w:numPr>
      </w:pPr>
      <w:r>
        <w:t>Common</w:t>
      </w:r>
    </w:p>
    <w:p w:rsidR="00284EF9" w:rsidRDefault="00284EF9" w:rsidP="00EC45E1">
      <w:pPr>
        <w:pStyle w:val="ListParagraph"/>
        <w:numPr>
          <w:ilvl w:val="2"/>
          <w:numId w:val="14"/>
        </w:numPr>
      </w:pPr>
      <w:r>
        <w:t>Topics</w:t>
      </w:r>
    </w:p>
    <w:p w:rsidR="00284EF9" w:rsidRDefault="00284EF9" w:rsidP="00EC45E1">
      <w:pPr>
        <w:pStyle w:val="ListParagraph"/>
        <w:numPr>
          <w:ilvl w:val="2"/>
          <w:numId w:val="14"/>
        </w:numPr>
      </w:pPr>
      <w:r>
        <w:t>Graphics</w:t>
      </w:r>
    </w:p>
    <w:p w:rsidR="00284EF9" w:rsidRDefault="00284EF9" w:rsidP="00EC45E1">
      <w:pPr>
        <w:pStyle w:val="ListParagraph"/>
        <w:numPr>
          <w:ilvl w:val="2"/>
          <w:numId w:val="14"/>
        </w:numPr>
      </w:pPr>
      <w:r>
        <w:t>Maps</w:t>
      </w:r>
    </w:p>
    <w:p w:rsidR="00284EF9" w:rsidRDefault="00284EF9" w:rsidP="00EC45E1">
      <w:pPr>
        <w:pStyle w:val="ListParagraph"/>
        <w:numPr>
          <w:ilvl w:val="2"/>
          <w:numId w:val="14"/>
        </w:numPr>
      </w:pPr>
      <w:r>
        <w:t>Publications</w:t>
      </w:r>
    </w:p>
    <w:p w:rsidR="00284EF9" w:rsidRDefault="00284EF9" w:rsidP="00EC45E1">
      <w:pPr>
        <w:pStyle w:val="ListParagraph"/>
        <w:numPr>
          <w:ilvl w:val="2"/>
          <w:numId w:val="14"/>
        </w:numPr>
      </w:pPr>
      <w:r>
        <w:t>Library</w:t>
      </w:r>
    </w:p>
    <w:p w:rsidR="00284EF9" w:rsidRDefault="00284EF9" w:rsidP="00EC45E1">
      <w:pPr>
        <w:pStyle w:val="ListParagraph"/>
        <w:numPr>
          <w:ilvl w:val="1"/>
          <w:numId w:val="14"/>
        </w:numPr>
      </w:pPr>
      <w:r>
        <w:t>Rule_Book_Modules</w:t>
      </w:r>
    </w:p>
    <w:p w:rsidR="00284EF9" w:rsidRDefault="00284EF9" w:rsidP="00EC45E1">
      <w:pPr>
        <w:pStyle w:val="ListParagraph"/>
        <w:numPr>
          <w:ilvl w:val="2"/>
          <w:numId w:val="14"/>
        </w:numPr>
      </w:pPr>
      <w:r>
        <w:t>Common</w:t>
      </w:r>
    </w:p>
    <w:p w:rsidR="00284EF9" w:rsidRDefault="00284EF9" w:rsidP="00EC45E1">
      <w:pPr>
        <w:pStyle w:val="ListParagraph"/>
        <w:numPr>
          <w:ilvl w:val="2"/>
          <w:numId w:val="14"/>
        </w:numPr>
      </w:pPr>
      <w:r>
        <w:t>Topics</w:t>
      </w:r>
    </w:p>
    <w:p w:rsidR="00284EF9" w:rsidRDefault="00284EF9" w:rsidP="00EC45E1">
      <w:pPr>
        <w:pStyle w:val="ListParagraph"/>
        <w:numPr>
          <w:ilvl w:val="2"/>
          <w:numId w:val="14"/>
        </w:numPr>
      </w:pPr>
      <w:r>
        <w:t>Graphics</w:t>
      </w:r>
    </w:p>
    <w:p w:rsidR="00284EF9" w:rsidRDefault="00284EF9" w:rsidP="00EC45E1">
      <w:pPr>
        <w:pStyle w:val="ListParagraph"/>
        <w:numPr>
          <w:ilvl w:val="2"/>
          <w:numId w:val="14"/>
        </w:numPr>
      </w:pPr>
      <w:r>
        <w:t>Maps</w:t>
      </w:r>
    </w:p>
    <w:p w:rsidR="00284EF9" w:rsidRDefault="00284EF9" w:rsidP="00EC45E1">
      <w:pPr>
        <w:pStyle w:val="ListParagraph"/>
        <w:numPr>
          <w:ilvl w:val="2"/>
          <w:numId w:val="14"/>
        </w:numPr>
      </w:pPr>
      <w:r>
        <w:t>Publications</w:t>
      </w:r>
    </w:p>
    <w:p w:rsidR="00284EF9" w:rsidRDefault="00284EF9" w:rsidP="00EC45E1">
      <w:pPr>
        <w:pStyle w:val="ListParagraph"/>
        <w:numPr>
          <w:ilvl w:val="2"/>
          <w:numId w:val="14"/>
        </w:numPr>
      </w:pPr>
      <w:r>
        <w:t>Library</w:t>
      </w:r>
    </w:p>
    <w:p w:rsidR="00284EF9" w:rsidRDefault="00284EF9" w:rsidP="00EC45E1">
      <w:pPr>
        <w:pStyle w:val="ListParagraph"/>
        <w:numPr>
          <w:ilvl w:val="2"/>
          <w:numId w:val="14"/>
        </w:numPr>
      </w:pPr>
      <w:r w:rsidRPr="00284EF9">
        <w:rPr>
          <w:rFonts w:ascii="Times-Italic" w:hAnsi="Times-Italic" w:cs="Times-Italic"/>
          <w:i/>
          <w:iCs/>
        </w:rPr>
        <w:t xml:space="preserve">subsystem </w:t>
      </w:r>
      <w:r>
        <w:t>Subsystems include: AC_Electrified_Lines, DC_Electrified_Lines, Personal_Safety_and_General_Responsibilities, Global_Systems_for_Mobile_Communications, Mishaps_Incidents_and_Extreme_Weather, On-Track_Maintenance, Working_by_Pilotman, Proceed-on-</w:t>
      </w:r>
      <w:r w:rsidRPr="00284EF9">
        <w:t xml:space="preserve"> </w:t>
      </w:r>
      <w:r>
        <w:t>Sight_Authority, Signals, Permissible_Speeds_and_Speed_Restrictions, Station_Working_and_Shunting, Track_and_Signalling_Work, Train_Signalling, Train_Working</w:t>
      </w:r>
    </w:p>
    <w:p w:rsidR="00284EF9" w:rsidRDefault="00284EF9" w:rsidP="00EC45E1">
      <w:pPr>
        <w:pStyle w:val="ListParagraph"/>
        <w:numPr>
          <w:ilvl w:val="3"/>
          <w:numId w:val="14"/>
        </w:numPr>
      </w:pPr>
      <w:r>
        <w:t>Common</w:t>
      </w:r>
    </w:p>
    <w:p w:rsidR="00284EF9" w:rsidRDefault="00284EF9" w:rsidP="00EC45E1">
      <w:pPr>
        <w:pStyle w:val="ListParagraph"/>
        <w:numPr>
          <w:ilvl w:val="3"/>
          <w:numId w:val="14"/>
        </w:numPr>
      </w:pPr>
      <w:r>
        <w:t>Topics</w:t>
      </w:r>
    </w:p>
    <w:p w:rsidR="00284EF9" w:rsidRDefault="00284EF9" w:rsidP="00EC45E1">
      <w:pPr>
        <w:pStyle w:val="ListParagraph"/>
        <w:numPr>
          <w:ilvl w:val="3"/>
          <w:numId w:val="14"/>
        </w:numPr>
      </w:pPr>
      <w:r>
        <w:t>Graphics</w:t>
      </w:r>
    </w:p>
    <w:p w:rsidR="00284EF9" w:rsidRDefault="00284EF9" w:rsidP="00EC45E1">
      <w:pPr>
        <w:pStyle w:val="ListParagraph"/>
        <w:numPr>
          <w:ilvl w:val="3"/>
          <w:numId w:val="14"/>
        </w:numPr>
      </w:pPr>
      <w:r>
        <w:t>Maps</w:t>
      </w:r>
    </w:p>
    <w:p w:rsidR="00284EF9" w:rsidRDefault="00284EF9" w:rsidP="00EC45E1">
      <w:pPr>
        <w:pStyle w:val="ListParagraph"/>
        <w:numPr>
          <w:ilvl w:val="3"/>
          <w:numId w:val="14"/>
        </w:numPr>
      </w:pPr>
      <w:r>
        <w:t>Publications</w:t>
      </w:r>
    </w:p>
    <w:p w:rsidR="00284EF9" w:rsidRDefault="00284EF9" w:rsidP="00EC45E1">
      <w:pPr>
        <w:pStyle w:val="ListParagraph"/>
        <w:numPr>
          <w:ilvl w:val="3"/>
          <w:numId w:val="14"/>
        </w:numPr>
      </w:pPr>
      <w:r>
        <w:t>Library</w:t>
      </w:r>
    </w:p>
    <w:p w:rsidR="00284EF9" w:rsidRDefault="00284EF9" w:rsidP="00EC45E1">
      <w:pPr>
        <w:pStyle w:val="ListParagraph"/>
        <w:numPr>
          <w:ilvl w:val="1"/>
          <w:numId w:val="14"/>
        </w:numPr>
      </w:pPr>
      <w:r>
        <w:t>Rule_Book_Amendments</w:t>
      </w:r>
    </w:p>
    <w:p w:rsidR="00284EF9" w:rsidRDefault="00284EF9" w:rsidP="00EC45E1">
      <w:pPr>
        <w:pStyle w:val="ListParagraph"/>
        <w:numPr>
          <w:ilvl w:val="2"/>
          <w:numId w:val="14"/>
        </w:numPr>
      </w:pPr>
      <w:r>
        <w:t>Common</w:t>
      </w:r>
    </w:p>
    <w:p w:rsidR="00284EF9" w:rsidRDefault="00284EF9" w:rsidP="00EC45E1">
      <w:pPr>
        <w:pStyle w:val="ListParagraph"/>
        <w:numPr>
          <w:ilvl w:val="2"/>
          <w:numId w:val="14"/>
        </w:numPr>
      </w:pPr>
      <w:r>
        <w:t>Topics</w:t>
      </w:r>
    </w:p>
    <w:p w:rsidR="00284EF9" w:rsidRDefault="00284EF9" w:rsidP="00EC45E1">
      <w:pPr>
        <w:pStyle w:val="ListParagraph"/>
        <w:numPr>
          <w:ilvl w:val="2"/>
          <w:numId w:val="14"/>
        </w:numPr>
      </w:pPr>
      <w:r>
        <w:t>Graphics</w:t>
      </w:r>
    </w:p>
    <w:p w:rsidR="00284EF9" w:rsidRDefault="00284EF9" w:rsidP="00EC45E1">
      <w:pPr>
        <w:pStyle w:val="ListParagraph"/>
        <w:numPr>
          <w:ilvl w:val="2"/>
          <w:numId w:val="14"/>
        </w:numPr>
      </w:pPr>
      <w:r>
        <w:t>Maps</w:t>
      </w:r>
    </w:p>
    <w:p w:rsidR="00284EF9" w:rsidRDefault="00284EF9" w:rsidP="00EC45E1">
      <w:pPr>
        <w:pStyle w:val="ListParagraph"/>
        <w:numPr>
          <w:ilvl w:val="2"/>
          <w:numId w:val="14"/>
        </w:numPr>
      </w:pPr>
      <w:r>
        <w:t>Publications</w:t>
      </w:r>
    </w:p>
    <w:p w:rsidR="00284EF9" w:rsidRDefault="00284EF9" w:rsidP="00EC45E1">
      <w:pPr>
        <w:pStyle w:val="ListParagraph"/>
        <w:numPr>
          <w:ilvl w:val="2"/>
          <w:numId w:val="14"/>
        </w:numPr>
      </w:pPr>
      <w:r>
        <w:t>Library</w:t>
      </w:r>
    </w:p>
    <w:p w:rsidR="00284EF9" w:rsidRDefault="00284EF9" w:rsidP="00EC45E1">
      <w:pPr>
        <w:pStyle w:val="ListParagraph"/>
        <w:numPr>
          <w:ilvl w:val="0"/>
          <w:numId w:val="14"/>
        </w:numPr>
      </w:pPr>
      <w:r>
        <w:t>Rule_Book_Handbooks</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Default="00284EF9" w:rsidP="00EC45E1">
      <w:pPr>
        <w:pStyle w:val="ListParagraph"/>
        <w:numPr>
          <w:ilvl w:val="0"/>
          <w:numId w:val="14"/>
        </w:numPr>
      </w:pPr>
      <w:r>
        <w:t>Rule_Book_History</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Default="00284EF9" w:rsidP="00EC45E1">
      <w:pPr>
        <w:pStyle w:val="ListParagraph"/>
        <w:numPr>
          <w:ilvl w:val="0"/>
          <w:numId w:val="14"/>
        </w:numPr>
      </w:pPr>
      <w:r>
        <w:t>Briefing_Leaflet</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Pr="00284EF9" w:rsidRDefault="00284EF9" w:rsidP="00EC45E1">
      <w:pPr>
        <w:pStyle w:val="ListParagraph"/>
        <w:numPr>
          <w:ilvl w:val="0"/>
          <w:numId w:val="14"/>
        </w:numPr>
        <w:rPr>
          <w:rFonts w:ascii="Times-Italic" w:hAnsi="Times-Italic" w:cs="Times-Italic"/>
          <w:i/>
          <w:iCs/>
        </w:rPr>
      </w:pPr>
      <w:r w:rsidRPr="00284EF9">
        <w:rPr>
          <w:rFonts w:ascii="Times-Italic" w:hAnsi="Times-Italic" w:cs="Times-Italic"/>
          <w:i/>
          <w:iCs/>
        </w:rPr>
        <w:t>Deviation</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Pr="00284EF9" w:rsidRDefault="00284EF9" w:rsidP="00EC45E1">
      <w:pPr>
        <w:pStyle w:val="ListParagraph"/>
        <w:numPr>
          <w:ilvl w:val="0"/>
          <w:numId w:val="14"/>
        </w:numPr>
        <w:rPr>
          <w:rFonts w:ascii="Times-Italic" w:hAnsi="Times-Italic" w:cs="Times-Italic"/>
          <w:i/>
          <w:iCs/>
        </w:rPr>
      </w:pPr>
      <w:r w:rsidRPr="00284EF9">
        <w:rPr>
          <w:rFonts w:ascii="Times-Italic" w:hAnsi="Times-Italic" w:cs="Times-Italic"/>
          <w:i/>
          <w:iCs/>
        </w:rPr>
        <w:t>Impact Assessment</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r w:rsidRPr="00284EF9">
        <w:t xml:space="preserve"> </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Pr="00284EF9" w:rsidRDefault="00284EF9" w:rsidP="00EC45E1">
      <w:pPr>
        <w:pStyle w:val="ListParagraph"/>
        <w:numPr>
          <w:ilvl w:val="0"/>
          <w:numId w:val="14"/>
        </w:numPr>
        <w:rPr>
          <w:rFonts w:ascii="Times-Italic" w:hAnsi="Times-Italic" w:cs="Times-Italic"/>
          <w:i/>
          <w:iCs/>
        </w:rPr>
      </w:pPr>
      <w:r w:rsidRPr="00284EF9">
        <w:rPr>
          <w:rFonts w:ascii="Times-Italic" w:hAnsi="Times-Italic" w:cs="Times-Italic"/>
          <w:i/>
          <w:iCs/>
        </w:rPr>
        <w:t>Briefing Note</w:t>
      </w:r>
    </w:p>
    <w:p w:rsidR="00284EF9" w:rsidRDefault="00284EF9" w:rsidP="00EC45E1">
      <w:pPr>
        <w:pStyle w:val="ListParagraph"/>
        <w:numPr>
          <w:ilvl w:val="1"/>
          <w:numId w:val="14"/>
        </w:numPr>
      </w:pPr>
      <w:r>
        <w:t>Common</w:t>
      </w:r>
    </w:p>
    <w:p w:rsidR="00284EF9" w:rsidRDefault="00284EF9" w:rsidP="00EC45E1">
      <w:pPr>
        <w:pStyle w:val="ListParagraph"/>
        <w:numPr>
          <w:ilvl w:val="1"/>
          <w:numId w:val="14"/>
        </w:numPr>
      </w:pPr>
      <w:r>
        <w:t>Topics</w:t>
      </w:r>
    </w:p>
    <w:p w:rsidR="00284EF9" w:rsidRDefault="00284EF9" w:rsidP="00EC45E1">
      <w:pPr>
        <w:pStyle w:val="ListParagraph"/>
        <w:numPr>
          <w:ilvl w:val="1"/>
          <w:numId w:val="14"/>
        </w:numPr>
      </w:pPr>
      <w:r>
        <w:t>Graphics</w:t>
      </w:r>
    </w:p>
    <w:p w:rsidR="00284EF9" w:rsidRDefault="00284EF9" w:rsidP="00EC45E1">
      <w:pPr>
        <w:pStyle w:val="ListParagraph"/>
        <w:numPr>
          <w:ilvl w:val="1"/>
          <w:numId w:val="14"/>
        </w:numPr>
      </w:pPr>
      <w:r>
        <w:t>Maps</w:t>
      </w:r>
    </w:p>
    <w:p w:rsidR="00284EF9" w:rsidRDefault="00284EF9" w:rsidP="00EC45E1">
      <w:pPr>
        <w:pStyle w:val="ListParagraph"/>
        <w:numPr>
          <w:ilvl w:val="1"/>
          <w:numId w:val="14"/>
        </w:numPr>
      </w:pPr>
      <w:r>
        <w:t>Publications</w:t>
      </w:r>
    </w:p>
    <w:p w:rsidR="00284EF9" w:rsidRDefault="00284EF9" w:rsidP="00EC45E1">
      <w:pPr>
        <w:pStyle w:val="ListParagraph"/>
        <w:numPr>
          <w:ilvl w:val="1"/>
          <w:numId w:val="14"/>
        </w:numPr>
      </w:pPr>
      <w:r>
        <w:t>Library</w:t>
      </w:r>
    </w:p>
    <w:p w:rsidR="00284EF9" w:rsidRDefault="00284EF9" w:rsidP="00284EF9">
      <w:pPr>
        <w:pStyle w:val="Heading2"/>
      </w:pPr>
      <w:bookmarkStart w:id="438" w:name="_Toc469647193"/>
      <w:commentRangeStart w:id="439"/>
      <w:r>
        <w:t>File naming convention</w:t>
      </w:r>
      <w:bookmarkEnd w:id="438"/>
      <w:commentRangeEnd w:id="439"/>
      <w:r w:rsidR="0029707D">
        <w:rPr>
          <w:rStyle w:val="CommentReference"/>
          <w:rFonts w:eastAsiaTheme="minorHAnsi"/>
          <w:b w:val="0"/>
        </w:rPr>
        <w:commentReference w:id="439"/>
      </w:r>
    </w:p>
    <w:p w:rsidR="00284EF9" w:rsidRDefault="00284EF9" w:rsidP="00284EF9">
      <w:r>
        <w:t>Name your DITA files using the words in the topic or map title as follows:</w:t>
      </w:r>
    </w:p>
    <w:p w:rsidR="00284EF9" w:rsidRDefault="00284EF9" w:rsidP="00284EF9"/>
    <w:p w:rsidR="00284EF9" w:rsidRDefault="00284EF9" w:rsidP="00EC45E1">
      <w:pPr>
        <w:pStyle w:val="ListParagraph"/>
        <w:numPr>
          <w:ilvl w:val="0"/>
          <w:numId w:val="15"/>
        </w:numPr>
      </w:pPr>
      <w:r>
        <w:t>Begin each file name with an indicator for the type of file, followed by an underscore:</w:t>
      </w:r>
    </w:p>
    <w:p w:rsidR="00284EF9" w:rsidRDefault="00284EF9" w:rsidP="00EC45E1">
      <w:pPr>
        <w:pStyle w:val="ListParagraph"/>
        <w:numPr>
          <w:ilvl w:val="1"/>
          <w:numId w:val="17"/>
        </w:numPr>
      </w:pPr>
      <w:r>
        <w:t>cD_ (Deviation concept topic)</w:t>
      </w:r>
    </w:p>
    <w:p w:rsidR="00284EF9" w:rsidRDefault="00284EF9" w:rsidP="00EC45E1">
      <w:pPr>
        <w:pStyle w:val="ListParagraph"/>
        <w:numPr>
          <w:ilvl w:val="1"/>
          <w:numId w:val="17"/>
        </w:numPr>
      </w:pPr>
      <w:r>
        <w:t>cPO_ (Principles of operation concept topic)</w:t>
      </w:r>
    </w:p>
    <w:p w:rsidR="00284EF9" w:rsidRDefault="00284EF9" w:rsidP="00EC45E1">
      <w:pPr>
        <w:pStyle w:val="ListParagraph"/>
        <w:numPr>
          <w:ilvl w:val="1"/>
          <w:numId w:val="17"/>
        </w:numPr>
      </w:pPr>
      <w:r>
        <w:t>cR_ (Requirement concept topic)</w:t>
      </w:r>
    </w:p>
    <w:p w:rsidR="00284EF9" w:rsidRDefault="00284EF9" w:rsidP="00EC45E1">
      <w:pPr>
        <w:pStyle w:val="ListParagraph"/>
        <w:numPr>
          <w:ilvl w:val="1"/>
          <w:numId w:val="17"/>
        </w:numPr>
      </w:pPr>
      <w:r>
        <w:t>cSG_ (Standalone guidance concept topic)</w:t>
      </w:r>
    </w:p>
    <w:p w:rsidR="00284EF9" w:rsidRDefault="00284EF9" w:rsidP="00EC45E1">
      <w:pPr>
        <w:pStyle w:val="ListParagraph"/>
        <w:numPr>
          <w:ilvl w:val="1"/>
          <w:numId w:val="17"/>
        </w:numPr>
      </w:pPr>
      <w:r>
        <w:t>cO_ (Overview concept topic)</w:t>
      </w:r>
    </w:p>
    <w:p w:rsidR="00284EF9" w:rsidRDefault="00284EF9" w:rsidP="00EC45E1">
      <w:pPr>
        <w:pStyle w:val="ListParagraph"/>
        <w:numPr>
          <w:ilvl w:val="1"/>
          <w:numId w:val="17"/>
        </w:numPr>
      </w:pPr>
      <w:r>
        <w:t>cSI_ (Safety Information concept topic)</w:t>
      </w:r>
    </w:p>
    <w:p w:rsidR="00284EF9" w:rsidRDefault="00284EF9" w:rsidP="00EC45E1">
      <w:pPr>
        <w:pStyle w:val="ListParagraph"/>
        <w:numPr>
          <w:ilvl w:val="1"/>
          <w:numId w:val="17"/>
        </w:numPr>
      </w:pPr>
      <w:r>
        <w:t>cC_ (Copyright concept topic)</w:t>
      </w:r>
    </w:p>
    <w:p w:rsidR="00284EF9" w:rsidRDefault="00284EF9" w:rsidP="00EC45E1">
      <w:pPr>
        <w:pStyle w:val="ListParagraph"/>
        <w:numPr>
          <w:ilvl w:val="1"/>
          <w:numId w:val="17"/>
        </w:numPr>
      </w:pPr>
      <w:r>
        <w:t>cS_ (Synopsis concept topic)</w:t>
      </w:r>
    </w:p>
    <w:p w:rsidR="00284EF9" w:rsidRDefault="00284EF9" w:rsidP="00EC45E1">
      <w:pPr>
        <w:pStyle w:val="ListParagraph"/>
        <w:numPr>
          <w:ilvl w:val="1"/>
          <w:numId w:val="17"/>
        </w:numPr>
      </w:pPr>
      <w:r>
        <w:t>cG_ (Glossary topic)</w:t>
      </w:r>
    </w:p>
    <w:p w:rsidR="00284EF9" w:rsidRDefault="00284EF9" w:rsidP="00EC45E1">
      <w:pPr>
        <w:pStyle w:val="ListParagraph"/>
        <w:numPr>
          <w:ilvl w:val="1"/>
          <w:numId w:val="17"/>
        </w:numPr>
      </w:pPr>
      <w:r>
        <w:t>c_ (concept topic)</w:t>
      </w:r>
    </w:p>
    <w:p w:rsidR="00284EF9" w:rsidRDefault="00284EF9" w:rsidP="00EC45E1">
      <w:pPr>
        <w:pStyle w:val="ListParagraph"/>
        <w:numPr>
          <w:ilvl w:val="1"/>
          <w:numId w:val="17"/>
        </w:numPr>
      </w:pPr>
      <w:r>
        <w:t>t_ (task topic)</w:t>
      </w:r>
    </w:p>
    <w:p w:rsidR="00284EF9" w:rsidRDefault="00284EF9" w:rsidP="00EC45E1">
      <w:pPr>
        <w:pStyle w:val="ListParagraph"/>
        <w:numPr>
          <w:ilvl w:val="1"/>
          <w:numId w:val="17"/>
        </w:numPr>
      </w:pPr>
      <w:r>
        <w:t>r_(reference topic)</w:t>
      </w:r>
    </w:p>
    <w:p w:rsidR="00284EF9" w:rsidRDefault="00284EF9" w:rsidP="00EC45E1">
      <w:pPr>
        <w:pStyle w:val="ListParagraph"/>
        <w:numPr>
          <w:ilvl w:val="1"/>
          <w:numId w:val="17"/>
        </w:numPr>
      </w:pPr>
      <w:r>
        <w:t>rS_ (Specifications reference topic)</w:t>
      </w:r>
    </w:p>
    <w:p w:rsidR="00284EF9" w:rsidRDefault="00284EF9" w:rsidP="00EC45E1">
      <w:pPr>
        <w:pStyle w:val="ListParagraph"/>
        <w:numPr>
          <w:ilvl w:val="1"/>
          <w:numId w:val="17"/>
        </w:numPr>
      </w:pPr>
      <w:r>
        <w:t>rL_ (Lineside operational and safety signs reference topic)</w:t>
      </w:r>
    </w:p>
    <w:p w:rsidR="00284EF9" w:rsidRDefault="00284EF9" w:rsidP="00EC45E1">
      <w:pPr>
        <w:pStyle w:val="ListParagraph"/>
        <w:numPr>
          <w:ilvl w:val="1"/>
          <w:numId w:val="17"/>
        </w:numPr>
      </w:pPr>
      <w:r>
        <w:t>rTD_ (Tabular data reference topic)</w:t>
      </w:r>
    </w:p>
    <w:p w:rsidR="00284EF9" w:rsidRDefault="00284EF9" w:rsidP="00EC45E1">
      <w:pPr>
        <w:pStyle w:val="ListParagraph"/>
        <w:numPr>
          <w:ilvl w:val="1"/>
          <w:numId w:val="17"/>
        </w:numPr>
      </w:pPr>
      <w:r>
        <w:t>m_ (map)</w:t>
      </w:r>
    </w:p>
    <w:p w:rsidR="00284EF9" w:rsidRDefault="00284EF9" w:rsidP="00EC45E1">
      <w:pPr>
        <w:pStyle w:val="ListParagraph"/>
        <w:numPr>
          <w:ilvl w:val="1"/>
          <w:numId w:val="17"/>
        </w:numPr>
      </w:pPr>
      <w:r>
        <w:t>bm_ (bookmap)</w:t>
      </w:r>
    </w:p>
    <w:p w:rsidR="00284EF9" w:rsidRDefault="00284EF9" w:rsidP="00EC45E1">
      <w:pPr>
        <w:pStyle w:val="ListParagraph"/>
        <w:numPr>
          <w:ilvl w:val="1"/>
          <w:numId w:val="17"/>
        </w:numPr>
      </w:pPr>
      <w:r>
        <w:t>coll_ (collection topic)</w:t>
      </w:r>
    </w:p>
    <w:p w:rsidR="00E86580" w:rsidRDefault="00E86580" w:rsidP="00E86580">
      <w:pPr>
        <w:pStyle w:val="ListParagraph"/>
        <w:ind w:left="1440"/>
      </w:pPr>
    </w:p>
    <w:p w:rsidR="00CB1E30" w:rsidRDefault="00CB1E30" w:rsidP="00EC45E1">
      <w:pPr>
        <w:pStyle w:val="ListParagraph"/>
        <w:numPr>
          <w:ilvl w:val="0"/>
          <w:numId w:val="15"/>
        </w:numPr>
      </w:pPr>
      <w:r w:rsidRPr="00CB1E30">
        <w:t xml:space="preserve">Add the title as specified in the topic or map </w:t>
      </w:r>
      <w:r w:rsidRPr="005102CD">
        <w:rPr>
          <w:rStyle w:val="MonospaceChar"/>
        </w:rPr>
        <w:t>&lt;title&gt;</w:t>
      </w:r>
      <w:r w:rsidRPr="00CB1E30">
        <w:t xml:space="preserve"> element. Refer to</w:t>
      </w:r>
      <w:r w:rsidR="005102CD">
        <w:t xml:space="preserve"> </w:t>
      </w:r>
      <w:hyperlink w:anchor="_Titling_topics" w:history="1">
        <w:r w:rsidR="005102CD" w:rsidRPr="005102CD">
          <w:rPr>
            <w:rStyle w:val="Hyperlink"/>
          </w:rPr>
          <w:t>Titling topics</w:t>
        </w:r>
      </w:hyperlink>
      <w:r w:rsidR="00992CD6">
        <w:t xml:space="preserve"> on page </w:t>
      </w:r>
      <w:r w:rsidR="00992CD6">
        <w:fldChar w:fldCharType="begin"/>
      </w:r>
      <w:r w:rsidR="00992CD6">
        <w:instrText xml:space="preserve"> PAGEREF _Ref465087465 \h </w:instrText>
      </w:r>
      <w:r w:rsidR="00992CD6">
        <w:fldChar w:fldCharType="separate"/>
      </w:r>
      <w:r w:rsidR="00D0331A">
        <w:rPr>
          <w:noProof/>
        </w:rPr>
        <w:t>18</w:t>
      </w:r>
      <w:r w:rsidR="00992CD6">
        <w:fldChar w:fldCharType="end"/>
      </w:r>
      <w:r w:rsidR="00992CD6">
        <w:t xml:space="preserve">, </w:t>
      </w:r>
      <w:hyperlink w:anchor="_Titling_maps" w:history="1">
        <w:r w:rsidR="005102CD" w:rsidRPr="005102CD">
          <w:rPr>
            <w:rStyle w:val="Hyperlink"/>
          </w:rPr>
          <w:t>Titling maps</w:t>
        </w:r>
      </w:hyperlink>
      <w:r w:rsidR="00992CD6">
        <w:t xml:space="preserve"> on page </w:t>
      </w:r>
      <w:r w:rsidR="00992CD6">
        <w:fldChar w:fldCharType="begin"/>
      </w:r>
      <w:r w:rsidR="00992CD6">
        <w:instrText xml:space="preserve"> PAGEREF _Ref465087495 \h </w:instrText>
      </w:r>
      <w:r w:rsidR="00992CD6">
        <w:fldChar w:fldCharType="separate"/>
      </w:r>
      <w:r w:rsidR="00D0331A">
        <w:rPr>
          <w:noProof/>
        </w:rPr>
        <w:t>44</w:t>
      </w:r>
      <w:r w:rsidR="00992CD6">
        <w:fldChar w:fldCharType="end"/>
      </w:r>
      <w:r w:rsidR="00992CD6">
        <w:t xml:space="preserve">, and </w:t>
      </w:r>
      <w:hyperlink w:anchor="_Creating_maps" w:history="1">
        <w:r w:rsidR="005102CD" w:rsidRPr="005102CD">
          <w:rPr>
            <w:rStyle w:val="Hyperlink"/>
          </w:rPr>
          <w:t>Creating maps</w:t>
        </w:r>
      </w:hyperlink>
      <w:r w:rsidR="005102CD">
        <w:t xml:space="preserve"> </w:t>
      </w:r>
      <w:r w:rsidR="005E521E">
        <w:t xml:space="preserve">on page </w:t>
      </w:r>
      <w:r w:rsidR="005E521E">
        <w:fldChar w:fldCharType="begin"/>
      </w:r>
      <w:r w:rsidR="005E521E">
        <w:instrText xml:space="preserve"> PAGEREF _Ref465087607 \h </w:instrText>
      </w:r>
      <w:r w:rsidR="005E521E">
        <w:fldChar w:fldCharType="separate"/>
      </w:r>
      <w:r w:rsidR="00D0331A">
        <w:rPr>
          <w:noProof/>
        </w:rPr>
        <w:t>53</w:t>
      </w:r>
      <w:r w:rsidR="005E521E">
        <w:fldChar w:fldCharType="end"/>
      </w:r>
      <w:r w:rsidR="00992CD6">
        <w:t xml:space="preserve"> </w:t>
      </w:r>
      <w:r w:rsidRPr="00CB1E30">
        <w:t>for guidelines on how to title topics, maps, and bookmaps.</w:t>
      </w:r>
    </w:p>
    <w:p w:rsidR="00CB1E30" w:rsidRPr="00CB1E30" w:rsidRDefault="00CB1E30" w:rsidP="00EC45E1">
      <w:pPr>
        <w:pStyle w:val="ListParagraph"/>
        <w:numPr>
          <w:ilvl w:val="0"/>
          <w:numId w:val="16"/>
        </w:numPr>
      </w:pPr>
      <w:r w:rsidRPr="00CB1E30">
        <w:t>Use upper-lower mixed case, starting each word in the title with a capital letter to increase readability of the</w:t>
      </w:r>
      <w:r>
        <w:t xml:space="preserve"> </w:t>
      </w:r>
      <w:r w:rsidRPr="00CB1E30">
        <w:t>file name. Be sure, however, to treat all file names as if they were case sensitive; always use the same</w:t>
      </w:r>
      <w:r>
        <w:t xml:space="preserve"> </w:t>
      </w:r>
      <w:r w:rsidRPr="00CB1E30">
        <w:t>capitalisation scheme when referencing the files to ensure the file is found.</w:t>
      </w:r>
    </w:p>
    <w:p w:rsidR="00CB1E30" w:rsidRPr="00CB1E30" w:rsidRDefault="00CB1E30" w:rsidP="00EC45E1">
      <w:pPr>
        <w:pStyle w:val="ListParagraph"/>
        <w:numPr>
          <w:ilvl w:val="0"/>
          <w:numId w:val="16"/>
        </w:numPr>
      </w:pPr>
      <w:r w:rsidRPr="00CB1E30">
        <w:t>Remove any spaces, special characters, or punctuation from the title.</w:t>
      </w:r>
    </w:p>
    <w:p w:rsidR="00CB1E30" w:rsidRPr="00CB1E30" w:rsidRDefault="00CB1E30" w:rsidP="00EC45E1">
      <w:pPr>
        <w:pStyle w:val="ListParagraph"/>
        <w:numPr>
          <w:ilvl w:val="0"/>
          <w:numId w:val="16"/>
        </w:numPr>
      </w:pPr>
      <w:r w:rsidRPr="00CB1E30">
        <w:t>Full titles are preferred. However, for long file names, you may use common abbreviations for words and</w:t>
      </w:r>
      <w:r>
        <w:t xml:space="preserve"> </w:t>
      </w:r>
      <w:r w:rsidRPr="00CB1E30">
        <w:t>leave out articles, prepositions, and conjunctions.</w:t>
      </w:r>
    </w:p>
    <w:p w:rsidR="00EF6E78" w:rsidRDefault="00CB1E30" w:rsidP="00EC45E1">
      <w:pPr>
        <w:pStyle w:val="ListParagraph"/>
        <w:numPr>
          <w:ilvl w:val="0"/>
          <w:numId w:val="16"/>
        </w:numPr>
      </w:pPr>
      <w:r w:rsidRPr="00CB1E30">
        <w:t>Avoid duplicate file names, regardless of whether or not they are stored in a different file path. In situations</w:t>
      </w:r>
      <w:r>
        <w:t xml:space="preserve"> </w:t>
      </w:r>
      <w:r w:rsidRPr="00CB1E30">
        <w:t>where the file name would duplicate, consider first the appropriateness of the topic title: does it sufficiently</w:t>
      </w:r>
      <w:r>
        <w:t xml:space="preserve"> </w:t>
      </w:r>
      <w:r w:rsidRPr="00CB1E30">
        <w:t>identify the topic contents and distinguish it from other topics that might be found in a search? If not, modify</w:t>
      </w:r>
      <w:r w:rsidR="00A71005">
        <w:t xml:space="preserve"> </w:t>
      </w:r>
      <w:r w:rsidRPr="00CB1E30">
        <w:t>the topic title before saving the file. If you feel the title is appropriate, include metadata from the file into your</w:t>
      </w:r>
      <w:r>
        <w:t xml:space="preserve"> </w:t>
      </w:r>
      <w:r w:rsidRPr="00CB1E30">
        <w:t>file name to make it unique in the system.</w:t>
      </w:r>
    </w:p>
    <w:p w:rsidR="00EF6E78" w:rsidRDefault="00EF6E78" w:rsidP="00EF6E78">
      <w:pPr>
        <w:pStyle w:val="ListParagraph"/>
        <w:ind w:left="1440"/>
        <w:rPr>
          <w:b/>
        </w:rPr>
      </w:pPr>
    </w:p>
    <w:p w:rsidR="00EF6E78" w:rsidRPr="00EF6E78" w:rsidRDefault="00EF6E78" w:rsidP="00EF6E78">
      <w:pPr>
        <w:pStyle w:val="ListParagraph"/>
        <w:ind w:left="1440"/>
        <w:rPr>
          <w:b/>
        </w:rPr>
      </w:pPr>
      <w:r w:rsidRPr="00EF6E78">
        <w:rPr>
          <w:b/>
        </w:rPr>
        <w:t xml:space="preserve">Note: </w:t>
      </w:r>
    </w:p>
    <w:p w:rsidR="00EF6E78" w:rsidRDefault="00EF6E78" w:rsidP="00EF6E78">
      <w:pPr>
        <w:ind w:left="1440"/>
      </w:pPr>
      <w:r>
        <w:t xml:space="preserve">Do not simply add a sequential number to the file name; such numbers do not aid in n author's </w:t>
      </w:r>
      <w:r w:rsidRPr="00EF6E78">
        <w:t>ability to locate a specific file.</w:t>
      </w:r>
    </w:p>
    <w:p w:rsidR="00D04986" w:rsidRDefault="00D04986" w:rsidP="00D04986"/>
    <w:p w:rsidR="00D04986" w:rsidRDefault="00D04986" w:rsidP="00EC45E1">
      <w:pPr>
        <w:pStyle w:val="ListParagraph"/>
        <w:numPr>
          <w:ilvl w:val="0"/>
          <w:numId w:val="15"/>
        </w:numPr>
      </w:pPr>
      <w:r>
        <w:t>End every file with a .dita or .ditamap extension as appropriate.</w:t>
      </w:r>
    </w:p>
    <w:p w:rsidR="00877BAD" w:rsidRDefault="00877BAD" w:rsidP="00877BAD">
      <w:pPr>
        <w:ind w:left="360"/>
      </w:pPr>
    </w:p>
    <w:p w:rsidR="00877BAD" w:rsidRPr="00877BAD" w:rsidRDefault="00877BAD" w:rsidP="00877BAD">
      <w:pPr>
        <w:ind w:left="360"/>
        <w:rPr>
          <w:b/>
        </w:rPr>
      </w:pPr>
      <w:r w:rsidRPr="00877BAD">
        <w:rPr>
          <w:b/>
        </w:rPr>
        <w:t>Table 2: Example file names</w:t>
      </w:r>
    </w:p>
    <w:p w:rsidR="00877BAD" w:rsidRDefault="00877BAD" w:rsidP="00877BAD">
      <w:pPr>
        <w:ind w:left="360"/>
      </w:pPr>
    </w:p>
    <w:tbl>
      <w:tblPr>
        <w:tblStyle w:val="TableGrid"/>
        <w:tblW w:w="0" w:type="auto"/>
        <w:tblInd w:w="360" w:type="dxa"/>
        <w:tblCellMar>
          <w:top w:w="113" w:type="dxa"/>
          <w:bottom w:w="113" w:type="dxa"/>
        </w:tblCellMar>
        <w:tblLook w:val="04A0" w:firstRow="1" w:lastRow="0" w:firstColumn="1" w:lastColumn="0" w:noHBand="0" w:noVBand="1"/>
      </w:tblPr>
      <w:tblGrid>
        <w:gridCol w:w="3746"/>
        <w:gridCol w:w="4910"/>
      </w:tblGrid>
      <w:tr w:rsidR="00877BAD" w:rsidTr="00A40559">
        <w:tc>
          <w:tcPr>
            <w:tcW w:w="3746" w:type="dxa"/>
          </w:tcPr>
          <w:p w:rsidR="00877BAD" w:rsidRDefault="00877BAD" w:rsidP="00877BAD">
            <w:r>
              <w:t>Deviation concept topic</w:t>
            </w:r>
          </w:p>
        </w:tc>
        <w:tc>
          <w:tcPr>
            <w:tcW w:w="4910" w:type="dxa"/>
          </w:tcPr>
          <w:p w:rsidR="00877BAD" w:rsidRDefault="00A40559" w:rsidP="00A40559">
            <w:r>
              <w:t>cD_UseOfTurn-backFacilityAtHorsforth.dita</w:t>
            </w:r>
          </w:p>
        </w:tc>
      </w:tr>
      <w:tr w:rsidR="00877BAD" w:rsidTr="00A40559">
        <w:tc>
          <w:tcPr>
            <w:tcW w:w="3746" w:type="dxa"/>
          </w:tcPr>
          <w:p w:rsidR="00877BAD" w:rsidRDefault="00877BAD" w:rsidP="00877BAD">
            <w:r>
              <w:t>Principles of operation concept topic</w:t>
            </w:r>
          </w:p>
        </w:tc>
        <w:tc>
          <w:tcPr>
            <w:tcW w:w="4910" w:type="dxa"/>
          </w:tcPr>
          <w:p w:rsidR="00877BAD" w:rsidRDefault="00A40559" w:rsidP="00A40559">
            <w:r>
              <w:t>cPO_DriverReportingADefect.dita</w:t>
            </w:r>
          </w:p>
        </w:tc>
      </w:tr>
      <w:tr w:rsidR="00877BAD" w:rsidTr="00A40559">
        <w:tc>
          <w:tcPr>
            <w:tcW w:w="3746" w:type="dxa"/>
          </w:tcPr>
          <w:p w:rsidR="00877BAD" w:rsidRDefault="00877BAD" w:rsidP="00877BAD">
            <w:r>
              <w:t>Requirement concept topic</w:t>
            </w:r>
          </w:p>
        </w:tc>
        <w:tc>
          <w:tcPr>
            <w:tcW w:w="4910" w:type="dxa"/>
          </w:tcPr>
          <w:p w:rsidR="00877BAD" w:rsidRDefault="00A40559" w:rsidP="00A40559">
            <w:r>
              <w:t>cR_DesignValueForCant.dita</w:t>
            </w:r>
          </w:p>
        </w:tc>
      </w:tr>
      <w:tr w:rsidR="00877BAD" w:rsidTr="00A40559">
        <w:tc>
          <w:tcPr>
            <w:tcW w:w="3746" w:type="dxa"/>
          </w:tcPr>
          <w:p w:rsidR="00877BAD" w:rsidRDefault="00877BAD" w:rsidP="00877BAD">
            <w:r>
              <w:t>Standalone guidance concept topic</w:t>
            </w:r>
          </w:p>
        </w:tc>
        <w:tc>
          <w:tcPr>
            <w:tcW w:w="4910" w:type="dxa"/>
          </w:tcPr>
          <w:p w:rsidR="00877BAD" w:rsidRDefault="00A40559" w:rsidP="00A40559">
            <w:r>
              <w:t>sGA_GuidanceForDesignPractices</w:t>
            </w:r>
          </w:p>
        </w:tc>
      </w:tr>
      <w:tr w:rsidR="00877BAD" w:rsidTr="00A40559">
        <w:tc>
          <w:tcPr>
            <w:tcW w:w="3746" w:type="dxa"/>
          </w:tcPr>
          <w:p w:rsidR="00877BAD" w:rsidRDefault="00877BAD" w:rsidP="00877BAD">
            <w:r>
              <w:t>Concept topic</w:t>
            </w:r>
          </w:p>
        </w:tc>
        <w:tc>
          <w:tcPr>
            <w:tcW w:w="4910" w:type="dxa"/>
          </w:tcPr>
          <w:p w:rsidR="00877BAD" w:rsidRDefault="00A40559" w:rsidP="00A40559">
            <w:r>
              <w:t>c_SynopsisWorkingManualForDangerousGoods.dita</w:t>
            </w:r>
          </w:p>
        </w:tc>
      </w:tr>
      <w:tr w:rsidR="00877BAD" w:rsidTr="00A40559">
        <w:tc>
          <w:tcPr>
            <w:tcW w:w="3746" w:type="dxa"/>
          </w:tcPr>
          <w:p w:rsidR="00877BAD" w:rsidRDefault="00877BAD" w:rsidP="00877BAD">
            <w:r>
              <w:t>Task topic</w:t>
            </w:r>
          </w:p>
        </w:tc>
        <w:tc>
          <w:tcPr>
            <w:tcW w:w="4910" w:type="dxa"/>
          </w:tcPr>
          <w:p w:rsidR="00877BAD" w:rsidRDefault="00A40559" w:rsidP="00A40559">
            <w:r>
              <w:t>t_ArrangingToBlockTheLine.dita</w:t>
            </w:r>
          </w:p>
        </w:tc>
      </w:tr>
      <w:tr w:rsidR="00877BAD" w:rsidTr="00A40559">
        <w:tc>
          <w:tcPr>
            <w:tcW w:w="3746" w:type="dxa"/>
          </w:tcPr>
          <w:p w:rsidR="00877BAD" w:rsidRDefault="00877BAD" w:rsidP="00877BAD">
            <w:r>
              <w:t>Reference topic</w:t>
            </w:r>
          </w:p>
        </w:tc>
        <w:tc>
          <w:tcPr>
            <w:tcW w:w="4910" w:type="dxa"/>
          </w:tcPr>
          <w:p w:rsidR="00877BAD" w:rsidRDefault="00A40559" w:rsidP="00A40559">
            <w:r>
              <w:t>r_SignAF01EmergencyIndicator.dita</w:t>
            </w:r>
          </w:p>
        </w:tc>
      </w:tr>
      <w:tr w:rsidR="00877BAD" w:rsidTr="00A40559">
        <w:tc>
          <w:tcPr>
            <w:tcW w:w="3746" w:type="dxa"/>
          </w:tcPr>
          <w:p w:rsidR="00877BAD" w:rsidRDefault="00877BAD" w:rsidP="00877BAD">
            <w:r>
              <w:t>Glossary topic</w:t>
            </w:r>
          </w:p>
        </w:tc>
        <w:tc>
          <w:tcPr>
            <w:tcW w:w="4910" w:type="dxa"/>
          </w:tcPr>
          <w:p w:rsidR="00877BAD" w:rsidRDefault="00A40559" w:rsidP="00A40559">
            <w:r>
              <w:t>g_Trip.dita</w:t>
            </w:r>
          </w:p>
        </w:tc>
      </w:tr>
      <w:tr w:rsidR="00877BAD" w:rsidTr="00A40559">
        <w:tc>
          <w:tcPr>
            <w:tcW w:w="3746" w:type="dxa"/>
          </w:tcPr>
          <w:p w:rsidR="00877BAD" w:rsidRDefault="00877BAD" w:rsidP="00877BAD">
            <w:r>
              <w:t>Map</w:t>
            </w:r>
          </w:p>
        </w:tc>
        <w:tc>
          <w:tcPr>
            <w:tcW w:w="4910" w:type="dxa"/>
          </w:tcPr>
          <w:p w:rsidR="00877BAD" w:rsidRDefault="00A40559" w:rsidP="00A40559">
            <w:r>
              <w:t>m_LocationOfNewPlatforms.ditamap</w:t>
            </w:r>
          </w:p>
        </w:tc>
      </w:tr>
      <w:tr w:rsidR="00877BAD" w:rsidTr="00A40559">
        <w:tc>
          <w:tcPr>
            <w:tcW w:w="3746" w:type="dxa"/>
          </w:tcPr>
          <w:p w:rsidR="00877BAD" w:rsidRDefault="00877BAD" w:rsidP="00877BAD">
            <w:r>
              <w:t>Bookmap</w:t>
            </w:r>
          </w:p>
        </w:tc>
        <w:tc>
          <w:tcPr>
            <w:tcW w:w="4910" w:type="dxa"/>
          </w:tcPr>
          <w:p w:rsidR="00877BAD" w:rsidRDefault="00A40559" w:rsidP="00A40559">
            <w:r>
              <w:t>bm_WorkingManuaForRailStaff.ditamap</w:t>
            </w:r>
          </w:p>
        </w:tc>
      </w:tr>
      <w:tr w:rsidR="00877BAD" w:rsidTr="00A40559">
        <w:tc>
          <w:tcPr>
            <w:tcW w:w="3746" w:type="dxa"/>
          </w:tcPr>
          <w:p w:rsidR="00877BAD" w:rsidRDefault="00877BAD" w:rsidP="00877BAD">
            <w:r>
              <w:t>Collection topic</w:t>
            </w:r>
          </w:p>
        </w:tc>
        <w:tc>
          <w:tcPr>
            <w:tcW w:w="4910" w:type="dxa"/>
          </w:tcPr>
          <w:p w:rsidR="00877BAD" w:rsidRDefault="00A40559" w:rsidP="00A40559">
            <w:r>
              <w:t>coll_HazardStatements.dita</w:t>
            </w:r>
          </w:p>
        </w:tc>
      </w:tr>
    </w:tbl>
    <w:p w:rsidR="00877BAD" w:rsidRPr="00EF6E78" w:rsidRDefault="00877BAD" w:rsidP="00877BAD">
      <w:pPr>
        <w:ind w:left="360"/>
      </w:pPr>
    </w:p>
    <w:sectPr w:rsidR="00877BAD" w:rsidRPr="00EF6E78" w:rsidSect="00EC4B2C">
      <w:headerReference w:type="default" r:id="rId7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lan Cropley" w:date="2017-06-08T15:32:00Z" w:initials="AC">
    <w:p w:rsidR="00D33836" w:rsidRDefault="00D33836">
      <w:pPr>
        <w:pStyle w:val="CommentText"/>
      </w:pPr>
      <w:r>
        <w:rPr>
          <w:rStyle w:val="CommentReference"/>
        </w:rPr>
        <w:annotationRef/>
      </w:r>
      <w:r>
        <w:t>Need to insert another chapter regarding publishing scenarios configuration</w:t>
      </w:r>
    </w:p>
  </w:comment>
  <w:comment w:id="6" w:author="Alan Cropley" w:date="2017-06-26T13:10:00Z" w:initials="AC">
    <w:p w:rsidR="00C51BA0" w:rsidRDefault="00C51BA0">
      <w:pPr>
        <w:pStyle w:val="CommentText"/>
      </w:pPr>
      <w:r>
        <w:rPr>
          <w:rStyle w:val="CommentReference"/>
        </w:rPr>
        <w:annotationRef/>
      </w:r>
      <w:r>
        <w:t>Need to update bookmap information to reflect the tags used to control the metadata editing form within easyDITA.</w:t>
      </w:r>
    </w:p>
  </w:comment>
  <w:comment w:id="2" w:author="Alan Cropley" w:date="2017-07-18T14:58:00Z" w:initials="AC">
    <w:p w:rsidR="00D25BE4" w:rsidRDefault="00D25BE4">
      <w:pPr>
        <w:pStyle w:val="CommentText"/>
      </w:pPr>
      <w:r>
        <w:rPr>
          <w:rStyle w:val="CommentReference"/>
        </w:rPr>
        <w:annotationRef/>
      </w:r>
      <w:r>
        <w:t>Using navtitle inside the glossary bookmap for heading information, “terms by alpha” and “terms by subject matter”</w:t>
      </w:r>
    </w:p>
  </w:comment>
  <w:comment w:id="1" w:author="Alan Cropley" w:date="2017-07-24T08:02:00Z" w:initials="AC">
    <w:p w:rsidR="00B67B60" w:rsidRDefault="00B67B60" w:rsidP="00B67B60">
      <w:r>
        <w:rPr>
          <w:rStyle w:val="CommentReference"/>
        </w:rPr>
        <w:annotationRef/>
      </w:r>
      <w:r w:rsidR="008F6F58">
        <w:t xml:space="preserve">Need to update - </w:t>
      </w:r>
      <w:r>
        <w:t>Alignment of responsibility indicators effected by list items that are not nested within a parent paragraph:</w:t>
      </w:r>
      <w:r>
        <w:br/>
      </w:r>
      <w:r>
        <w:br/>
      </w:r>
      <w:r w:rsidRPr="00B67B60">
        <w:rPr>
          <w:i/>
        </w:rPr>
        <w:t>In section  9.1 if the &lt;ul&gt; is made a child of the first &lt;p&gt; then it formats as expected. Semantically the &lt;ul&gt; is expected to be part of the &lt;p&gt;.  The responsibilities will then align correctly.</w:t>
      </w:r>
    </w:p>
    <w:p w:rsidR="00B67B60" w:rsidRDefault="00B67B60">
      <w:pPr>
        <w:pStyle w:val="CommentText"/>
      </w:pPr>
    </w:p>
  </w:comment>
  <w:comment w:id="3" w:author="Alan Cropley" w:date="2017-07-24T16:10:00Z" w:initials="AC">
    <w:p w:rsidR="008F74B1" w:rsidRDefault="008F74B1">
      <w:pPr>
        <w:pStyle w:val="CommentText"/>
      </w:pPr>
      <w:r>
        <w:rPr>
          <w:rStyle w:val="CommentReference"/>
        </w:rPr>
        <w:annotationRef/>
      </w:r>
      <w:r>
        <w:t>Needs to be updated with the additional nav titles and two &lt;part&gt; structure for the glossary bookmap to support the plugin display the “terms by subject matter” and “terms by alphabetical order”</w:t>
      </w:r>
    </w:p>
  </w:comment>
  <w:comment w:id="10" w:author="Alan Cropley" w:date="2017-07-12T14:17:00Z" w:initials="AC">
    <w:p w:rsidR="00770D40" w:rsidRDefault="00770D40">
      <w:pPr>
        <w:pStyle w:val="CommentText"/>
      </w:pPr>
      <w:r>
        <w:rPr>
          <w:rStyle w:val="CommentReference"/>
        </w:rPr>
        <w:annotationRef/>
      </w:r>
      <w:r>
        <w:t>Add additional information to use proportional colwidth to avoid problems with revision bars ie:</w:t>
      </w:r>
    </w:p>
    <w:p w:rsidR="00770D40" w:rsidRDefault="00770D40">
      <w:pPr>
        <w:pStyle w:val="CommentText"/>
      </w:pPr>
    </w:p>
    <w:p w:rsidR="00770D40" w:rsidRDefault="00770D40" w:rsidP="00770D40">
      <w:r>
        <w:t>         &lt;table frame="all" id="ID-table-00000003"&gt;</w:t>
      </w:r>
    </w:p>
    <w:p w:rsidR="00770D40" w:rsidRDefault="00770D40" w:rsidP="00770D40">
      <w:r>
        <w:t>            &lt;tgroup cols="3"&gt;</w:t>
      </w:r>
    </w:p>
    <w:p w:rsidR="00770D40" w:rsidRDefault="00770D40" w:rsidP="00770D40">
      <w:pPr>
        <w:rPr>
          <w:highlight w:val="yellow"/>
        </w:rPr>
      </w:pPr>
      <w:r>
        <w:t xml:space="preserve">               </w:t>
      </w:r>
      <w:r>
        <w:rPr>
          <w:highlight w:val="yellow"/>
        </w:rPr>
        <w:t>&lt;colspec colname="C1" colwidth="1.022in"/&gt;</w:t>
      </w:r>
    </w:p>
    <w:p w:rsidR="00770D40" w:rsidRDefault="00770D40" w:rsidP="00770D40">
      <w:pPr>
        <w:rPr>
          <w:highlight w:val="yellow"/>
        </w:rPr>
      </w:pPr>
      <w:r>
        <w:rPr>
          <w:highlight w:val="yellow"/>
        </w:rPr>
        <w:t>               &lt;colspec colname="C2" colwidth="2.354in"/&gt;</w:t>
      </w:r>
    </w:p>
    <w:p w:rsidR="00770D40" w:rsidRDefault="00770D40" w:rsidP="00770D40">
      <w:r>
        <w:rPr>
          <w:highlight w:val="yellow"/>
        </w:rPr>
        <w:t>              &lt;colspec colname="C3" colwidth="0.699in"/&gt;</w:t>
      </w:r>
    </w:p>
    <w:p w:rsidR="00770D40" w:rsidRDefault="00770D40" w:rsidP="00770D40"/>
    <w:p w:rsidR="00770D40" w:rsidRDefault="00770D40" w:rsidP="00770D40">
      <w:r>
        <w:t>By changing the column widths to a proportional units it has solved the problem and also retained the desired table layout.</w:t>
      </w:r>
    </w:p>
    <w:p w:rsidR="00770D40" w:rsidRDefault="00770D40" w:rsidP="00770D40"/>
    <w:p w:rsidR="00770D40" w:rsidRDefault="00770D40" w:rsidP="00770D40">
      <w:r>
        <w:t>         &lt;table frame="all" id="ID-table-00000003"&gt;</w:t>
      </w:r>
    </w:p>
    <w:p w:rsidR="00770D40" w:rsidRDefault="00770D40" w:rsidP="00770D40">
      <w:r>
        <w:t>            &lt;tgroup cols="3"&gt;</w:t>
      </w:r>
    </w:p>
    <w:p w:rsidR="00770D40" w:rsidRDefault="00770D40" w:rsidP="00770D40">
      <w:pPr>
        <w:rPr>
          <w:highlight w:val="green"/>
        </w:rPr>
      </w:pPr>
      <w:r>
        <w:t xml:space="preserve">               </w:t>
      </w:r>
      <w:r>
        <w:rPr>
          <w:highlight w:val="green"/>
        </w:rPr>
        <w:t>&lt;colspec colname="C1" colwidth="2*"/&gt;</w:t>
      </w:r>
    </w:p>
    <w:p w:rsidR="00770D40" w:rsidRDefault="00770D40" w:rsidP="00770D40">
      <w:pPr>
        <w:rPr>
          <w:highlight w:val="green"/>
        </w:rPr>
      </w:pPr>
      <w:r>
        <w:rPr>
          <w:highlight w:val="green"/>
        </w:rPr>
        <w:t>               &lt;colspec colname="C2" colwidth="4*"/&gt;</w:t>
      </w:r>
    </w:p>
    <w:p w:rsidR="00770D40" w:rsidRDefault="00770D40" w:rsidP="00770D40">
      <w:r>
        <w:rPr>
          <w:highlight w:val="green"/>
        </w:rPr>
        <w:t>               &lt;colspec colname="C3" colwidth="1*"/&gt;</w:t>
      </w:r>
    </w:p>
    <w:p w:rsidR="00770D40" w:rsidRDefault="00770D40" w:rsidP="00770D40"/>
    <w:p w:rsidR="00770D40" w:rsidRDefault="00770D40" w:rsidP="00770D40">
      <w:r>
        <w:t>Proportional units work by defining a multiplier of shares ie 2* = provide a double share; 4* = four times a single share.</w:t>
      </w:r>
    </w:p>
    <w:p w:rsidR="00770D40" w:rsidRDefault="00770D40">
      <w:pPr>
        <w:pStyle w:val="CommentText"/>
      </w:pPr>
    </w:p>
  </w:comment>
  <w:comment w:id="4" w:author="Alan Cropley" w:date="2017-12-21T08:55:00Z" w:initials="AC">
    <w:p w:rsidR="00287252" w:rsidRDefault="00287252">
      <w:pPr>
        <w:pStyle w:val="CommentText"/>
      </w:pPr>
      <w:r>
        <w:rPr>
          <w:rStyle w:val="CommentReference"/>
        </w:rPr>
        <w:annotationRef/>
      </w:r>
      <w:r>
        <w:t>Add comment regarding OASIS DTD for Rule Book concept and specialisation of concept used for A4 content to support mathml.</w:t>
      </w:r>
    </w:p>
  </w:comment>
  <w:comment w:id="5" w:author="Alan Cropley" w:date="2017-08-02T11:53:00Z" w:initials="AC">
    <w:p w:rsidR="00861E5B" w:rsidRDefault="00861E5B">
      <w:pPr>
        <w:pStyle w:val="CommentText"/>
      </w:pPr>
      <w:r>
        <w:rPr>
          <w:rStyle w:val="CommentReference"/>
        </w:rPr>
        <w:annotationRef/>
      </w:r>
      <w:r>
        <w:t>Additional control for TOC page breaks added to plugin defined at bookmap level:</w:t>
      </w:r>
    </w:p>
    <w:p w:rsidR="00861E5B" w:rsidRDefault="00861E5B">
      <w:pPr>
        <w:pStyle w:val="CommentText"/>
      </w:pPr>
    </w:p>
    <w:p w:rsidR="00861E5B" w:rsidRDefault="00861E5B" w:rsidP="00861E5B">
      <w:pPr>
        <w:shd w:val="clear" w:color="auto" w:fill="FFFFFF"/>
        <w:autoSpaceDE w:val="0"/>
        <w:autoSpaceDN w:val="0"/>
        <w:rPr>
          <w:sz w:val="24"/>
          <w:szCs w:val="24"/>
          <w:highlight w:val="white"/>
          <w:lang w:eastAsia="en-GB"/>
        </w:rPr>
      </w:pPr>
      <w:r>
        <w:rPr>
          <w:color w:val="000000"/>
          <w:sz w:val="24"/>
          <w:szCs w:val="24"/>
          <w:highlight w:val="white"/>
          <w:lang w:eastAsia="en-GB"/>
        </w:rPr>
        <w:t xml:space="preserve">         </w:t>
      </w:r>
      <w:r>
        <w:rPr>
          <w:color w:val="000096"/>
          <w:sz w:val="24"/>
          <w:szCs w:val="24"/>
          <w:highlight w:val="white"/>
          <w:lang w:eastAsia="en-GB"/>
        </w:rPr>
        <w:t>&lt;topicref</w:t>
      </w:r>
      <w:r>
        <w:rPr>
          <w:color w:val="F5844C"/>
          <w:sz w:val="24"/>
          <w:szCs w:val="24"/>
          <w:highlight w:val="white"/>
          <w:lang w:eastAsia="en-GB"/>
        </w:rPr>
        <w:t xml:space="preserve"> type</w:t>
      </w:r>
      <w:r>
        <w:rPr>
          <w:color w:val="FF8040"/>
          <w:sz w:val="24"/>
          <w:szCs w:val="24"/>
          <w:highlight w:val="white"/>
          <w:lang w:eastAsia="en-GB"/>
        </w:rPr>
        <w:t>=</w:t>
      </w:r>
      <w:r>
        <w:rPr>
          <w:color w:val="993300"/>
          <w:sz w:val="24"/>
          <w:szCs w:val="24"/>
          <w:highlight w:val="white"/>
          <w:lang w:eastAsia="en-GB"/>
        </w:rPr>
        <w:t>"concept"</w:t>
      </w:r>
      <w:r>
        <w:rPr>
          <w:color w:val="F5844C"/>
          <w:sz w:val="24"/>
          <w:szCs w:val="24"/>
          <w:highlight w:val="white"/>
          <w:lang w:eastAsia="en-GB"/>
        </w:rPr>
        <w:t xml:space="preserve"> href</w:t>
      </w:r>
      <w:r>
        <w:rPr>
          <w:color w:val="FF8040"/>
          <w:sz w:val="24"/>
          <w:szCs w:val="24"/>
          <w:highlight w:val="white"/>
          <w:lang w:eastAsia="en-GB"/>
        </w:rPr>
        <w:t>=</w:t>
      </w:r>
      <w:r>
        <w:rPr>
          <w:color w:val="993300"/>
          <w:sz w:val="24"/>
          <w:szCs w:val="24"/>
          <w:highlight w:val="white"/>
          <w:lang w:eastAsia="en-GB"/>
        </w:rPr>
        <w:t>"c_3_3When_in_service.dita"</w:t>
      </w:r>
      <w:r>
        <w:rPr>
          <w:color w:val="F5844C"/>
          <w:sz w:val="24"/>
          <w:szCs w:val="24"/>
          <w:highlight w:val="white"/>
          <w:lang w:eastAsia="en-GB"/>
        </w:rPr>
        <w:t xml:space="preserve"> class</w:t>
      </w:r>
      <w:r>
        <w:rPr>
          <w:color w:val="FF8040"/>
          <w:sz w:val="24"/>
          <w:szCs w:val="24"/>
          <w:highlight w:val="white"/>
          <w:lang w:eastAsia="en-GB"/>
        </w:rPr>
        <w:t>=</w:t>
      </w:r>
      <w:r>
        <w:rPr>
          <w:color w:val="993300"/>
          <w:sz w:val="24"/>
          <w:szCs w:val="24"/>
          <w:highlight w:val="white"/>
          <w:lang w:eastAsia="en-GB"/>
        </w:rPr>
        <w:t>"- map/topicref "</w:t>
      </w:r>
      <w:r>
        <w:rPr>
          <w:color w:val="000096"/>
          <w:sz w:val="24"/>
          <w:szCs w:val="24"/>
          <w:highlight w:val="white"/>
          <w:lang w:eastAsia="en-GB"/>
        </w:rPr>
        <w:t>&gt;</w:t>
      </w:r>
      <w:r>
        <w:rPr>
          <w:color w:val="000000"/>
          <w:sz w:val="24"/>
          <w:szCs w:val="24"/>
          <w:highlight w:val="white"/>
          <w:lang w:eastAsia="en-GB"/>
        </w:rPr>
        <w:br/>
        <w:t xml:space="preserve">            </w:t>
      </w:r>
      <w:r>
        <w:rPr>
          <w:color w:val="000096"/>
          <w:sz w:val="24"/>
          <w:szCs w:val="24"/>
          <w:highlight w:val="white"/>
          <w:lang w:eastAsia="en-GB"/>
        </w:rPr>
        <w:t>&lt;topicmeta</w:t>
      </w:r>
      <w:r>
        <w:rPr>
          <w:color w:val="F5844C"/>
          <w:sz w:val="24"/>
          <w:szCs w:val="24"/>
          <w:highlight w:val="white"/>
          <w:lang w:eastAsia="en-GB"/>
        </w:rPr>
        <w:t xml:space="preserve"> class</w:t>
      </w:r>
      <w:r>
        <w:rPr>
          <w:color w:val="FF8040"/>
          <w:sz w:val="24"/>
          <w:szCs w:val="24"/>
          <w:highlight w:val="white"/>
          <w:lang w:eastAsia="en-GB"/>
        </w:rPr>
        <w:t>=</w:t>
      </w:r>
      <w:r>
        <w:rPr>
          <w:color w:val="993300"/>
          <w:sz w:val="24"/>
          <w:szCs w:val="24"/>
          <w:highlight w:val="white"/>
          <w:lang w:eastAsia="en-GB"/>
        </w:rPr>
        <w:t>"- map/topicmeta "</w:t>
      </w:r>
      <w:r>
        <w:rPr>
          <w:color w:val="000096"/>
          <w:sz w:val="24"/>
          <w:szCs w:val="24"/>
          <w:highlight w:val="white"/>
          <w:lang w:eastAsia="en-GB"/>
        </w:rPr>
        <w:t>&gt;</w:t>
      </w:r>
      <w:r>
        <w:rPr>
          <w:color w:val="000000"/>
          <w:sz w:val="24"/>
          <w:szCs w:val="24"/>
          <w:highlight w:val="white"/>
          <w:lang w:eastAsia="en-GB"/>
        </w:rPr>
        <w:br/>
        <w:t xml:space="preserve">               </w:t>
      </w:r>
      <w:r>
        <w:rPr>
          <w:color w:val="000096"/>
          <w:sz w:val="24"/>
          <w:szCs w:val="24"/>
          <w:highlight w:val="white"/>
          <w:lang w:eastAsia="en-GB"/>
        </w:rPr>
        <w:t>&lt;navtitle</w:t>
      </w:r>
      <w:r>
        <w:rPr>
          <w:color w:val="F5844C"/>
          <w:sz w:val="24"/>
          <w:szCs w:val="24"/>
          <w:highlight w:val="white"/>
          <w:lang w:eastAsia="en-GB"/>
        </w:rPr>
        <w:t xml:space="preserve"> class</w:t>
      </w:r>
      <w:r>
        <w:rPr>
          <w:color w:val="FF8040"/>
          <w:sz w:val="24"/>
          <w:szCs w:val="24"/>
          <w:highlight w:val="white"/>
          <w:lang w:eastAsia="en-GB"/>
        </w:rPr>
        <w:t>=</w:t>
      </w:r>
      <w:r>
        <w:rPr>
          <w:color w:val="993300"/>
          <w:sz w:val="24"/>
          <w:szCs w:val="24"/>
          <w:highlight w:val="white"/>
          <w:lang w:eastAsia="en-GB"/>
        </w:rPr>
        <w:t>"- topic/navtitle "</w:t>
      </w:r>
      <w:r>
        <w:rPr>
          <w:color w:val="000096"/>
          <w:sz w:val="24"/>
          <w:szCs w:val="24"/>
          <w:highlight w:val="white"/>
          <w:lang w:eastAsia="en-GB"/>
        </w:rPr>
        <w:t>&gt;</w:t>
      </w:r>
      <w:r>
        <w:rPr>
          <w:color w:val="000000"/>
          <w:sz w:val="24"/>
          <w:szCs w:val="24"/>
          <w:highlight w:val="white"/>
          <w:lang w:eastAsia="en-GB"/>
        </w:rPr>
        <w:t>3.3 When in service</w:t>
      </w:r>
      <w:r>
        <w:rPr>
          <w:color w:val="000096"/>
          <w:sz w:val="24"/>
          <w:szCs w:val="24"/>
          <w:highlight w:val="white"/>
          <w:lang w:eastAsia="en-GB"/>
        </w:rPr>
        <w:t>&lt;/navtitle&gt;</w:t>
      </w:r>
      <w:r>
        <w:rPr>
          <w:color w:val="000000"/>
          <w:sz w:val="24"/>
          <w:szCs w:val="24"/>
          <w:highlight w:val="white"/>
          <w:lang w:eastAsia="en-GB"/>
        </w:rPr>
        <w:br/>
        <w:t xml:space="preserve">            </w:t>
      </w:r>
      <w:r>
        <w:rPr>
          <w:color w:val="000096"/>
          <w:sz w:val="24"/>
          <w:szCs w:val="24"/>
          <w:highlight w:val="white"/>
          <w:lang w:eastAsia="en-GB"/>
        </w:rPr>
        <w:t>&lt;/topicmeta&gt;</w:t>
      </w:r>
      <w:r>
        <w:rPr>
          <w:color w:val="000000"/>
          <w:sz w:val="24"/>
          <w:szCs w:val="24"/>
          <w:highlight w:val="white"/>
          <w:lang w:eastAsia="en-GB"/>
        </w:rPr>
        <w:br/>
        <w:t xml:space="preserve">         </w:t>
      </w:r>
      <w:r>
        <w:rPr>
          <w:color w:val="000096"/>
          <w:sz w:val="24"/>
          <w:szCs w:val="24"/>
          <w:highlight w:val="white"/>
          <w:lang w:eastAsia="en-GB"/>
        </w:rPr>
        <w:t>&lt;/topicref&gt;</w:t>
      </w:r>
      <w:r>
        <w:rPr>
          <w:color w:val="000000"/>
          <w:sz w:val="24"/>
          <w:szCs w:val="24"/>
          <w:highlight w:val="white"/>
          <w:lang w:eastAsia="en-GB"/>
        </w:rPr>
        <w:br/>
        <w:t xml:space="preserve">      </w:t>
      </w:r>
      <w:r>
        <w:rPr>
          <w:color w:val="000096"/>
          <w:sz w:val="24"/>
          <w:szCs w:val="24"/>
          <w:highlight w:val="white"/>
          <w:lang w:eastAsia="en-GB"/>
        </w:rPr>
        <w:t>&lt;/topicref&gt;</w:t>
      </w:r>
      <w:r>
        <w:rPr>
          <w:color w:val="000000"/>
          <w:sz w:val="24"/>
          <w:szCs w:val="24"/>
          <w:highlight w:val="white"/>
          <w:lang w:eastAsia="en-GB"/>
        </w:rPr>
        <w:br/>
      </w:r>
      <w:r>
        <w:rPr>
          <w:color w:val="000000"/>
          <w:sz w:val="24"/>
          <w:szCs w:val="24"/>
          <w:highlight w:val="white"/>
          <w:lang w:eastAsia="en-GB"/>
        </w:rPr>
        <w:br/>
        <w:t xml:space="preserve">      </w:t>
      </w:r>
      <w:r>
        <w:rPr>
          <w:color w:val="000096"/>
          <w:sz w:val="24"/>
          <w:szCs w:val="24"/>
          <w:highlight w:val="white"/>
          <w:lang w:eastAsia="en-GB"/>
        </w:rPr>
        <w:t>&lt;topicref</w:t>
      </w:r>
      <w:r>
        <w:rPr>
          <w:color w:val="F5844C"/>
          <w:sz w:val="24"/>
          <w:szCs w:val="24"/>
          <w:highlight w:val="white"/>
          <w:lang w:eastAsia="en-GB"/>
        </w:rPr>
        <w:t xml:space="preserve"> type</w:t>
      </w:r>
      <w:r>
        <w:rPr>
          <w:color w:val="FF8040"/>
          <w:sz w:val="24"/>
          <w:szCs w:val="24"/>
          <w:highlight w:val="white"/>
          <w:lang w:eastAsia="en-GB"/>
        </w:rPr>
        <w:t>=</w:t>
      </w:r>
      <w:r>
        <w:rPr>
          <w:color w:val="993300"/>
          <w:sz w:val="24"/>
          <w:szCs w:val="24"/>
          <w:highlight w:val="white"/>
          <w:lang w:eastAsia="en-GB"/>
        </w:rPr>
        <w:t>"concept"</w:t>
      </w:r>
      <w:r>
        <w:rPr>
          <w:color w:val="F5844C"/>
          <w:sz w:val="24"/>
          <w:szCs w:val="24"/>
          <w:highlight w:val="white"/>
          <w:lang w:eastAsia="en-GB"/>
        </w:rPr>
        <w:t xml:space="preserve"> chunk</w:t>
      </w:r>
      <w:r>
        <w:rPr>
          <w:color w:val="FF8040"/>
          <w:sz w:val="24"/>
          <w:szCs w:val="24"/>
          <w:highlight w:val="white"/>
          <w:lang w:eastAsia="en-GB"/>
        </w:rPr>
        <w:t>=</w:t>
      </w:r>
      <w:r>
        <w:rPr>
          <w:color w:val="993300"/>
          <w:sz w:val="24"/>
          <w:szCs w:val="24"/>
          <w:highlight w:val="white"/>
          <w:lang w:eastAsia="en-GB"/>
        </w:rPr>
        <w:t>"to-content"</w:t>
      </w:r>
      <w:r>
        <w:rPr>
          <w:color w:val="F5844C"/>
          <w:sz w:val="24"/>
          <w:szCs w:val="24"/>
          <w:highlight w:val="white"/>
          <w:lang w:eastAsia="en-GB"/>
        </w:rPr>
        <w:t xml:space="preserve"> href</w:t>
      </w:r>
      <w:r>
        <w:rPr>
          <w:color w:val="FF8040"/>
          <w:sz w:val="24"/>
          <w:szCs w:val="24"/>
          <w:highlight w:val="white"/>
          <w:lang w:eastAsia="en-GB"/>
        </w:rPr>
        <w:t>=</w:t>
      </w:r>
      <w:r>
        <w:rPr>
          <w:color w:val="993300"/>
          <w:sz w:val="24"/>
          <w:szCs w:val="24"/>
          <w:highlight w:val="white"/>
          <w:lang w:eastAsia="en-GB"/>
        </w:rPr>
        <w:t>"c_4_Automatic_warning_system__AWS_.dita"</w:t>
      </w:r>
      <w:r>
        <w:rPr>
          <w:color w:val="000000"/>
          <w:sz w:val="24"/>
          <w:szCs w:val="24"/>
          <w:highlight w:val="white"/>
          <w:lang w:eastAsia="en-GB"/>
        </w:rPr>
        <w:br/>
      </w:r>
      <w:r>
        <w:rPr>
          <w:color w:val="F5844C"/>
          <w:sz w:val="24"/>
          <w:szCs w:val="24"/>
          <w:highlight w:val="white"/>
          <w:lang w:eastAsia="en-GB"/>
        </w:rPr>
        <w:t>         class</w:t>
      </w:r>
      <w:r>
        <w:rPr>
          <w:color w:val="FF8040"/>
          <w:sz w:val="24"/>
          <w:szCs w:val="24"/>
          <w:highlight w:val="white"/>
          <w:lang w:eastAsia="en-GB"/>
        </w:rPr>
        <w:t>=</w:t>
      </w:r>
      <w:r>
        <w:rPr>
          <w:color w:val="993300"/>
          <w:sz w:val="24"/>
          <w:szCs w:val="24"/>
          <w:highlight w:val="white"/>
          <w:lang w:eastAsia="en-GB"/>
        </w:rPr>
        <w:t>"- map/topicref "</w:t>
      </w:r>
      <w:r>
        <w:rPr>
          <w:color w:val="F5844C"/>
          <w:sz w:val="24"/>
          <w:szCs w:val="24"/>
          <w:highlight w:val="white"/>
          <w:lang w:eastAsia="en-GB"/>
        </w:rPr>
        <w:t xml:space="preserve"> </w:t>
      </w:r>
      <w:r>
        <w:rPr>
          <w:color w:val="F5844C"/>
          <w:sz w:val="24"/>
          <w:szCs w:val="24"/>
          <w:highlight w:val="yellow"/>
          <w:lang w:eastAsia="en-GB"/>
        </w:rPr>
        <w:t>outputclass</w:t>
      </w:r>
      <w:r>
        <w:rPr>
          <w:color w:val="FF8040"/>
          <w:sz w:val="24"/>
          <w:szCs w:val="24"/>
          <w:highlight w:val="yellow"/>
          <w:lang w:eastAsia="en-GB"/>
        </w:rPr>
        <w:t>=</w:t>
      </w:r>
      <w:r>
        <w:rPr>
          <w:color w:val="993300"/>
          <w:sz w:val="24"/>
          <w:szCs w:val="24"/>
          <w:highlight w:val="yellow"/>
          <w:lang w:eastAsia="en-GB"/>
        </w:rPr>
        <w:t>"TocNewpage"</w:t>
      </w:r>
      <w:r>
        <w:rPr>
          <w:color w:val="000096"/>
          <w:sz w:val="24"/>
          <w:szCs w:val="24"/>
          <w:highlight w:val="yellow"/>
          <w:lang w:eastAsia="en-GB"/>
        </w:rPr>
        <w:t>&gt;</w:t>
      </w:r>
      <w:r>
        <w:rPr>
          <w:color w:val="000000"/>
          <w:sz w:val="24"/>
          <w:szCs w:val="24"/>
          <w:highlight w:val="white"/>
          <w:lang w:eastAsia="en-GB"/>
        </w:rPr>
        <w:br/>
        <w:t xml:space="preserve">         </w:t>
      </w:r>
      <w:r>
        <w:rPr>
          <w:color w:val="000096"/>
          <w:sz w:val="24"/>
          <w:szCs w:val="24"/>
          <w:highlight w:val="white"/>
          <w:lang w:eastAsia="en-GB"/>
        </w:rPr>
        <w:t>&lt;topicmeta</w:t>
      </w:r>
      <w:r>
        <w:rPr>
          <w:color w:val="F5844C"/>
          <w:sz w:val="24"/>
          <w:szCs w:val="24"/>
          <w:highlight w:val="white"/>
          <w:lang w:eastAsia="en-GB"/>
        </w:rPr>
        <w:t xml:space="preserve"> class</w:t>
      </w:r>
      <w:r>
        <w:rPr>
          <w:color w:val="FF8040"/>
          <w:sz w:val="24"/>
          <w:szCs w:val="24"/>
          <w:highlight w:val="white"/>
          <w:lang w:eastAsia="en-GB"/>
        </w:rPr>
        <w:t>=</w:t>
      </w:r>
      <w:r>
        <w:rPr>
          <w:color w:val="993300"/>
          <w:sz w:val="24"/>
          <w:szCs w:val="24"/>
          <w:highlight w:val="white"/>
          <w:lang w:eastAsia="en-GB"/>
        </w:rPr>
        <w:t>"- map/topicmeta "</w:t>
      </w:r>
      <w:r>
        <w:rPr>
          <w:color w:val="000096"/>
          <w:sz w:val="24"/>
          <w:szCs w:val="24"/>
          <w:highlight w:val="white"/>
          <w:lang w:eastAsia="en-GB"/>
        </w:rPr>
        <w:t>&gt;</w:t>
      </w:r>
      <w:r>
        <w:rPr>
          <w:color w:val="000000"/>
          <w:sz w:val="24"/>
          <w:szCs w:val="24"/>
          <w:highlight w:val="white"/>
          <w:lang w:eastAsia="en-GB"/>
        </w:rPr>
        <w:br/>
        <w:t xml:space="preserve">            </w:t>
      </w:r>
      <w:r>
        <w:rPr>
          <w:color w:val="000096"/>
          <w:sz w:val="24"/>
          <w:szCs w:val="24"/>
          <w:highlight w:val="white"/>
          <w:lang w:eastAsia="en-GB"/>
        </w:rPr>
        <w:t>&lt;navtitle</w:t>
      </w:r>
      <w:r>
        <w:rPr>
          <w:color w:val="F5844C"/>
          <w:sz w:val="24"/>
          <w:szCs w:val="24"/>
          <w:highlight w:val="white"/>
          <w:lang w:eastAsia="en-GB"/>
        </w:rPr>
        <w:t xml:space="preserve"> class</w:t>
      </w:r>
      <w:r>
        <w:rPr>
          <w:color w:val="FF8040"/>
          <w:sz w:val="24"/>
          <w:szCs w:val="24"/>
          <w:highlight w:val="white"/>
          <w:lang w:eastAsia="en-GB"/>
        </w:rPr>
        <w:t>=</w:t>
      </w:r>
      <w:r>
        <w:rPr>
          <w:color w:val="993300"/>
          <w:sz w:val="24"/>
          <w:szCs w:val="24"/>
          <w:highlight w:val="white"/>
          <w:lang w:eastAsia="en-GB"/>
        </w:rPr>
        <w:t>"- topic/navtitle "</w:t>
      </w:r>
      <w:r>
        <w:rPr>
          <w:color w:val="000096"/>
          <w:sz w:val="24"/>
          <w:szCs w:val="24"/>
          <w:highlight w:val="white"/>
          <w:lang w:eastAsia="en-GB"/>
        </w:rPr>
        <w:t>&gt;</w:t>
      </w:r>
      <w:r>
        <w:rPr>
          <w:color w:val="000000"/>
          <w:sz w:val="24"/>
          <w:szCs w:val="24"/>
          <w:highlight w:val="white"/>
          <w:lang w:eastAsia="en-GB"/>
        </w:rPr>
        <w:t>4 Automatic warning system (AWS)</w:t>
      </w:r>
      <w:r>
        <w:rPr>
          <w:color w:val="000096"/>
          <w:sz w:val="24"/>
          <w:szCs w:val="24"/>
          <w:highlight w:val="white"/>
          <w:lang w:eastAsia="en-GB"/>
        </w:rPr>
        <w:t>&lt;/navtitle&gt;</w:t>
      </w:r>
      <w:r>
        <w:rPr>
          <w:color w:val="000000"/>
          <w:sz w:val="24"/>
          <w:szCs w:val="24"/>
          <w:highlight w:val="white"/>
          <w:lang w:eastAsia="en-GB"/>
        </w:rPr>
        <w:br/>
        <w:t xml:space="preserve">         </w:t>
      </w:r>
      <w:r>
        <w:rPr>
          <w:color w:val="000096"/>
          <w:sz w:val="24"/>
          <w:szCs w:val="24"/>
          <w:highlight w:val="white"/>
          <w:lang w:eastAsia="en-GB"/>
        </w:rPr>
        <w:t>&lt;/topicmeta&gt;</w:t>
      </w:r>
    </w:p>
    <w:p w:rsidR="00861E5B" w:rsidRDefault="00861E5B">
      <w:pPr>
        <w:pStyle w:val="CommentText"/>
      </w:pPr>
    </w:p>
  </w:comment>
  <w:comment w:id="42" w:author="Alan Cropley" w:date="2017-01-20T09:46:00Z" w:initials="AC">
    <w:p w:rsidR="006B12C1" w:rsidRDefault="006B12C1">
      <w:pPr>
        <w:pStyle w:val="CommentText"/>
      </w:pPr>
      <w:r>
        <w:rPr>
          <w:rStyle w:val="CommentReference"/>
        </w:rPr>
        <w:annotationRef/>
      </w:r>
      <w:r>
        <w:t>The converted data was incorrectly mapped to the prolog source element, and corrected. Possible error within the original DTD? Appears to be correct here.</w:t>
      </w:r>
    </w:p>
  </w:comment>
  <w:comment w:id="161" w:author="Alan Cropley" w:date="2017-03-22T12:58:00Z" w:initials="AC">
    <w:p w:rsidR="006B12C1" w:rsidRDefault="006B12C1">
      <w:pPr>
        <w:pStyle w:val="CommentText"/>
      </w:pPr>
      <w:r>
        <w:rPr>
          <w:rStyle w:val="CommentReference"/>
        </w:rPr>
        <w:annotationRef/>
      </w:r>
      <w:r>
        <w:t>Need to add some guidance regarding the use of the cite element for referencing documents.</w:t>
      </w:r>
    </w:p>
  </w:comment>
  <w:comment w:id="175" w:author="Alan Cropley" w:date="2017-03-06T15:12:00Z" w:initials="AC">
    <w:p w:rsidR="006B12C1" w:rsidRDefault="006B12C1">
      <w:pPr>
        <w:pStyle w:val="CommentText"/>
      </w:pPr>
      <w:r>
        <w:rPr>
          <w:rStyle w:val="CommentReference"/>
        </w:rPr>
        <w:annotationRef/>
      </w:r>
      <w:r>
        <w:t>We are not using output classes on title &lt;ph&gt; elements now.</w:t>
      </w:r>
    </w:p>
  </w:comment>
  <w:comment w:id="219" w:author="Alan Cropley" w:date="2017-01-20T09:14:00Z" w:initials="AC">
    <w:p w:rsidR="006B12C1" w:rsidRDefault="006B12C1">
      <w:pPr>
        <w:pStyle w:val="CommentText"/>
      </w:pPr>
      <w:r>
        <w:rPr>
          <w:rStyle w:val="CommentReference"/>
        </w:rPr>
        <w:annotationRef/>
      </w:r>
      <w:r>
        <w:t>By default, all available colours will be displayed and the author will need to delete as applicable.</w:t>
      </w:r>
    </w:p>
  </w:comment>
  <w:comment w:id="242" w:author="Alan Cropley" w:date="2017-01-20T09:17:00Z" w:initials="AC">
    <w:p w:rsidR="006B12C1" w:rsidRDefault="006B12C1">
      <w:pPr>
        <w:pStyle w:val="CommentText"/>
      </w:pPr>
      <w:r>
        <w:rPr>
          <w:rStyle w:val="CommentReference"/>
        </w:rPr>
        <w:annotationRef/>
      </w:r>
      <w:r>
        <w:t>By default both sizes will be included, and the author will need to delete as applicable.</w:t>
      </w:r>
    </w:p>
  </w:comment>
  <w:comment w:id="262" w:author="Alan Cropley" w:date="2017-01-20T09:22:00Z" w:initials="AC">
    <w:p w:rsidR="006B12C1" w:rsidRDefault="006B12C1">
      <w:pPr>
        <w:pStyle w:val="CommentText"/>
      </w:pPr>
      <w:r>
        <w:rPr>
          <w:rStyle w:val="CommentReference"/>
        </w:rPr>
        <w:annotationRef/>
      </w:r>
      <w:r>
        <w:t>By default all values are provided, and the user will need to delete as applicable.</w:t>
      </w:r>
    </w:p>
  </w:comment>
  <w:comment w:id="285" w:author="Alan Cropley" w:date="2017-01-20T09:08:00Z" w:initials="AC">
    <w:p w:rsidR="006B12C1" w:rsidRDefault="006B12C1">
      <w:pPr>
        <w:pStyle w:val="CommentText"/>
      </w:pPr>
      <w:r>
        <w:rPr>
          <w:rStyle w:val="CommentReference"/>
        </w:rPr>
        <w:annotationRef/>
      </w:r>
      <w:r>
        <w:t>Within the bookmap template, the author will need to delete as applicable</w:t>
      </w:r>
    </w:p>
  </w:comment>
  <w:comment w:id="297" w:author="Alan Cropley" w:date="2017-02-10T18:05:00Z" w:initials="AC">
    <w:p w:rsidR="006B12C1" w:rsidRDefault="006B12C1">
      <w:pPr>
        <w:pStyle w:val="CommentText"/>
      </w:pPr>
      <w:r>
        <w:rPr>
          <w:rStyle w:val="CommentReference"/>
        </w:rPr>
        <w:annotationRef/>
      </w:r>
      <w:r>
        <w:t>Value=”” is not required based on the conversion</w:t>
      </w:r>
    </w:p>
  </w:comment>
  <w:comment w:id="333" w:author="Alan Cropley" w:date="2017-02-10T19:30:00Z" w:initials="AC">
    <w:p w:rsidR="006B12C1" w:rsidRDefault="006B12C1">
      <w:pPr>
        <w:pStyle w:val="CommentText"/>
      </w:pPr>
      <w:r>
        <w:rPr>
          <w:rStyle w:val="CommentReference"/>
        </w:rPr>
        <w:annotationRef/>
      </w:r>
      <w:r>
        <w:t>Not being used for Rulebook, no converted data has been mapped.</w:t>
      </w:r>
    </w:p>
  </w:comment>
  <w:comment w:id="374" w:author="Alan Cropley" w:date="2017-01-20T09:47:00Z" w:initials="AC">
    <w:p w:rsidR="006B12C1" w:rsidRDefault="006B12C1">
      <w:pPr>
        <w:pStyle w:val="CommentText"/>
      </w:pPr>
      <w:r>
        <w:rPr>
          <w:rStyle w:val="CommentReference"/>
        </w:rPr>
        <w:annotationRef/>
      </w:r>
      <w:r>
        <w:t>The converted data was incorrectly mapped to the prolog source element, and corrected. Possible error within the original DTD? Appears to be correct here.</w:t>
      </w:r>
    </w:p>
  </w:comment>
  <w:comment w:id="377" w:author="Alan Cropley" w:date="2017-03-15T14:07:00Z" w:initials="AC">
    <w:p w:rsidR="006B12C1" w:rsidRDefault="006B12C1">
      <w:pPr>
        <w:pStyle w:val="CommentText"/>
      </w:pPr>
      <w:r>
        <w:rPr>
          <w:rStyle w:val="CommentReference"/>
        </w:rPr>
        <w:annotationRef/>
      </w:r>
      <w:r>
        <w:t>This should be responsibility-role</w:t>
      </w:r>
    </w:p>
  </w:comment>
  <w:comment w:id="378" w:author="Alan Cropley" w:date="2017-03-15T14:07:00Z" w:initials="AC">
    <w:p w:rsidR="006B12C1" w:rsidRDefault="006B12C1">
      <w:pPr>
        <w:pStyle w:val="CommentText"/>
      </w:pPr>
      <w:r>
        <w:rPr>
          <w:rStyle w:val="CommentReference"/>
        </w:rPr>
        <w:annotationRef/>
      </w:r>
      <w:r>
        <w:t>This should be responsibility-role</w:t>
      </w:r>
    </w:p>
  </w:comment>
  <w:comment w:id="389" w:author="Alan Cropley" w:date="2017-03-13T16:41:00Z" w:initials="AC">
    <w:p w:rsidR="006B12C1" w:rsidRDefault="006B12C1">
      <w:pPr>
        <w:pStyle w:val="CommentText"/>
      </w:pPr>
      <w:r>
        <w:rPr>
          <w:rStyle w:val="CommentReference"/>
        </w:rPr>
        <w:annotationRef/>
      </w:r>
      <w:r>
        <w:t>This output class is not required within the RBBL bookmap, confirmed by Dave Searle and Laura.</w:t>
      </w:r>
    </w:p>
  </w:comment>
  <w:comment w:id="390" w:author="Alan Cropley" w:date="2017-03-13T16:42:00Z" w:initials="AC">
    <w:p w:rsidR="006B12C1" w:rsidRDefault="006B12C1">
      <w:pPr>
        <w:pStyle w:val="CommentText"/>
      </w:pPr>
      <w:r>
        <w:rPr>
          <w:rStyle w:val="CommentReference"/>
        </w:rPr>
        <w:annotationRef/>
      </w:r>
      <w:r>
        <w:t>This output class is not required within the RBBL bookmap, confirmed by Dave Searle and Laura.</w:t>
      </w:r>
    </w:p>
  </w:comment>
  <w:comment w:id="394" w:author="Alan Cropley" w:date="2017-03-13T16:43:00Z" w:initials="AC">
    <w:p w:rsidR="006B12C1" w:rsidRDefault="006B12C1">
      <w:pPr>
        <w:pStyle w:val="CommentText"/>
      </w:pPr>
      <w:r>
        <w:rPr>
          <w:rStyle w:val="CommentReference"/>
        </w:rPr>
        <w:annotationRef/>
      </w:r>
      <w:r>
        <w:t>This output class is not required within the RBBL bookmap, confirmed by Dave Searle and Laura.</w:t>
      </w:r>
    </w:p>
  </w:comment>
  <w:comment w:id="407" w:author="Alan Cropley" w:date="2017-04-20T11:46:00Z" w:initials="AC">
    <w:p w:rsidR="00987174" w:rsidRDefault="00987174">
      <w:pPr>
        <w:pStyle w:val="CommentText"/>
      </w:pPr>
      <w:r>
        <w:rPr>
          <w:rStyle w:val="CommentReference"/>
        </w:rPr>
        <w:annotationRef/>
      </w:r>
      <w:r>
        <w:t>Also need to include an example for the glossentry topic.</w:t>
      </w:r>
    </w:p>
  </w:comment>
  <w:comment w:id="416" w:author="Alan Cropley" w:date="2017-04-20T11:45:00Z" w:initials="AC">
    <w:p w:rsidR="00024D3B" w:rsidRDefault="00024D3B">
      <w:pPr>
        <w:pStyle w:val="CommentText"/>
      </w:pPr>
      <w:r>
        <w:rPr>
          <w:rStyle w:val="CommentReference"/>
        </w:rPr>
        <w:annotationRef/>
      </w:r>
      <w:r>
        <w:t>Need to add example for black line change for the glossentry. Insert the keychange xref against the definition element.</w:t>
      </w:r>
    </w:p>
  </w:comment>
  <w:comment w:id="439" w:author="Alan Cropley" w:date="2017-03-29T08:06:00Z" w:initials="AC">
    <w:p w:rsidR="0029707D" w:rsidRDefault="0029707D">
      <w:pPr>
        <w:pStyle w:val="CommentText"/>
      </w:pPr>
      <w:r>
        <w:rPr>
          <w:rStyle w:val="CommentReference"/>
        </w:rPr>
        <w:annotationRef/>
      </w:r>
      <w:r>
        <w:t>Need to extend for rulebook topics and bookmaps</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9B935B" w16cid:durableId="1CFB8648"/>
  <w16cid:commentId w16cid:paraId="680502E6" w16cid:durableId="1D18A085"/>
  <w16cid:commentId w16cid:paraId="145570B6" w16cid:durableId="1D202825"/>
  <w16cid:commentId w16cid:paraId="57E2ACC0" w16cid:durableId="1D209A6C"/>
  <w16cid:commentId w16cid:paraId="6F04F9DF" w16cid:durableId="1D10ADF5"/>
  <w16cid:commentId w16cid:paraId="15D556F3" w16cid:durableId="1DE5F58B"/>
  <w16cid:commentId w16cid:paraId="5AD5700A" w16cid:durableId="1D2C3BD0"/>
  <w16cid:commentId w16cid:paraId="4B3A651E" w16cid:durableId="1CFB8636"/>
  <w16cid:commentId w16cid:paraId="1544FA26" w16cid:durableId="1CFB8637"/>
  <w16cid:commentId w16cid:paraId="4BBE588F" w16cid:durableId="1CFB8638"/>
  <w16cid:commentId w16cid:paraId="163BBAE9" w16cid:durableId="1CFB8639"/>
  <w16cid:commentId w16cid:paraId="01A257EA" w16cid:durableId="1CFB863A"/>
  <w16cid:commentId w16cid:paraId="5277B125" w16cid:durableId="1CFB863B"/>
  <w16cid:commentId w16cid:paraId="0F8DDF3F" w16cid:durableId="1CFB863C"/>
  <w16cid:commentId w16cid:paraId="2098404F" w16cid:durableId="1CFB863D"/>
  <w16cid:commentId w16cid:paraId="0AB10104" w16cid:durableId="1CFB863E"/>
  <w16cid:commentId w16cid:paraId="59A56DCE" w16cid:durableId="1CFB863F"/>
  <w16cid:commentId w16cid:paraId="39E9208D" w16cid:durableId="1CFB8640"/>
  <w16cid:commentId w16cid:paraId="5332087C" w16cid:durableId="1CFB8641"/>
  <w16cid:commentId w16cid:paraId="72EF45A1" w16cid:durableId="1CFB8642"/>
  <w16cid:commentId w16cid:paraId="61AA7671" w16cid:durableId="1CFB8643"/>
  <w16cid:commentId w16cid:paraId="23842ED8" w16cid:durableId="1CFB8644"/>
  <w16cid:commentId w16cid:paraId="6087CE1E" w16cid:durableId="1CFB8645"/>
  <w16cid:commentId w16cid:paraId="4337569A" w16cid:durableId="1CFB8646"/>
  <w16cid:commentId w16cid:paraId="058BC878" w16cid:durableId="1CFB864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CF1" w:rsidRDefault="00D01CF1" w:rsidP="00EF4E59">
      <w:r>
        <w:separator/>
      </w:r>
    </w:p>
  </w:endnote>
  <w:endnote w:type="continuationSeparator" w:id="0">
    <w:p w:rsidR="00D01CF1" w:rsidRDefault="00D01CF1" w:rsidP="00EF4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imes-Roman">
    <w:altName w:val="Microsoft JhengHei"/>
    <w:panose1 w:val="00000000000000000000"/>
    <w:charset w:val="88"/>
    <w:family w:val="auto"/>
    <w:notTrueType/>
    <w:pitch w:val="default"/>
    <w:sig w:usb0="00000000" w:usb1="08080000" w:usb2="00000010" w:usb3="00000000" w:csb0="00100000" w:csb1="00000000"/>
  </w:font>
  <w:font w:name="Times-Italic">
    <w:altName w:val="Times New Roman"/>
    <w:panose1 w:val="00000000000000000000"/>
    <w:charset w:val="00"/>
    <w:family w:val="auto"/>
    <w:notTrueType/>
    <w:pitch w:val="default"/>
    <w:sig w:usb0="00000003" w:usb1="00000000" w:usb2="00000000" w:usb3="00000000" w:csb0="00000001" w:csb1="00000000"/>
  </w:font>
  <w:font w:name="Times-Bold">
    <w:altName w:val="Times New Roman"/>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CF1" w:rsidRDefault="00D01CF1" w:rsidP="00EF4E59">
      <w:r>
        <w:separator/>
      </w:r>
    </w:p>
  </w:footnote>
  <w:footnote w:type="continuationSeparator" w:id="0">
    <w:p w:rsidR="00D01CF1" w:rsidRDefault="00D01CF1" w:rsidP="00EF4E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927420902"/>
      <w:docPartObj>
        <w:docPartGallery w:val="Page Numbers (Top of Page)"/>
        <w:docPartUnique/>
      </w:docPartObj>
    </w:sdtPr>
    <w:sdtEndPr>
      <w:rPr>
        <w:b/>
        <w:bCs/>
        <w:noProof/>
        <w:color w:val="auto"/>
        <w:spacing w:val="0"/>
      </w:rPr>
    </w:sdtEndPr>
    <w:sdtContent>
      <w:p w:rsidR="006B12C1" w:rsidRDefault="006B12C1">
        <w:pPr>
          <w:pStyle w:val="Header"/>
          <w:pBdr>
            <w:bottom w:val="single" w:sz="4" w:space="1" w:color="D9D9D9" w:themeColor="background1" w:themeShade="D9"/>
          </w:pBdr>
          <w:jc w:val="right"/>
          <w:rPr>
            <w:b/>
            <w:bCs/>
          </w:rPr>
        </w:pPr>
        <w:r>
          <w:rPr>
            <w:color w:val="7F7F7F" w:themeColor="background1" w:themeShade="7F"/>
            <w:spacing w:val="60"/>
          </w:rPr>
          <w:t xml:space="preserve">RSSB Information Model                                             </w:t>
        </w:r>
        <w:r>
          <w:t xml:space="preserve"> </w:t>
        </w:r>
        <w:r>
          <w:fldChar w:fldCharType="begin"/>
        </w:r>
        <w:r>
          <w:instrText xml:space="preserve"> PAGE   \* MERGEFORMAT </w:instrText>
        </w:r>
        <w:r>
          <w:fldChar w:fldCharType="separate"/>
        </w:r>
        <w:r w:rsidR="00614608" w:rsidRPr="00614608">
          <w:rPr>
            <w:b/>
            <w:bCs/>
            <w:noProof/>
          </w:rPr>
          <w:t>98</w:t>
        </w:r>
        <w:r>
          <w:rPr>
            <w:b/>
            <w:bCs/>
            <w:noProof/>
          </w:rPr>
          <w:fldChar w:fldCharType="end"/>
        </w:r>
      </w:p>
    </w:sdtContent>
  </w:sdt>
  <w:p w:rsidR="006B12C1" w:rsidRDefault="006B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1341"/>
    <w:multiLevelType w:val="hybridMultilevel"/>
    <w:tmpl w:val="CCD0DEBA"/>
    <w:lvl w:ilvl="0" w:tplc="B0C27A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F7C18"/>
    <w:multiLevelType w:val="hybridMultilevel"/>
    <w:tmpl w:val="FF10AA08"/>
    <w:lvl w:ilvl="0" w:tplc="B0C27A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F16663"/>
    <w:multiLevelType w:val="hybridMultilevel"/>
    <w:tmpl w:val="72F47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8279AA"/>
    <w:multiLevelType w:val="hybridMultilevel"/>
    <w:tmpl w:val="62524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DE65AB"/>
    <w:multiLevelType w:val="hybridMultilevel"/>
    <w:tmpl w:val="A46EA68C"/>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927412"/>
    <w:multiLevelType w:val="hybridMultilevel"/>
    <w:tmpl w:val="919ED0D8"/>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27AEB"/>
    <w:multiLevelType w:val="hybridMultilevel"/>
    <w:tmpl w:val="3A041252"/>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0264B8"/>
    <w:multiLevelType w:val="hybridMultilevel"/>
    <w:tmpl w:val="471A384A"/>
    <w:lvl w:ilvl="0" w:tplc="36943756">
      <w:start w:val="87"/>
      <w:numFmt w:val="bullet"/>
      <w:lvlText w:val="•"/>
      <w:lvlJc w:val="left"/>
      <w:pPr>
        <w:ind w:left="360" w:hanging="360"/>
      </w:pPr>
      <w:rPr>
        <w:rFonts w:ascii="Calibri" w:eastAsiaTheme="minorHAnsi" w:hAnsi="Calibri"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217351A"/>
    <w:multiLevelType w:val="hybridMultilevel"/>
    <w:tmpl w:val="DFF40D44"/>
    <w:lvl w:ilvl="0" w:tplc="B0C27A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921DAA"/>
    <w:multiLevelType w:val="hybridMultilevel"/>
    <w:tmpl w:val="77346D24"/>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214124"/>
    <w:multiLevelType w:val="hybridMultilevel"/>
    <w:tmpl w:val="988CAC0E"/>
    <w:lvl w:ilvl="0" w:tplc="B0C27A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976459"/>
    <w:multiLevelType w:val="hybridMultilevel"/>
    <w:tmpl w:val="EBDCD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AA1166"/>
    <w:multiLevelType w:val="hybridMultilevel"/>
    <w:tmpl w:val="52B8C7B6"/>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D542D"/>
    <w:multiLevelType w:val="hybridMultilevel"/>
    <w:tmpl w:val="F53ED27E"/>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EA2CCB"/>
    <w:multiLevelType w:val="hybridMultilevel"/>
    <w:tmpl w:val="18501F6E"/>
    <w:lvl w:ilvl="0" w:tplc="B0C27AC0">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7F264EE"/>
    <w:multiLevelType w:val="hybridMultilevel"/>
    <w:tmpl w:val="80862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F0D17"/>
    <w:multiLevelType w:val="hybridMultilevel"/>
    <w:tmpl w:val="96F82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D86AEC"/>
    <w:multiLevelType w:val="hybridMultilevel"/>
    <w:tmpl w:val="5DD88D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DB2C74"/>
    <w:multiLevelType w:val="hybridMultilevel"/>
    <w:tmpl w:val="808CEDB8"/>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FC7D87"/>
    <w:multiLevelType w:val="hybridMultilevel"/>
    <w:tmpl w:val="009EF190"/>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BD350C"/>
    <w:multiLevelType w:val="hybridMultilevel"/>
    <w:tmpl w:val="8D2410A8"/>
    <w:lvl w:ilvl="0" w:tplc="7B109C9C">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85400"/>
    <w:multiLevelType w:val="hybridMultilevel"/>
    <w:tmpl w:val="D450BF60"/>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171867"/>
    <w:multiLevelType w:val="hybridMultilevel"/>
    <w:tmpl w:val="4AF4F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4662BD"/>
    <w:multiLevelType w:val="hybridMultilevel"/>
    <w:tmpl w:val="20328D3E"/>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911849"/>
    <w:multiLevelType w:val="hybridMultilevel"/>
    <w:tmpl w:val="D8D0626A"/>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E327B6"/>
    <w:multiLevelType w:val="hybridMultilevel"/>
    <w:tmpl w:val="58CC1D6E"/>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AE23A5"/>
    <w:multiLevelType w:val="hybridMultilevel"/>
    <w:tmpl w:val="543014B0"/>
    <w:lvl w:ilvl="0" w:tplc="32A658B4">
      <w:start w:val="1"/>
      <w:numFmt w:val="bullet"/>
      <w:pStyle w:val="TableBullet"/>
      <w:lvlText w:val=""/>
      <w:lvlJc w:val="left"/>
      <w:pPr>
        <w:ind w:left="720" w:hanging="360"/>
      </w:pPr>
      <w:rPr>
        <w:rFonts w:ascii="Symbol" w:hAnsi="Symbol" w:hint="default"/>
        <w:color w:val="00627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6906054"/>
    <w:multiLevelType w:val="hybridMultilevel"/>
    <w:tmpl w:val="A2C27A74"/>
    <w:lvl w:ilvl="0" w:tplc="B0C27AC0">
      <w:numFmt w:val="bullet"/>
      <w:lvlText w:val="•"/>
      <w:lvlJc w:val="left"/>
      <w:pPr>
        <w:ind w:left="360" w:hanging="360"/>
      </w:pPr>
      <w:rPr>
        <w:rFonts w:ascii="Calibri" w:eastAsiaTheme="minorHAnsi"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BB602D8"/>
    <w:multiLevelType w:val="hybridMultilevel"/>
    <w:tmpl w:val="881E6E20"/>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BDE6343"/>
    <w:multiLevelType w:val="hybridMultilevel"/>
    <w:tmpl w:val="7B08636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3BEB624B"/>
    <w:multiLevelType w:val="hybridMultilevel"/>
    <w:tmpl w:val="C99E6AD2"/>
    <w:lvl w:ilvl="0" w:tplc="569ADB90">
      <w:start w:val="1"/>
      <w:numFmt w:val="decimal"/>
      <w:pStyle w:val="TableNumber1"/>
      <w:lvlText w:val="%1 "/>
      <w:lvlJc w:val="center"/>
      <w:pPr>
        <w:ind w:left="360" w:hanging="360"/>
      </w:pPr>
      <w:rPr>
        <w:rFonts w:ascii="Calibri" w:hAnsi="Calibri" w:hint="default"/>
        <w:b w:val="0"/>
        <w:i w:val="0"/>
        <w:position w:val="0"/>
        <w:sz w:val="22"/>
        <w14:ligatures w14:val="none"/>
        <w14:numForm w14:val="default"/>
        <w14:numSpacing w14:val="default"/>
        <w14:stylisticSet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440F72"/>
    <w:multiLevelType w:val="hybridMultilevel"/>
    <w:tmpl w:val="A2F86ED2"/>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103799"/>
    <w:multiLevelType w:val="hybridMultilevel"/>
    <w:tmpl w:val="52F05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3820AB"/>
    <w:multiLevelType w:val="hybridMultilevel"/>
    <w:tmpl w:val="49BC4370"/>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B86E5F"/>
    <w:multiLevelType w:val="hybridMultilevel"/>
    <w:tmpl w:val="11DEDC72"/>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3210A4"/>
    <w:multiLevelType w:val="hybridMultilevel"/>
    <w:tmpl w:val="24402CCA"/>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F5C3C15"/>
    <w:multiLevelType w:val="hybridMultilevel"/>
    <w:tmpl w:val="66A2C2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B42CB5"/>
    <w:multiLevelType w:val="hybridMultilevel"/>
    <w:tmpl w:val="D214D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E91BDC"/>
    <w:multiLevelType w:val="hybridMultilevel"/>
    <w:tmpl w:val="EBD6320A"/>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0256ED"/>
    <w:multiLevelType w:val="hybridMultilevel"/>
    <w:tmpl w:val="0AB04748"/>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B13E76"/>
    <w:multiLevelType w:val="hybridMultilevel"/>
    <w:tmpl w:val="0282A914"/>
    <w:lvl w:ilvl="0" w:tplc="36943756">
      <w:start w:val="87"/>
      <w:numFmt w:val="bullet"/>
      <w:lvlText w:val="•"/>
      <w:lvlJc w:val="left"/>
      <w:pPr>
        <w:ind w:left="360" w:hanging="360"/>
      </w:pPr>
      <w:rPr>
        <w:rFonts w:ascii="Calibri" w:eastAsiaTheme="minorHAnsi" w:hAnsi="Calibri"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5D1A6A81"/>
    <w:multiLevelType w:val="hybridMultilevel"/>
    <w:tmpl w:val="FECCA170"/>
    <w:lvl w:ilvl="0" w:tplc="B0C27A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F82C4E"/>
    <w:multiLevelType w:val="hybridMultilevel"/>
    <w:tmpl w:val="E11EFFF6"/>
    <w:lvl w:ilvl="0" w:tplc="36943756">
      <w:start w:val="87"/>
      <w:numFmt w:val="bullet"/>
      <w:lvlText w:val="•"/>
      <w:lvlJc w:val="left"/>
      <w:pPr>
        <w:ind w:left="720" w:hanging="360"/>
      </w:pPr>
      <w:rPr>
        <w:rFonts w:ascii="Calibri" w:eastAsiaTheme="minorHAns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7B6B3A"/>
    <w:multiLevelType w:val="hybridMultilevel"/>
    <w:tmpl w:val="C8587880"/>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EEA017E"/>
    <w:multiLevelType w:val="hybridMultilevel"/>
    <w:tmpl w:val="EA567AF6"/>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526E80"/>
    <w:multiLevelType w:val="hybridMultilevel"/>
    <w:tmpl w:val="05A87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991C21"/>
    <w:multiLevelType w:val="hybridMultilevel"/>
    <w:tmpl w:val="B2D2A3F6"/>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33D547E"/>
    <w:multiLevelType w:val="hybridMultilevel"/>
    <w:tmpl w:val="5CFEE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3C6750F"/>
    <w:multiLevelType w:val="hybridMultilevel"/>
    <w:tmpl w:val="35660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CE2D16"/>
    <w:multiLevelType w:val="hybridMultilevel"/>
    <w:tmpl w:val="49EAF1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9791788"/>
    <w:multiLevelType w:val="hybridMultilevel"/>
    <w:tmpl w:val="E0C0D122"/>
    <w:lvl w:ilvl="0" w:tplc="B0C27AC0">
      <w:numFmt w:val="bullet"/>
      <w:lvlText w:val="•"/>
      <w:lvlJc w:val="left"/>
      <w:pPr>
        <w:ind w:left="720" w:hanging="360"/>
      </w:pPr>
      <w:rPr>
        <w:rFonts w:ascii="Calibri" w:eastAsiaTheme="minorHAnsi" w:hAnsi="Calibri" w:cs="Calibri" w:hint="default"/>
      </w:rPr>
    </w:lvl>
    <w:lvl w:ilvl="1" w:tplc="B0C27AC0">
      <w:numFmt w:val="bullet"/>
      <w:lvlText w:val="•"/>
      <w:lvlJc w:val="left"/>
      <w:pPr>
        <w:ind w:left="1440" w:hanging="360"/>
      </w:pPr>
      <w:rPr>
        <w:rFonts w:ascii="Calibri" w:eastAsiaTheme="minorHAnsi" w:hAnsi="Calibri" w:cs="Calibri"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397D99"/>
    <w:multiLevelType w:val="hybridMultilevel"/>
    <w:tmpl w:val="39A60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0164396"/>
    <w:multiLevelType w:val="hybridMultilevel"/>
    <w:tmpl w:val="49EAF1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12F68ED"/>
    <w:multiLevelType w:val="hybridMultilevel"/>
    <w:tmpl w:val="03A898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7220CA"/>
    <w:multiLevelType w:val="hybridMultilevel"/>
    <w:tmpl w:val="3D289E44"/>
    <w:lvl w:ilvl="0" w:tplc="B0C27A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4041907"/>
    <w:multiLevelType w:val="hybridMultilevel"/>
    <w:tmpl w:val="B768C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4314011"/>
    <w:multiLevelType w:val="hybridMultilevel"/>
    <w:tmpl w:val="299CB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6673236"/>
    <w:multiLevelType w:val="hybridMultilevel"/>
    <w:tmpl w:val="EF2AA5E0"/>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8" w15:restartNumberingAfterBreak="0">
    <w:nsid w:val="78B87E74"/>
    <w:multiLevelType w:val="hybridMultilevel"/>
    <w:tmpl w:val="8DCC65F0"/>
    <w:lvl w:ilvl="0" w:tplc="36943756">
      <w:start w:val="87"/>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B500C84"/>
    <w:multiLevelType w:val="hybridMultilevel"/>
    <w:tmpl w:val="11F8A938"/>
    <w:lvl w:ilvl="0" w:tplc="B0C27AC0">
      <w:numFmt w:val="bullet"/>
      <w:lvlText w:val="•"/>
      <w:lvlJc w:val="left"/>
      <w:pPr>
        <w:ind w:left="720" w:hanging="360"/>
      </w:pPr>
      <w:rPr>
        <w:rFonts w:ascii="Calibri" w:eastAsiaTheme="minorHAnsi" w:hAnsi="Calibri" w:cs="Calibri" w:hint="default"/>
      </w:rPr>
    </w:lvl>
    <w:lvl w:ilvl="1" w:tplc="4D1465B2">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EFC5BAD"/>
    <w:multiLevelType w:val="hybridMultilevel"/>
    <w:tmpl w:val="6F62602A"/>
    <w:lvl w:ilvl="0" w:tplc="36943756">
      <w:start w:val="87"/>
      <w:numFmt w:val="bullet"/>
      <w:lvlText w:val="•"/>
      <w:lvlJc w:val="left"/>
      <w:pPr>
        <w:ind w:left="360" w:hanging="360"/>
      </w:pPr>
      <w:rPr>
        <w:rFonts w:ascii="Calibri" w:eastAsiaTheme="minorHAnsi" w:hAnsi="Calibri"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8"/>
  </w:num>
  <w:num w:numId="2">
    <w:abstractNumId w:val="41"/>
  </w:num>
  <w:num w:numId="3">
    <w:abstractNumId w:val="27"/>
  </w:num>
  <w:num w:numId="4">
    <w:abstractNumId w:val="24"/>
  </w:num>
  <w:num w:numId="5">
    <w:abstractNumId w:val="0"/>
  </w:num>
  <w:num w:numId="6">
    <w:abstractNumId w:val="1"/>
  </w:num>
  <w:num w:numId="7">
    <w:abstractNumId w:val="4"/>
  </w:num>
  <w:num w:numId="8">
    <w:abstractNumId w:val="59"/>
  </w:num>
  <w:num w:numId="9">
    <w:abstractNumId w:val="39"/>
  </w:num>
  <w:num w:numId="10">
    <w:abstractNumId w:val="54"/>
  </w:num>
  <w:num w:numId="11">
    <w:abstractNumId w:val="10"/>
  </w:num>
  <w:num w:numId="12">
    <w:abstractNumId w:val="19"/>
  </w:num>
  <w:num w:numId="13">
    <w:abstractNumId w:val="12"/>
  </w:num>
  <w:num w:numId="14">
    <w:abstractNumId w:val="8"/>
  </w:num>
  <w:num w:numId="15">
    <w:abstractNumId w:val="17"/>
  </w:num>
  <w:num w:numId="16">
    <w:abstractNumId w:val="14"/>
  </w:num>
  <w:num w:numId="17">
    <w:abstractNumId w:val="50"/>
  </w:num>
  <w:num w:numId="18">
    <w:abstractNumId w:val="33"/>
  </w:num>
  <w:num w:numId="19">
    <w:abstractNumId w:val="25"/>
  </w:num>
  <w:num w:numId="20">
    <w:abstractNumId w:val="42"/>
  </w:num>
  <w:num w:numId="21">
    <w:abstractNumId w:val="5"/>
  </w:num>
  <w:num w:numId="22">
    <w:abstractNumId w:val="43"/>
  </w:num>
  <w:num w:numId="23">
    <w:abstractNumId w:val="20"/>
  </w:num>
  <w:num w:numId="24">
    <w:abstractNumId w:val="7"/>
  </w:num>
  <w:num w:numId="25">
    <w:abstractNumId w:val="6"/>
  </w:num>
  <w:num w:numId="26">
    <w:abstractNumId w:val="28"/>
  </w:num>
  <w:num w:numId="27">
    <w:abstractNumId w:val="21"/>
  </w:num>
  <w:num w:numId="28">
    <w:abstractNumId w:val="31"/>
  </w:num>
  <w:num w:numId="29">
    <w:abstractNumId w:val="40"/>
  </w:num>
  <w:num w:numId="30">
    <w:abstractNumId w:val="38"/>
  </w:num>
  <w:num w:numId="31">
    <w:abstractNumId w:val="23"/>
  </w:num>
  <w:num w:numId="32">
    <w:abstractNumId w:val="58"/>
  </w:num>
  <w:num w:numId="33">
    <w:abstractNumId w:val="13"/>
  </w:num>
  <w:num w:numId="34">
    <w:abstractNumId w:val="9"/>
  </w:num>
  <w:num w:numId="35">
    <w:abstractNumId w:val="34"/>
  </w:num>
  <w:num w:numId="36">
    <w:abstractNumId w:val="60"/>
  </w:num>
  <w:num w:numId="37">
    <w:abstractNumId w:val="44"/>
  </w:num>
  <w:num w:numId="38">
    <w:abstractNumId w:val="46"/>
  </w:num>
  <w:num w:numId="39">
    <w:abstractNumId w:val="36"/>
  </w:num>
  <w:num w:numId="40">
    <w:abstractNumId w:val="15"/>
  </w:num>
  <w:num w:numId="41">
    <w:abstractNumId w:val="29"/>
  </w:num>
  <w:num w:numId="42">
    <w:abstractNumId w:val="51"/>
  </w:num>
  <w:num w:numId="43">
    <w:abstractNumId w:val="57"/>
  </w:num>
  <w:num w:numId="44">
    <w:abstractNumId w:val="56"/>
  </w:num>
  <w:num w:numId="45">
    <w:abstractNumId w:val="53"/>
  </w:num>
  <w:num w:numId="46">
    <w:abstractNumId w:val="2"/>
  </w:num>
  <w:num w:numId="47">
    <w:abstractNumId w:val="16"/>
  </w:num>
  <w:num w:numId="48">
    <w:abstractNumId w:val="55"/>
  </w:num>
  <w:num w:numId="49">
    <w:abstractNumId w:val="3"/>
  </w:num>
  <w:num w:numId="50">
    <w:abstractNumId w:val="47"/>
  </w:num>
  <w:num w:numId="51">
    <w:abstractNumId w:val="45"/>
  </w:num>
  <w:num w:numId="52">
    <w:abstractNumId w:val="48"/>
  </w:num>
  <w:num w:numId="53">
    <w:abstractNumId w:val="22"/>
  </w:num>
  <w:num w:numId="54">
    <w:abstractNumId w:val="35"/>
  </w:num>
  <w:num w:numId="55">
    <w:abstractNumId w:val="11"/>
  </w:num>
  <w:num w:numId="56">
    <w:abstractNumId w:val="32"/>
  </w:num>
  <w:num w:numId="57">
    <w:abstractNumId w:val="26"/>
  </w:num>
  <w:num w:numId="58">
    <w:abstractNumId w:val="30"/>
  </w:num>
  <w:num w:numId="59">
    <w:abstractNumId w:val="37"/>
  </w:num>
  <w:num w:numId="60">
    <w:abstractNumId w:val="52"/>
  </w:num>
  <w:num w:numId="61">
    <w:abstractNumId w:val="49"/>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an Cropley">
    <w15:presenceInfo w15:providerId="AD" w15:userId="S-1-5-21-436374069-448539723-839522115-3046"/>
  </w15:person>
  <w15:person w15:author="Violeta Holmes">
    <w15:presenceInfo w15:providerId="None" w15:userId="Violeta Holm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2A5"/>
    <w:rsid w:val="000039E0"/>
    <w:rsid w:val="00005862"/>
    <w:rsid w:val="000058B4"/>
    <w:rsid w:val="00006253"/>
    <w:rsid w:val="00012C13"/>
    <w:rsid w:val="00013771"/>
    <w:rsid w:val="00013A41"/>
    <w:rsid w:val="00015C3C"/>
    <w:rsid w:val="000165EA"/>
    <w:rsid w:val="00020D60"/>
    <w:rsid w:val="00024B34"/>
    <w:rsid w:val="00024D3B"/>
    <w:rsid w:val="00026D55"/>
    <w:rsid w:val="0003068A"/>
    <w:rsid w:val="000307D1"/>
    <w:rsid w:val="00033181"/>
    <w:rsid w:val="000331A4"/>
    <w:rsid w:val="00037289"/>
    <w:rsid w:val="0003730A"/>
    <w:rsid w:val="0003799C"/>
    <w:rsid w:val="00042D59"/>
    <w:rsid w:val="00042DF9"/>
    <w:rsid w:val="000431A2"/>
    <w:rsid w:val="00043508"/>
    <w:rsid w:val="00045CBA"/>
    <w:rsid w:val="00050CD0"/>
    <w:rsid w:val="00057171"/>
    <w:rsid w:val="0005748E"/>
    <w:rsid w:val="0006108F"/>
    <w:rsid w:val="00062C5B"/>
    <w:rsid w:val="000638EC"/>
    <w:rsid w:val="000639A1"/>
    <w:rsid w:val="00065699"/>
    <w:rsid w:val="00067921"/>
    <w:rsid w:val="00070B21"/>
    <w:rsid w:val="0007200A"/>
    <w:rsid w:val="00080AF1"/>
    <w:rsid w:val="00080B95"/>
    <w:rsid w:val="000812A0"/>
    <w:rsid w:val="00081451"/>
    <w:rsid w:val="00081817"/>
    <w:rsid w:val="00084164"/>
    <w:rsid w:val="00085405"/>
    <w:rsid w:val="00085CE4"/>
    <w:rsid w:val="000869D0"/>
    <w:rsid w:val="00090A8E"/>
    <w:rsid w:val="00090A97"/>
    <w:rsid w:val="00094E3C"/>
    <w:rsid w:val="000A52E9"/>
    <w:rsid w:val="000A61A8"/>
    <w:rsid w:val="000A6C6F"/>
    <w:rsid w:val="000B0282"/>
    <w:rsid w:val="000B0B5C"/>
    <w:rsid w:val="000B1EAF"/>
    <w:rsid w:val="000B37F2"/>
    <w:rsid w:val="000B4C05"/>
    <w:rsid w:val="000B6EAB"/>
    <w:rsid w:val="000B7937"/>
    <w:rsid w:val="000B796E"/>
    <w:rsid w:val="000B7DCA"/>
    <w:rsid w:val="000C0C73"/>
    <w:rsid w:val="000C426E"/>
    <w:rsid w:val="000C44EF"/>
    <w:rsid w:val="000C475B"/>
    <w:rsid w:val="000C726C"/>
    <w:rsid w:val="000C738E"/>
    <w:rsid w:val="000D056B"/>
    <w:rsid w:val="000D0F2F"/>
    <w:rsid w:val="000D1857"/>
    <w:rsid w:val="000D3FF6"/>
    <w:rsid w:val="000D41C6"/>
    <w:rsid w:val="000D6554"/>
    <w:rsid w:val="000E0120"/>
    <w:rsid w:val="000E17F1"/>
    <w:rsid w:val="000E45F7"/>
    <w:rsid w:val="000E63D8"/>
    <w:rsid w:val="000F18BC"/>
    <w:rsid w:val="000F2222"/>
    <w:rsid w:val="000F286C"/>
    <w:rsid w:val="000F2D8E"/>
    <w:rsid w:val="000F46B9"/>
    <w:rsid w:val="00101352"/>
    <w:rsid w:val="00101A7B"/>
    <w:rsid w:val="0010312F"/>
    <w:rsid w:val="00104A59"/>
    <w:rsid w:val="001050C1"/>
    <w:rsid w:val="00106F04"/>
    <w:rsid w:val="001070FD"/>
    <w:rsid w:val="00107862"/>
    <w:rsid w:val="001108A2"/>
    <w:rsid w:val="00113C84"/>
    <w:rsid w:val="00116D19"/>
    <w:rsid w:val="0012227C"/>
    <w:rsid w:val="0012312B"/>
    <w:rsid w:val="001235B2"/>
    <w:rsid w:val="001241F4"/>
    <w:rsid w:val="00124401"/>
    <w:rsid w:val="0012453C"/>
    <w:rsid w:val="00133B2A"/>
    <w:rsid w:val="00133D39"/>
    <w:rsid w:val="00141559"/>
    <w:rsid w:val="001415CE"/>
    <w:rsid w:val="00144DFF"/>
    <w:rsid w:val="00146A3F"/>
    <w:rsid w:val="00151ECA"/>
    <w:rsid w:val="00154620"/>
    <w:rsid w:val="00157EBB"/>
    <w:rsid w:val="001601A9"/>
    <w:rsid w:val="00160718"/>
    <w:rsid w:val="00162A70"/>
    <w:rsid w:val="001649C6"/>
    <w:rsid w:val="00165228"/>
    <w:rsid w:val="0016660B"/>
    <w:rsid w:val="00167D71"/>
    <w:rsid w:val="0017112C"/>
    <w:rsid w:val="00171876"/>
    <w:rsid w:val="001723C9"/>
    <w:rsid w:val="0017425F"/>
    <w:rsid w:val="00177716"/>
    <w:rsid w:val="00177D63"/>
    <w:rsid w:val="00180FAC"/>
    <w:rsid w:val="0018155C"/>
    <w:rsid w:val="00182988"/>
    <w:rsid w:val="00183278"/>
    <w:rsid w:val="00183EEE"/>
    <w:rsid w:val="00185800"/>
    <w:rsid w:val="001859D5"/>
    <w:rsid w:val="0019154E"/>
    <w:rsid w:val="00194AF6"/>
    <w:rsid w:val="00195EE6"/>
    <w:rsid w:val="00196072"/>
    <w:rsid w:val="00196AA4"/>
    <w:rsid w:val="00196D72"/>
    <w:rsid w:val="001A1AF4"/>
    <w:rsid w:val="001A1F6F"/>
    <w:rsid w:val="001A259D"/>
    <w:rsid w:val="001A2B8F"/>
    <w:rsid w:val="001A2D8A"/>
    <w:rsid w:val="001A4195"/>
    <w:rsid w:val="001A5EED"/>
    <w:rsid w:val="001A643E"/>
    <w:rsid w:val="001A7589"/>
    <w:rsid w:val="001B20D6"/>
    <w:rsid w:val="001B216E"/>
    <w:rsid w:val="001B3C79"/>
    <w:rsid w:val="001B7A5F"/>
    <w:rsid w:val="001B7D32"/>
    <w:rsid w:val="001B7DFC"/>
    <w:rsid w:val="001C3ABF"/>
    <w:rsid w:val="001D2FCF"/>
    <w:rsid w:val="001D303E"/>
    <w:rsid w:val="001D506D"/>
    <w:rsid w:val="001D7FAC"/>
    <w:rsid w:val="001E4D33"/>
    <w:rsid w:val="001E630D"/>
    <w:rsid w:val="001E6B8A"/>
    <w:rsid w:val="001E7AD5"/>
    <w:rsid w:val="001F054E"/>
    <w:rsid w:val="001F05DD"/>
    <w:rsid w:val="001F0FB6"/>
    <w:rsid w:val="001F2510"/>
    <w:rsid w:val="001F2BC0"/>
    <w:rsid w:val="001F3D7C"/>
    <w:rsid w:val="001F487D"/>
    <w:rsid w:val="001F6EA8"/>
    <w:rsid w:val="001F7A8F"/>
    <w:rsid w:val="00201B0C"/>
    <w:rsid w:val="00202423"/>
    <w:rsid w:val="002062E3"/>
    <w:rsid w:val="002065E1"/>
    <w:rsid w:val="002068C9"/>
    <w:rsid w:val="00206B7A"/>
    <w:rsid w:val="00207249"/>
    <w:rsid w:val="002072CF"/>
    <w:rsid w:val="002100B3"/>
    <w:rsid w:val="00213296"/>
    <w:rsid w:val="002149A0"/>
    <w:rsid w:val="002212E2"/>
    <w:rsid w:val="00223165"/>
    <w:rsid w:val="002277BF"/>
    <w:rsid w:val="0023240B"/>
    <w:rsid w:val="00232920"/>
    <w:rsid w:val="00235D3B"/>
    <w:rsid w:val="00235F48"/>
    <w:rsid w:val="00236A4F"/>
    <w:rsid w:val="002412F0"/>
    <w:rsid w:val="002448C2"/>
    <w:rsid w:val="002448C5"/>
    <w:rsid w:val="002452AB"/>
    <w:rsid w:val="00246EA8"/>
    <w:rsid w:val="002506F2"/>
    <w:rsid w:val="0025114F"/>
    <w:rsid w:val="002523BB"/>
    <w:rsid w:val="00254C28"/>
    <w:rsid w:val="00256067"/>
    <w:rsid w:val="00257C2D"/>
    <w:rsid w:val="00257FCC"/>
    <w:rsid w:val="00260EBA"/>
    <w:rsid w:val="00262D31"/>
    <w:rsid w:val="0026440C"/>
    <w:rsid w:val="00265AE7"/>
    <w:rsid w:val="00267C3E"/>
    <w:rsid w:val="0027053D"/>
    <w:rsid w:val="00272141"/>
    <w:rsid w:val="00274BA6"/>
    <w:rsid w:val="002750C0"/>
    <w:rsid w:val="0027637B"/>
    <w:rsid w:val="00276513"/>
    <w:rsid w:val="00280104"/>
    <w:rsid w:val="002838DB"/>
    <w:rsid w:val="00284EF9"/>
    <w:rsid w:val="002856C8"/>
    <w:rsid w:val="00285EB0"/>
    <w:rsid w:val="00286023"/>
    <w:rsid w:val="00287252"/>
    <w:rsid w:val="00287A26"/>
    <w:rsid w:val="00293520"/>
    <w:rsid w:val="00293DEE"/>
    <w:rsid w:val="0029707D"/>
    <w:rsid w:val="002A10BD"/>
    <w:rsid w:val="002A3E16"/>
    <w:rsid w:val="002A4370"/>
    <w:rsid w:val="002A7FF7"/>
    <w:rsid w:val="002B22B8"/>
    <w:rsid w:val="002B2862"/>
    <w:rsid w:val="002B66F6"/>
    <w:rsid w:val="002B6D42"/>
    <w:rsid w:val="002B78BE"/>
    <w:rsid w:val="002C0205"/>
    <w:rsid w:val="002C0617"/>
    <w:rsid w:val="002C114B"/>
    <w:rsid w:val="002C19B1"/>
    <w:rsid w:val="002C2DEF"/>
    <w:rsid w:val="002C47F2"/>
    <w:rsid w:val="002C4ED8"/>
    <w:rsid w:val="002C50E2"/>
    <w:rsid w:val="002C51ED"/>
    <w:rsid w:val="002C6DD7"/>
    <w:rsid w:val="002C7742"/>
    <w:rsid w:val="002D1001"/>
    <w:rsid w:val="002D13FE"/>
    <w:rsid w:val="002D187A"/>
    <w:rsid w:val="002D46DC"/>
    <w:rsid w:val="002D6411"/>
    <w:rsid w:val="002D743A"/>
    <w:rsid w:val="002D75E4"/>
    <w:rsid w:val="002E06D7"/>
    <w:rsid w:val="002E17D4"/>
    <w:rsid w:val="002E1968"/>
    <w:rsid w:val="002E2F27"/>
    <w:rsid w:val="002E3381"/>
    <w:rsid w:val="002F3E73"/>
    <w:rsid w:val="00301669"/>
    <w:rsid w:val="003039EF"/>
    <w:rsid w:val="00305D5E"/>
    <w:rsid w:val="003069DA"/>
    <w:rsid w:val="00307F60"/>
    <w:rsid w:val="003103C0"/>
    <w:rsid w:val="003117B0"/>
    <w:rsid w:val="003140AF"/>
    <w:rsid w:val="00314C1F"/>
    <w:rsid w:val="003174C1"/>
    <w:rsid w:val="00321748"/>
    <w:rsid w:val="003233ED"/>
    <w:rsid w:val="00324E7C"/>
    <w:rsid w:val="00324F56"/>
    <w:rsid w:val="0032502A"/>
    <w:rsid w:val="00325685"/>
    <w:rsid w:val="00330712"/>
    <w:rsid w:val="003314D4"/>
    <w:rsid w:val="003315B6"/>
    <w:rsid w:val="00334837"/>
    <w:rsid w:val="00336D01"/>
    <w:rsid w:val="0033756C"/>
    <w:rsid w:val="00337D6A"/>
    <w:rsid w:val="003419AD"/>
    <w:rsid w:val="00343400"/>
    <w:rsid w:val="00351055"/>
    <w:rsid w:val="0035249E"/>
    <w:rsid w:val="003529AC"/>
    <w:rsid w:val="00352A37"/>
    <w:rsid w:val="00353B07"/>
    <w:rsid w:val="00360D6C"/>
    <w:rsid w:val="00360E1D"/>
    <w:rsid w:val="00361E4A"/>
    <w:rsid w:val="003623D0"/>
    <w:rsid w:val="003624F2"/>
    <w:rsid w:val="003630BB"/>
    <w:rsid w:val="00364F30"/>
    <w:rsid w:val="00365D6F"/>
    <w:rsid w:val="00365E07"/>
    <w:rsid w:val="003662F0"/>
    <w:rsid w:val="0036702D"/>
    <w:rsid w:val="003708CE"/>
    <w:rsid w:val="003722AA"/>
    <w:rsid w:val="003723D6"/>
    <w:rsid w:val="003758FB"/>
    <w:rsid w:val="00377E53"/>
    <w:rsid w:val="00380632"/>
    <w:rsid w:val="00380FC0"/>
    <w:rsid w:val="00383B64"/>
    <w:rsid w:val="00383EB5"/>
    <w:rsid w:val="0038472B"/>
    <w:rsid w:val="00385386"/>
    <w:rsid w:val="00387527"/>
    <w:rsid w:val="003877ED"/>
    <w:rsid w:val="003905EB"/>
    <w:rsid w:val="00390BEC"/>
    <w:rsid w:val="003944BC"/>
    <w:rsid w:val="00394E57"/>
    <w:rsid w:val="00394F09"/>
    <w:rsid w:val="00395775"/>
    <w:rsid w:val="003960B2"/>
    <w:rsid w:val="0039649E"/>
    <w:rsid w:val="003969D0"/>
    <w:rsid w:val="003976D6"/>
    <w:rsid w:val="00397D2D"/>
    <w:rsid w:val="003A12D8"/>
    <w:rsid w:val="003A1813"/>
    <w:rsid w:val="003A3B15"/>
    <w:rsid w:val="003A493E"/>
    <w:rsid w:val="003A6E04"/>
    <w:rsid w:val="003B2BE5"/>
    <w:rsid w:val="003B42B7"/>
    <w:rsid w:val="003B5F67"/>
    <w:rsid w:val="003B7A89"/>
    <w:rsid w:val="003B7AD2"/>
    <w:rsid w:val="003C0A1B"/>
    <w:rsid w:val="003C2DC9"/>
    <w:rsid w:val="003C3C96"/>
    <w:rsid w:val="003C3FB5"/>
    <w:rsid w:val="003C4E47"/>
    <w:rsid w:val="003C5076"/>
    <w:rsid w:val="003C7AC9"/>
    <w:rsid w:val="003D191C"/>
    <w:rsid w:val="003D2C8C"/>
    <w:rsid w:val="003D4DEB"/>
    <w:rsid w:val="003D58D7"/>
    <w:rsid w:val="003E1D68"/>
    <w:rsid w:val="003E2D98"/>
    <w:rsid w:val="003E60AC"/>
    <w:rsid w:val="003E6B4E"/>
    <w:rsid w:val="003E7C52"/>
    <w:rsid w:val="003F0754"/>
    <w:rsid w:val="003F25EB"/>
    <w:rsid w:val="003F386B"/>
    <w:rsid w:val="003F3C13"/>
    <w:rsid w:val="003F4B65"/>
    <w:rsid w:val="003F7C30"/>
    <w:rsid w:val="00400569"/>
    <w:rsid w:val="004059AD"/>
    <w:rsid w:val="0040694D"/>
    <w:rsid w:val="00406F94"/>
    <w:rsid w:val="00407BEB"/>
    <w:rsid w:val="00411ADF"/>
    <w:rsid w:val="00412087"/>
    <w:rsid w:val="00412EFB"/>
    <w:rsid w:val="004137E5"/>
    <w:rsid w:val="004151B5"/>
    <w:rsid w:val="004152A5"/>
    <w:rsid w:val="00415B73"/>
    <w:rsid w:val="0042067D"/>
    <w:rsid w:val="00420C72"/>
    <w:rsid w:val="00422E24"/>
    <w:rsid w:val="00423261"/>
    <w:rsid w:val="004248E8"/>
    <w:rsid w:val="00425839"/>
    <w:rsid w:val="0042759A"/>
    <w:rsid w:val="00431CD2"/>
    <w:rsid w:val="00432700"/>
    <w:rsid w:val="00434B34"/>
    <w:rsid w:val="0044132F"/>
    <w:rsid w:val="004418BA"/>
    <w:rsid w:val="0044560F"/>
    <w:rsid w:val="00445A48"/>
    <w:rsid w:val="00445F1C"/>
    <w:rsid w:val="00446F38"/>
    <w:rsid w:val="00447D11"/>
    <w:rsid w:val="00451811"/>
    <w:rsid w:val="00452352"/>
    <w:rsid w:val="00452BA5"/>
    <w:rsid w:val="00453AC5"/>
    <w:rsid w:val="0045548E"/>
    <w:rsid w:val="004559A8"/>
    <w:rsid w:val="00463918"/>
    <w:rsid w:val="00464FA0"/>
    <w:rsid w:val="00465B53"/>
    <w:rsid w:val="00467A73"/>
    <w:rsid w:val="004703B3"/>
    <w:rsid w:val="00472CF7"/>
    <w:rsid w:val="00475F17"/>
    <w:rsid w:val="004763FD"/>
    <w:rsid w:val="004767DB"/>
    <w:rsid w:val="00483BDB"/>
    <w:rsid w:val="00484678"/>
    <w:rsid w:val="004854D4"/>
    <w:rsid w:val="00487A39"/>
    <w:rsid w:val="0049231E"/>
    <w:rsid w:val="00492F0F"/>
    <w:rsid w:val="0049317C"/>
    <w:rsid w:val="00493E6F"/>
    <w:rsid w:val="0049626B"/>
    <w:rsid w:val="0049767B"/>
    <w:rsid w:val="004A1063"/>
    <w:rsid w:val="004A21CA"/>
    <w:rsid w:val="004A21CB"/>
    <w:rsid w:val="004A405C"/>
    <w:rsid w:val="004A5B25"/>
    <w:rsid w:val="004A68AE"/>
    <w:rsid w:val="004B1440"/>
    <w:rsid w:val="004B1A16"/>
    <w:rsid w:val="004B1D1D"/>
    <w:rsid w:val="004B4F6E"/>
    <w:rsid w:val="004B5972"/>
    <w:rsid w:val="004B71D1"/>
    <w:rsid w:val="004B73D4"/>
    <w:rsid w:val="004C1177"/>
    <w:rsid w:val="004C1259"/>
    <w:rsid w:val="004C2CC7"/>
    <w:rsid w:val="004C7430"/>
    <w:rsid w:val="004D2372"/>
    <w:rsid w:val="004D2BA9"/>
    <w:rsid w:val="004D57D2"/>
    <w:rsid w:val="004E0EA2"/>
    <w:rsid w:val="004E10EB"/>
    <w:rsid w:val="004E2AF3"/>
    <w:rsid w:val="004E32F2"/>
    <w:rsid w:val="004E3913"/>
    <w:rsid w:val="004E4082"/>
    <w:rsid w:val="004E4B4A"/>
    <w:rsid w:val="004E534F"/>
    <w:rsid w:val="004E7862"/>
    <w:rsid w:val="004F2F88"/>
    <w:rsid w:val="004F3B0B"/>
    <w:rsid w:val="004F5EA2"/>
    <w:rsid w:val="005005BE"/>
    <w:rsid w:val="00500636"/>
    <w:rsid w:val="00500B2E"/>
    <w:rsid w:val="0050175C"/>
    <w:rsid w:val="005030BB"/>
    <w:rsid w:val="00504057"/>
    <w:rsid w:val="005049E4"/>
    <w:rsid w:val="00504A6A"/>
    <w:rsid w:val="005050F6"/>
    <w:rsid w:val="0050613B"/>
    <w:rsid w:val="005064EC"/>
    <w:rsid w:val="005102CD"/>
    <w:rsid w:val="00510B7C"/>
    <w:rsid w:val="00510BF3"/>
    <w:rsid w:val="00510E2C"/>
    <w:rsid w:val="00511123"/>
    <w:rsid w:val="00515020"/>
    <w:rsid w:val="0051503D"/>
    <w:rsid w:val="00515604"/>
    <w:rsid w:val="00515B0D"/>
    <w:rsid w:val="00517F8D"/>
    <w:rsid w:val="00520A67"/>
    <w:rsid w:val="00520D97"/>
    <w:rsid w:val="00520E5D"/>
    <w:rsid w:val="00522B94"/>
    <w:rsid w:val="00523C6D"/>
    <w:rsid w:val="00527023"/>
    <w:rsid w:val="00527405"/>
    <w:rsid w:val="00527A9F"/>
    <w:rsid w:val="00532406"/>
    <w:rsid w:val="00532467"/>
    <w:rsid w:val="005329AE"/>
    <w:rsid w:val="00535C5E"/>
    <w:rsid w:val="00536C52"/>
    <w:rsid w:val="005370CB"/>
    <w:rsid w:val="00541128"/>
    <w:rsid w:val="0054182A"/>
    <w:rsid w:val="00542900"/>
    <w:rsid w:val="00552787"/>
    <w:rsid w:val="00552FDE"/>
    <w:rsid w:val="0055396D"/>
    <w:rsid w:val="005553E5"/>
    <w:rsid w:val="0055651A"/>
    <w:rsid w:val="00560DD7"/>
    <w:rsid w:val="00561EB2"/>
    <w:rsid w:val="005642D3"/>
    <w:rsid w:val="0056447E"/>
    <w:rsid w:val="00565C4C"/>
    <w:rsid w:val="00565CD4"/>
    <w:rsid w:val="00572842"/>
    <w:rsid w:val="00575245"/>
    <w:rsid w:val="00576CF7"/>
    <w:rsid w:val="0058006F"/>
    <w:rsid w:val="00580A45"/>
    <w:rsid w:val="00580A64"/>
    <w:rsid w:val="00582F06"/>
    <w:rsid w:val="0059098E"/>
    <w:rsid w:val="005930A0"/>
    <w:rsid w:val="005938F3"/>
    <w:rsid w:val="005A1765"/>
    <w:rsid w:val="005A1F2B"/>
    <w:rsid w:val="005A286B"/>
    <w:rsid w:val="005A2F63"/>
    <w:rsid w:val="005A4800"/>
    <w:rsid w:val="005A5D2C"/>
    <w:rsid w:val="005A5DC1"/>
    <w:rsid w:val="005A7253"/>
    <w:rsid w:val="005A794E"/>
    <w:rsid w:val="005B11CF"/>
    <w:rsid w:val="005B3D00"/>
    <w:rsid w:val="005B4B7A"/>
    <w:rsid w:val="005B4E4D"/>
    <w:rsid w:val="005B5360"/>
    <w:rsid w:val="005B6414"/>
    <w:rsid w:val="005B6AEB"/>
    <w:rsid w:val="005B716B"/>
    <w:rsid w:val="005B723A"/>
    <w:rsid w:val="005B74FB"/>
    <w:rsid w:val="005C11AE"/>
    <w:rsid w:val="005C205F"/>
    <w:rsid w:val="005C31ED"/>
    <w:rsid w:val="005C3EFA"/>
    <w:rsid w:val="005C5397"/>
    <w:rsid w:val="005C58EE"/>
    <w:rsid w:val="005C5EAB"/>
    <w:rsid w:val="005C6231"/>
    <w:rsid w:val="005C7CEB"/>
    <w:rsid w:val="005D0002"/>
    <w:rsid w:val="005D0307"/>
    <w:rsid w:val="005D078E"/>
    <w:rsid w:val="005D0E7B"/>
    <w:rsid w:val="005D11FF"/>
    <w:rsid w:val="005D141D"/>
    <w:rsid w:val="005D3113"/>
    <w:rsid w:val="005D3723"/>
    <w:rsid w:val="005D3FC5"/>
    <w:rsid w:val="005D66B1"/>
    <w:rsid w:val="005D67A6"/>
    <w:rsid w:val="005E0048"/>
    <w:rsid w:val="005E1F9F"/>
    <w:rsid w:val="005E25E4"/>
    <w:rsid w:val="005E521E"/>
    <w:rsid w:val="005F1355"/>
    <w:rsid w:val="005F26C6"/>
    <w:rsid w:val="005F29EA"/>
    <w:rsid w:val="005F3649"/>
    <w:rsid w:val="005F4C54"/>
    <w:rsid w:val="005F5268"/>
    <w:rsid w:val="005F6AA0"/>
    <w:rsid w:val="006007DE"/>
    <w:rsid w:val="00600A4A"/>
    <w:rsid w:val="00600F5A"/>
    <w:rsid w:val="006023C6"/>
    <w:rsid w:val="006038B1"/>
    <w:rsid w:val="00603937"/>
    <w:rsid w:val="0060443C"/>
    <w:rsid w:val="00604DB5"/>
    <w:rsid w:val="00605EBB"/>
    <w:rsid w:val="00606AA2"/>
    <w:rsid w:val="00607422"/>
    <w:rsid w:val="00607B6F"/>
    <w:rsid w:val="00610E7D"/>
    <w:rsid w:val="006119A6"/>
    <w:rsid w:val="00613388"/>
    <w:rsid w:val="00614608"/>
    <w:rsid w:val="0061497E"/>
    <w:rsid w:val="006209AF"/>
    <w:rsid w:val="00622FCD"/>
    <w:rsid w:val="00623479"/>
    <w:rsid w:val="00623F0A"/>
    <w:rsid w:val="00624EE0"/>
    <w:rsid w:val="00625F8E"/>
    <w:rsid w:val="00626612"/>
    <w:rsid w:val="00626F81"/>
    <w:rsid w:val="00633878"/>
    <w:rsid w:val="00633B72"/>
    <w:rsid w:val="00634015"/>
    <w:rsid w:val="0063476A"/>
    <w:rsid w:val="00637BED"/>
    <w:rsid w:val="006402AE"/>
    <w:rsid w:val="00641AEA"/>
    <w:rsid w:val="0064284F"/>
    <w:rsid w:val="00643A8E"/>
    <w:rsid w:val="00643AFB"/>
    <w:rsid w:val="00643F0D"/>
    <w:rsid w:val="00647C23"/>
    <w:rsid w:val="00650EA6"/>
    <w:rsid w:val="00651E0F"/>
    <w:rsid w:val="00652479"/>
    <w:rsid w:val="00654CBC"/>
    <w:rsid w:val="00655292"/>
    <w:rsid w:val="00655D19"/>
    <w:rsid w:val="00657DED"/>
    <w:rsid w:val="006600F4"/>
    <w:rsid w:val="00660EFC"/>
    <w:rsid w:val="006635C0"/>
    <w:rsid w:val="006638FD"/>
    <w:rsid w:val="006639A9"/>
    <w:rsid w:val="00664964"/>
    <w:rsid w:val="00665E91"/>
    <w:rsid w:val="0066693D"/>
    <w:rsid w:val="00672493"/>
    <w:rsid w:val="0067318B"/>
    <w:rsid w:val="00674BC3"/>
    <w:rsid w:val="00675940"/>
    <w:rsid w:val="00675F57"/>
    <w:rsid w:val="00677DEB"/>
    <w:rsid w:val="006807F0"/>
    <w:rsid w:val="006810DD"/>
    <w:rsid w:val="00681C16"/>
    <w:rsid w:val="006822D0"/>
    <w:rsid w:val="0068275C"/>
    <w:rsid w:val="006879D8"/>
    <w:rsid w:val="00687E35"/>
    <w:rsid w:val="006900D6"/>
    <w:rsid w:val="00692A7F"/>
    <w:rsid w:val="00694EB2"/>
    <w:rsid w:val="00696BC5"/>
    <w:rsid w:val="006971EB"/>
    <w:rsid w:val="00697E77"/>
    <w:rsid w:val="006A192B"/>
    <w:rsid w:val="006A2B87"/>
    <w:rsid w:val="006A37A1"/>
    <w:rsid w:val="006A3EEC"/>
    <w:rsid w:val="006A43D5"/>
    <w:rsid w:val="006A692A"/>
    <w:rsid w:val="006B12C1"/>
    <w:rsid w:val="006B2363"/>
    <w:rsid w:val="006B3FE8"/>
    <w:rsid w:val="006B4434"/>
    <w:rsid w:val="006B44EC"/>
    <w:rsid w:val="006B47DA"/>
    <w:rsid w:val="006B5A3D"/>
    <w:rsid w:val="006B744A"/>
    <w:rsid w:val="006C0F59"/>
    <w:rsid w:val="006C1AB6"/>
    <w:rsid w:val="006C201D"/>
    <w:rsid w:val="006C2AF3"/>
    <w:rsid w:val="006C4DBB"/>
    <w:rsid w:val="006C5864"/>
    <w:rsid w:val="006C5A8C"/>
    <w:rsid w:val="006C673A"/>
    <w:rsid w:val="006C6831"/>
    <w:rsid w:val="006C71C9"/>
    <w:rsid w:val="006C7AD6"/>
    <w:rsid w:val="006C7F77"/>
    <w:rsid w:val="006D29FC"/>
    <w:rsid w:val="006E2129"/>
    <w:rsid w:val="006E2A7F"/>
    <w:rsid w:val="006E3CD0"/>
    <w:rsid w:val="006E48D1"/>
    <w:rsid w:val="006E6236"/>
    <w:rsid w:val="006E6847"/>
    <w:rsid w:val="006F1C50"/>
    <w:rsid w:val="006F2587"/>
    <w:rsid w:val="006F29DA"/>
    <w:rsid w:val="006F446C"/>
    <w:rsid w:val="0070016B"/>
    <w:rsid w:val="0070141C"/>
    <w:rsid w:val="00702D09"/>
    <w:rsid w:val="00703379"/>
    <w:rsid w:val="00704B46"/>
    <w:rsid w:val="00705439"/>
    <w:rsid w:val="007060B8"/>
    <w:rsid w:val="007060D3"/>
    <w:rsid w:val="007158AB"/>
    <w:rsid w:val="00720B6C"/>
    <w:rsid w:val="00723180"/>
    <w:rsid w:val="0072508C"/>
    <w:rsid w:val="007274D9"/>
    <w:rsid w:val="007277E4"/>
    <w:rsid w:val="007278D4"/>
    <w:rsid w:val="007279DA"/>
    <w:rsid w:val="007306C9"/>
    <w:rsid w:val="00731AE4"/>
    <w:rsid w:val="00733DAE"/>
    <w:rsid w:val="007364DE"/>
    <w:rsid w:val="0073692D"/>
    <w:rsid w:val="00743BBB"/>
    <w:rsid w:val="00744C9C"/>
    <w:rsid w:val="00744FA4"/>
    <w:rsid w:val="007473AB"/>
    <w:rsid w:val="0075004B"/>
    <w:rsid w:val="00750A7D"/>
    <w:rsid w:val="00750E31"/>
    <w:rsid w:val="00753F6F"/>
    <w:rsid w:val="00754E49"/>
    <w:rsid w:val="00760DB3"/>
    <w:rsid w:val="00761801"/>
    <w:rsid w:val="00764E06"/>
    <w:rsid w:val="007655DE"/>
    <w:rsid w:val="00765882"/>
    <w:rsid w:val="00765FF1"/>
    <w:rsid w:val="007662CD"/>
    <w:rsid w:val="00770D40"/>
    <w:rsid w:val="007718E5"/>
    <w:rsid w:val="0077204C"/>
    <w:rsid w:val="00774C4E"/>
    <w:rsid w:val="00776CB9"/>
    <w:rsid w:val="0077778E"/>
    <w:rsid w:val="0078202C"/>
    <w:rsid w:val="00784326"/>
    <w:rsid w:val="007854E7"/>
    <w:rsid w:val="0078617B"/>
    <w:rsid w:val="00786E60"/>
    <w:rsid w:val="00787C60"/>
    <w:rsid w:val="0079415A"/>
    <w:rsid w:val="0079444E"/>
    <w:rsid w:val="007947D7"/>
    <w:rsid w:val="00797705"/>
    <w:rsid w:val="00797C58"/>
    <w:rsid w:val="007A0576"/>
    <w:rsid w:val="007A5A4F"/>
    <w:rsid w:val="007A6AB6"/>
    <w:rsid w:val="007B1797"/>
    <w:rsid w:val="007B31BA"/>
    <w:rsid w:val="007B407E"/>
    <w:rsid w:val="007B77BE"/>
    <w:rsid w:val="007C0596"/>
    <w:rsid w:val="007C0D9A"/>
    <w:rsid w:val="007C4108"/>
    <w:rsid w:val="007C4A85"/>
    <w:rsid w:val="007C4ACD"/>
    <w:rsid w:val="007C4CBA"/>
    <w:rsid w:val="007D0BB7"/>
    <w:rsid w:val="007D1BDC"/>
    <w:rsid w:val="007D36A2"/>
    <w:rsid w:val="007E0D93"/>
    <w:rsid w:val="007E4339"/>
    <w:rsid w:val="007E4343"/>
    <w:rsid w:val="007E5197"/>
    <w:rsid w:val="007E5E85"/>
    <w:rsid w:val="007F4B45"/>
    <w:rsid w:val="007F5CED"/>
    <w:rsid w:val="007F75B5"/>
    <w:rsid w:val="0080167E"/>
    <w:rsid w:val="0080202A"/>
    <w:rsid w:val="00803B24"/>
    <w:rsid w:val="00804736"/>
    <w:rsid w:val="008105E2"/>
    <w:rsid w:val="00811234"/>
    <w:rsid w:val="008120F5"/>
    <w:rsid w:val="00812DEC"/>
    <w:rsid w:val="00814110"/>
    <w:rsid w:val="008161CE"/>
    <w:rsid w:val="008179F1"/>
    <w:rsid w:val="008244DC"/>
    <w:rsid w:val="00824C58"/>
    <w:rsid w:val="0082512F"/>
    <w:rsid w:val="00826F0F"/>
    <w:rsid w:val="008278D2"/>
    <w:rsid w:val="00830F7E"/>
    <w:rsid w:val="00831E82"/>
    <w:rsid w:val="00832B2B"/>
    <w:rsid w:val="00833613"/>
    <w:rsid w:val="00835CC1"/>
    <w:rsid w:val="008363C2"/>
    <w:rsid w:val="00837162"/>
    <w:rsid w:val="00837962"/>
    <w:rsid w:val="00840ADC"/>
    <w:rsid w:val="008421AA"/>
    <w:rsid w:val="00842BD1"/>
    <w:rsid w:val="00845D3A"/>
    <w:rsid w:val="008462BD"/>
    <w:rsid w:val="008527BE"/>
    <w:rsid w:val="00852E77"/>
    <w:rsid w:val="0085542A"/>
    <w:rsid w:val="0085718F"/>
    <w:rsid w:val="00857995"/>
    <w:rsid w:val="00857A63"/>
    <w:rsid w:val="00860948"/>
    <w:rsid w:val="00861E5B"/>
    <w:rsid w:val="00864375"/>
    <w:rsid w:val="008649CD"/>
    <w:rsid w:val="00866F5A"/>
    <w:rsid w:val="00871114"/>
    <w:rsid w:val="00872553"/>
    <w:rsid w:val="008725A6"/>
    <w:rsid w:val="00872CAE"/>
    <w:rsid w:val="0087349A"/>
    <w:rsid w:val="00873901"/>
    <w:rsid w:val="00877BAD"/>
    <w:rsid w:val="00880613"/>
    <w:rsid w:val="00880D33"/>
    <w:rsid w:val="0088172D"/>
    <w:rsid w:val="0088203B"/>
    <w:rsid w:val="008826D2"/>
    <w:rsid w:val="008835E7"/>
    <w:rsid w:val="00883C03"/>
    <w:rsid w:val="00886046"/>
    <w:rsid w:val="00887C45"/>
    <w:rsid w:val="008905A0"/>
    <w:rsid w:val="00891A7D"/>
    <w:rsid w:val="00892378"/>
    <w:rsid w:val="00892B91"/>
    <w:rsid w:val="00892C65"/>
    <w:rsid w:val="0089409A"/>
    <w:rsid w:val="00897BD0"/>
    <w:rsid w:val="008A1775"/>
    <w:rsid w:val="008A26FE"/>
    <w:rsid w:val="008A4590"/>
    <w:rsid w:val="008A50C9"/>
    <w:rsid w:val="008A5361"/>
    <w:rsid w:val="008A6F04"/>
    <w:rsid w:val="008A7D3F"/>
    <w:rsid w:val="008B3045"/>
    <w:rsid w:val="008B4071"/>
    <w:rsid w:val="008B490E"/>
    <w:rsid w:val="008B5943"/>
    <w:rsid w:val="008B6986"/>
    <w:rsid w:val="008B7350"/>
    <w:rsid w:val="008C0F7A"/>
    <w:rsid w:val="008C2D16"/>
    <w:rsid w:val="008C39A2"/>
    <w:rsid w:val="008C69B3"/>
    <w:rsid w:val="008C6BC1"/>
    <w:rsid w:val="008C7CEE"/>
    <w:rsid w:val="008D58E9"/>
    <w:rsid w:val="008D7DAA"/>
    <w:rsid w:val="008E07BB"/>
    <w:rsid w:val="008E3191"/>
    <w:rsid w:val="008E51CC"/>
    <w:rsid w:val="008E7936"/>
    <w:rsid w:val="008F1ABF"/>
    <w:rsid w:val="008F4415"/>
    <w:rsid w:val="008F570A"/>
    <w:rsid w:val="008F610A"/>
    <w:rsid w:val="008F62AB"/>
    <w:rsid w:val="008F6F58"/>
    <w:rsid w:val="008F74B1"/>
    <w:rsid w:val="009004F8"/>
    <w:rsid w:val="00900E06"/>
    <w:rsid w:val="00903536"/>
    <w:rsid w:val="009064EE"/>
    <w:rsid w:val="00912B0D"/>
    <w:rsid w:val="00916127"/>
    <w:rsid w:val="00917C1F"/>
    <w:rsid w:val="009201A5"/>
    <w:rsid w:val="009231C3"/>
    <w:rsid w:val="00924B23"/>
    <w:rsid w:val="00926205"/>
    <w:rsid w:val="009274D1"/>
    <w:rsid w:val="0093324B"/>
    <w:rsid w:val="00933949"/>
    <w:rsid w:val="0093593C"/>
    <w:rsid w:val="009367C4"/>
    <w:rsid w:val="00936C79"/>
    <w:rsid w:val="00936DB3"/>
    <w:rsid w:val="00936F76"/>
    <w:rsid w:val="009401E7"/>
    <w:rsid w:val="0094130E"/>
    <w:rsid w:val="009415B9"/>
    <w:rsid w:val="00942B5D"/>
    <w:rsid w:val="00943CB3"/>
    <w:rsid w:val="00944B95"/>
    <w:rsid w:val="00945D55"/>
    <w:rsid w:val="0094761C"/>
    <w:rsid w:val="00951277"/>
    <w:rsid w:val="009529C9"/>
    <w:rsid w:val="00953F6F"/>
    <w:rsid w:val="00954947"/>
    <w:rsid w:val="009560C7"/>
    <w:rsid w:val="009571AC"/>
    <w:rsid w:val="009579C9"/>
    <w:rsid w:val="0096190F"/>
    <w:rsid w:val="009626ED"/>
    <w:rsid w:val="00962A98"/>
    <w:rsid w:val="00963481"/>
    <w:rsid w:val="00964326"/>
    <w:rsid w:val="00966FB3"/>
    <w:rsid w:val="009679C3"/>
    <w:rsid w:val="00970077"/>
    <w:rsid w:val="009701F4"/>
    <w:rsid w:val="00971866"/>
    <w:rsid w:val="0097372C"/>
    <w:rsid w:val="00975860"/>
    <w:rsid w:val="009758B7"/>
    <w:rsid w:val="00976A76"/>
    <w:rsid w:val="00976CFA"/>
    <w:rsid w:val="00983727"/>
    <w:rsid w:val="00983829"/>
    <w:rsid w:val="00986D37"/>
    <w:rsid w:val="00987174"/>
    <w:rsid w:val="00991478"/>
    <w:rsid w:val="00991740"/>
    <w:rsid w:val="00992CD6"/>
    <w:rsid w:val="00994DBE"/>
    <w:rsid w:val="009956F0"/>
    <w:rsid w:val="00995ADA"/>
    <w:rsid w:val="00997EBF"/>
    <w:rsid w:val="009A4A6A"/>
    <w:rsid w:val="009A4DB7"/>
    <w:rsid w:val="009A506E"/>
    <w:rsid w:val="009A53EC"/>
    <w:rsid w:val="009A5A89"/>
    <w:rsid w:val="009A6367"/>
    <w:rsid w:val="009A63F4"/>
    <w:rsid w:val="009A6E45"/>
    <w:rsid w:val="009A6FBC"/>
    <w:rsid w:val="009A79F1"/>
    <w:rsid w:val="009B0F30"/>
    <w:rsid w:val="009B103E"/>
    <w:rsid w:val="009B2429"/>
    <w:rsid w:val="009B2F48"/>
    <w:rsid w:val="009B7349"/>
    <w:rsid w:val="009C11C2"/>
    <w:rsid w:val="009C2A80"/>
    <w:rsid w:val="009C4E80"/>
    <w:rsid w:val="009C6610"/>
    <w:rsid w:val="009D036F"/>
    <w:rsid w:val="009D04EE"/>
    <w:rsid w:val="009D15A3"/>
    <w:rsid w:val="009D258C"/>
    <w:rsid w:val="009D2737"/>
    <w:rsid w:val="009D4A6A"/>
    <w:rsid w:val="009D5074"/>
    <w:rsid w:val="009D7A2E"/>
    <w:rsid w:val="009E090C"/>
    <w:rsid w:val="009E0B91"/>
    <w:rsid w:val="009E1293"/>
    <w:rsid w:val="009E12DB"/>
    <w:rsid w:val="009E133A"/>
    <w:rsid w:val="009E272E"/>
    <w:rsid w:val="009E27C5"/>
    <w:rsid w:val="009E29A7"/>
    <w:rsid w:val="009E4BB3"/>
    <w:rsid w:val="009E5583"/>
    <w:rsid w:val="009E5DF5"/>
    <w:rsid w:val="009E7357"/>
    <w:rsid w:val="009F14D1"/>
    <w:rsid w:val="009F23C6"/>
    <w:rsid w:val="009F4AC7"/>
    <w:rsid w:val="009F5682"/>
    <w:rsid w:val="009F5C68"/>
    <w:rsid w:val="009F5D97"/>
    <w:rsid w:val="009F62D1"/>
    <w:rsid w:val="009F7DF8"/>
    <w:rsid w:val="00A0120E"/>
    <w:rsid w:val="00A012D0"/>
    <w:rsid w:val="00A02F38"/>
    <w:rsid w:val="00A0315D"/>
    <w:rsid w:val="00A03172"/>
    <w:rsid w:val="00A03DCA"/>
    <w:rsid w:val="00A04D2F"/>
    <w:rsid w:val="00A0570E"/>
    <w:rsid w:val="00A05732"/>
    <w:rsid w:val="00A12B24"/>
    <w:rsid w:val="00A12F67"/>
    <w:rsid w:val="00A13A43"/>
    <w:rsid w:val="00A14946"/>
    <w:rsid w:val="00A16A29"/>
    <w:rsid w:val="00A17611"/>
    <w:rsid w:val="00A20989"/>
    <w:rsid w:val="00A20D48"/>
    <w:rsid w:val="00A21230"/>
    <w:rsid w:val="00A2237C"/>
    <w:rsid w:val="00A24627"/>
    <w:rsid w:val="00A24D2C"/>
    <w:rsid w:val="00A26C85"/>
    <w:rsid w:val="00A2702F"/>
    <w:rsid w:val="00A2740A"/>
    <w:rsid w:val="00A27516"/>
    <w:rsid w:val="00A27569"/>
    <w:rsid w:val="00A332A0"/>
    <w:rsid w:val="00A35C25"/>
    <w:rsid w:val="00A364EC"/>
    <w:rsid w:val="00A37DCD"/>
    <w:rsid w:val="00A400BB"/>
    <w:rsid w:val="00A40559"/>
    <w:rsid w:val="00A40DCA"/>
    <w:rsid w:val="00A421C9"/>
    <w:rsid w:val="00A43D19"/>
    <w:rsid w:val="00A44033"/>
    <w:rsid w:val="00A45117"/>
    <w:rsid w:val="00A4546F"/>
    <w:rsid w:val="00A462F0"/>
    <w:rsid w:val="00A5162A"/>
    <w:rsid w:val="00A51E34"/>
    <w:rsid w:val="00A52A5D"/>
    <w:rsid w:val="00A52C29"/>
    <w:rsid w:val="00A54D7B"/>
    <w:rsid w:val="00A54F4C"/>
    <w:rsid w:val="00A567D4"/>
    <w:rsid w:val="00A5714D"/>
    <w:rsid w:val="00A61671"/>
    <w:rsid w:val="00A61908"/>
    <w:rsid w:val="00A61F69"/>
    <w:rsid w:val="00A6447E"/>
    <w:rsid w:val="00A664BD"/>
    <w:rsid w:val="00A67A84"/>
    <w:rsid w:val="00A71005"/>
    <w:rsid w:val="00A72347"/>
    <w:rsid w:val="00A725FF"/>
    <w:rsid w:val="00A74F67"/>
    <w:rsid w:val="00A75725"/>
    <w:rsid w:val="00A76026"/>
    <w:rsid w:val="00A76FBE"/>
    <w:rsid w:val="00A801B9"/>
    <w:rsid w:val="00A80EB2"/>
    <w:rsid w:val="00A82C08"/>
    <w:rsid w:val="00A833E1"/>
    <w:rsid w:val="00A83B12"/>
    <w:rsid w:val="00A85C52"/>
    <w:rsid w:val="00A866C9"/>
    <w:rsid w:val="00A869C9"/>
    <w:rsid w:val="00A90097"/>
    <w:rsid w:val="00A92CAF"/>
    <w:rsid w:val="00A938BA"/>
    <w:rsid w:val="00A95BD3"/>
    <w:rsid w:val="00A9767F"/>
    <w:rsid w:val="00AA0E21"/>
    <w:rsid w:val="00AA2C18"/>
    <w:rsid w:val="00AA2C8D"/>
    <w:rsid w:val="00AA361D"/>
    <w:rsid w:val="00AA38A4"/>
    <w:rsid w:val="00AA50AA"/>
    <w:rsid w:val="00AA5948"/>
    <w:rsid w:val="00AA5A48"/>
    <w:rsid w:val="00AA5CE1"/>
    <w:rsid w:val="00AB12AE"/>
    <w:rsid w:val="00AB172D"/>
    <w:rsid w:val="00AB2078"/>
    <w:rsid w:val="00AB4E5D"/>
    <w:rsid w:val="00AB6FA8"/>
    <w:rsid w:val="00AC24B5"/>
    <w:rsid w:val="00AC2935"/>
    <w:rsid w:val="00AC3D13"/>
    <w:rsid w:val="00AC490F"/>
    <w:rsid w:val="00AC681E"/>
    <w:rsid w:val="00AC79D4"/>
    <w:rsid w:val="00AD0EB3"/>
    <w:rsid w:val="00AD38F5"/>
    <w:rsid w:val="00AD5512"/>
    <w:rsid w:val="00AD5DCE"/>
    <w:rsid w:val="00AE0EB3"/>
    <w:rsid w:val="00AE2818"/>
    <w:rsid w:val="00AE7DCE"/>
    <w:rsid w:val="00AF09C1"/>
    <w:rsid w:val="00AF190D"/>
    <w:rsid w:val="00AF1B80"/>
    <w:rsid w:val="00AF2E5D"/>
    <w:rsid w:val="00AF2EF1"/>
    <w:rsid w:val="00AF31C3"/>
    <w:rsid w:val="00AF335A"/>
    <w:rsid w:val="00AF3963"/>
    <w:rsid w:val="00AF794E"/>
    <w:rsid w:val="00AF7958"/>
    <w:rsid w:val="00B00835"/>
    <w:rsid w:val="00B00C4B"/>
    <w:rsid w:val="00B03D0C"/>
    <w:rsid w:val="00B048B5"/>
    <w:rsid w:val="00B04C87"/>
    <w:rsid w:val="00B05031"/>
    <w:rsid w:val="00B059E9"/>
    <w:rsid w:val="00B0713C"/>
    <w:rsid w:val="00B1019D"/>
    <w:rsid w:val="00B10B5D"/>
    <w:rsid w:val="00B11833"/>
    <w:rsid w:val="00B119E4"/>
    <w:rsid w:val="00B13022"/>
    <w:rsid w:val="00B13439"/>
    <w:rsid w:val="00B1362C"/>
    <w:rsid w:val="00B136BA"/>
    <w:rsid w:val="00B15A90"/>
    <w:rsid w:val="00B16980"/>
    <w:rsid w:val="00B169AD"/>
    <w:rsid w:val="00B17E7B"/>
    <w:rsid w:val="00B23223"/>
    <w:rsid w:val="00B23F51"/>
    <w:rsid w:val="00B262B3"/>
    <w:rsid w:val="00B26AB6"/>
    <w:rsid w:val="00B2761B"/>
    <w:rsid w:val="00B3316B"/>
    <w:rsid w:val="00B3378B"/>
    <w:rsid w:val="00B3650F"/>
    <w:rsid w:val="00B37393"/>
    <w:rsid w:val="00B3784D"/>
    <w:rsid w:val="00B37F97"/>
    <w:rsid w:val="00B40B16"/>
    <w:rsid w:val="00B41BE3"/>
    <w:rsid w:val="00B426D6"/>
    <w:rsid w:val="00B44057"/>
    <w:rsid w:val="00B44375"/>
    <w:rsid w:val="00B45ABC"/>
    <w:rsid w:val="00B45F9C"/>
    <w:rsid w:val="00B509D5"/>
    <w:rsid w:val="00B515F7"/>
    <w:rsid w:val="00B530E2"/>
    <w:rsid w:val="00B532CA"/>
    <w:rsid w:val="00B53632"/>
    <w:rsid w:val="00B5565B"/>
    <w:rsid w:val="00B5582A"/>
    <w:rsid w:val="00B56B80"/>
    <w:rsid w:val="00B60997"/>
    <w:rsid w:val="00B61A1C"/>
    <w:rsid w:val="00B621DA"/>
    <w:rsid w:val="00B63150"/>
    <w:rsid w:val="00B67B60"/>
    <w:rsid w:val="00B70E7D"/>
    <w:rsid w:val="00B720C1"/>
    <w:rsid w:val="00B74EF8"/>
    <w:rsid w:val="00B75108"/>
    <w:rsid w:val="00B7601C"/>
    <w:rsid w:val="00B7743B"/>
    <w:rsid w:val="00B77D5F"/>
    <w:rsid w:val="00B8094E"/>
    <w:rsid w:val="00B81850"/>
    <w:rsid w:val="00B81BD2"/>
    <w:rsid w:val="00B82EB8"/>
    <w:rsid w:val="00B82F5A"/>
    <w:rsid w:val="00B8434F"/>
    <w:rsid w:val="00B851C9"/>
    <w:rsid w:val="00B86EA8"/>
    <w:rsid w:val="00B8733D"/>
    <w:rsid w:val="00B9019B"/>
    <w:rsid w:val="00B9042A"/>
    <w:rsid w:val="00B911BA"/>
    <w:rsid w:val="00B92450"/>
    <w:rsid w:val="00B93291"/>
    <w:rsid w:val="00B96900"/>
    <w:rsid w:val="00B970EB"/>
    <w:rsid w:val="00B9795D"/>
    <w:rsid w:val="00BA00BB"/>
    <w:rsid w:val="00BA3128"/>
    <w:rsid w:val="00BA3F47"/>
    <w:rsid w:val="00BA7E82"/>
    <w:rsid w:val="00BB11B5"/>
    <w:rsid w:val="00BB17CB"/>
    <w:rsid w:val="00BB3141"/>
    <w:rsid w:val="00BB4733"/>
    <w:rsid w:val="00BB4D21"/>
    <w:rsid w:val="00BB5159"/>
    <w:rsid w:val="00BC0454"/>
    <w:rsid w:val="00BC0F50"/>
    <w:rsid w:val="00BC1FD4"/>
    <w:rsid w:val="00BC2B0D"/>
    <w:rsid w:val="00BC4726"/>
    <w:rsid w:val="00BC4D3E"/>
    <w:rsid w:val="00BC5698"/>
    <w:rsid w:val="00BC613F"/>
    <w:rsid w:val="00BD09CD"/>
    <w:rsid w:val="00BD2A26"/>
    <w:rsid w:val="00BD3BE7"/>
    <w:rsid w:val="00BD3D97"/>
    <w:rsid w:val="00BD57AF"/>
    <w:rsid w:val="00BE25B4"/>
    <w:rsid w:val="00BE3AB6"/>
    <w:rsid w:val="00BE605B"/>
    <w:rsid w:val="00BE663D"/>
    <w:rsid w:val="00BE6FAB"/>
    <w:rsid w:val="00BF130B"/>
    <w:rsid w:val="00BF3EB6"/>
    <w:rsid w:val="00BF522A"/>
    <w:rsid w:val="00BF6E6F"/>
    <w:rsid w:val="00C010FD"/>
    <w:rsid w:val="00C022C3"/>
    <w:rsid w:val="00C02AE8"/>
    <w:rsid w:val="00C03157"/>
    <w:rsid w:val="00C03B03"/>
    <w:rsid w:val="00C14743"/>
    <w:rsid w:val="00C150EE"/>
    <w:rsid w:val="00C1568D"/>
    <w:rsid w:val="00C1674E"/>
    <w:rsid w:val="00C179BD"/>
    <w:rsid w:val="00C216B9"/>
    <w:rsid w:val="00C21BA2"/>
    <w:rsid w:val="00C2210F"/>
    <w:rsid w:val="00C22362"/>
    <w:rsid w:val="00C228CD"/>
    <w:rsid w:val="00C229CC"/>
    <w:rsid w:val="00C24699"/>
    <w:rsid w:val="00C30211"/>
    <w:rsid w:val="00C30B65"/>
    <w:rsid w:val="00C3303F"/>
    <w:rsid w:val="00C3345B"/>
    <w:rsid w:val="00C35269"/>
    <w:rsid w:val="00C355E4"/>
    <w:rsid w:val="00C414BC"/>
    <w:rsid w:val="00C42025"/>
    <w:rsid w:val="00C43B03"/>
    <w:rsid w:val="00C44F62"/>
    <w:rsid w:val="00C46984"/>
    <w:rsid w:val="00C46C1B"/>
    <w:rsid w:val="00C50856"/>
    <w:rsid w:val="00C509B1"/>
    <w:rsid w:val="00C50C35"/>
    <w:rsid w:val="00C51BA0"/>
    <w:rsid w:val="00C52702"/>
    <w:rsid w:val="00C57045"/>
    <w:rsid w:val="00C57D1D"/>
    <w:rsid w:val="00C6001C"/>
    <w:rsid w:val="00C60918"/>
    <w:rsid w:val="00C61455"/>
    <w:rsid w:val="00C63872"/>
    <w:rsid w:val="00C63FFA"/>
    <w:rsid w:val="00C7084E"/>
    <w:rsid w:val="00C71306"/>
    <w:rsid w:val="00C74110"/>
    <w:rsid w:val="00C7533F"/>
    <w:rsid w:val="00C817C6"/>
    <w:rsid w:val="00C825F3"/>
    <w:rsid w:val="00C853CD"/>
    <w:rsid w:val="00C86E35"/>
    <w:rsid w:val="00C907C2"/>
    <w:rsid w:val="00C910C1"/>
    <w:rsid w:val="00C920E0"/>
    <w:rsid w:val="00C93C36"/>
    <w:rsid w:val="00C9506B"/>
    <w:rsid w:val="00C95E7F"/>
    <w:rsid w:val="00C978D5"/>
    <w:rsid w:val="00C97A9F"/>
    <w:rsid w:val="00CA0F9F"/>
    <w:rsid w:val="00CA1496"/>
    <w:rsid w:val="00CA2AA1"/>
    <w:rsid w:val="00CA717B"/>
    <w:rsid w:val="00CA784C"/>
    <w:rsid w:val="00CB1A1F"/>
    <w:rsid w:val="00CB1E30"/>
    <w:rsid w:val="00CB2D7B"/>
    <w:rsid w:val="00CB51C4"/>
    <w:rsid w:val="00CB6530"/>
    <w:rsid w:val="00CB6845"/>
    <w:rsid w:val="00CC0ED1"/>
    <w:rsid w:val="00CC134E"/>
    <w:rsid w:val="00CC289D"/>
    <w:rsid w:val="00CC4571"/>
    <w:rsid w:val="00CC45FD"/>
    <w:rsid w:val="00CC7AAE"/>
    <w:rsid w:val="00CD0C2F"/>
    <w:rsid w:val="00CD66D1"/>
    <w:rsid w:val="00CD6A1E"/>
    <w:rsid w:val="00CD7697"/>
    <w:rsid w:val="00CE01F8"/>
    <w:rsid w:val="00CE06C1"/>
    <w:rsid w:val="00CE092E"/>
    <w:rsid w:val="00CE3CAE"/>
    <w:rsid w:val="00CE5883"/>
    <w:rsid w:val="00CE745B"/>
    <w:rsid w:val="00CE7D8E"/>
    <w:rsid w:val="00CF0EF2"/>
    <w:rsid w:val="00CF1E17"/>
    <w:rsid w:val="00CF6F6F"/>
    <w:rsid w:val="00CF7E32"/>
    <w:rsid w:val="00D00753"/>
    <w:rsid w:val="00D00F28"/>
    <w:rsid w:val="00D018F6"/>
    <w:rsid w:val="00D01CF1"/>
    <w:rsid w:val="00D0331A"/>
    <w:rsid w:val="00D047EF"/>
    <w:rsid w:val="00D04986"/>
    <w:rsid w:val="00D04ABA"/>
    <w:rsid w:val="00D04F68"/>
    <w:rsid w:val="00D0529B"/>
    <w:rsid w:val="00D05F3C"/>
    <w:rsid w:val="00D073EA"/>
    <w:rsid w:val="00D07C2E"/>
    <w:rsid w:val="00D1364F"/>
    <w:rsid w:val="00D14467"/>
    <w:rsid w:val="00D14941"/>
    <w:rsid w:val="00D22F6F"/>
    <w:rsid w:val="00D2341F"/>
    <w:rsid w:val="00D25BE4"/>
    <w:rsid w:val="00D26254"/>
    <w:rsid w:val="00D2729C"/>
    <w:rsid w:val="00D2780E"/>
    <w:rsid w:val="00D300EF"/>
    <w:rsid w:val="00D30D53"/>
    <w:rsid w:val="00D31626"/>
    <w:rsid w:val="00D318C7"/>
    <w:rsid w:val="00D32AE8"/>
    <w:rsid w:val="00D33836"/>
    <w:rsid w:val="00D34731"/>
    <w:rsid w:val="00D35494"/>
    <w:rsid w:val="00D374C3"/>
    <w:rsid w:val="00D37AF8"/>
    <w:rsid w:val="00D37FE4"/>
    <w:rsid w:val="00D40258"/>
    <w:rsid w:val="00D40D03"/>
    <w:rsid w:val="00D40F54"/>
    <w:rsid w:val="00D44737"/>
    <w:rsid w:val="00D44C1E"/>
    <w:rsid w:val="00D46E14"/>
    <w:rsid w:val="00D47302"/>
    <w:rsid w:val="00D512B8"/>
    <w:rsid w:val="00D5182A"/>
    <w:rsid w:val="00D5295E"/>
    <w:rsid w:val="00D532A2"/>
    <w:rsid w:val="00D54C61"/>
    <w:rsid w:val="00D5574B"/>
    <w:rsid w:val="00D61154"/>
    <w:rsid w:val="00D62693"/>
    <w:rsid w:val="00D62800"/>
    <w:rsid w:val="00D62C88"/>
    <w:rsid w:val="00D638D9"/>
    <w:rsid w:val="00D63E52"/>
    <w:rsid w:val="00D64788"/>
    <w:rsid w:val="00D64B5E"/>
    <w:rsid w:val="00D6769C"/>
    <w:rsid w:val="00D73261"/>
    <w:rsid w:val="00D7435C"/>
    <w:rsid w:val="00D758D9"/>
    <w:rsid w:val="00D773D3"/>
    <w:rsid w:val="00D7798F"/>
    <w:rsid w:val="00D77BBB"/>
    <w:rsid w:val="00D77E7D"/>
    <w:rsid w:val="00D811CA"/>
    <w:rsid w:val="00D8204E"/>
    <w:rsid w:val="00D83C90"/>
    <w:rsid w:val="00D84F37"/>
    <w:rsid w:val="00D858E4"/>
    <w:rsid w:val="00D867A7"/>
    <w:rsid w:val="00D86CFB"/>
    <w:rsid w:val="00D86D95"/>
    <w:rsid w:val="00D87BBF"/>
    <w:rsid w:val="00D91F0C"/>
    <w:rsid w:val="00D91F62"/>
    <w:rsid w:val="00D93FE7"/>
    <w:rsid w:val="00D94345"/>
    <w:rsid w:val="00D9782C"/>
    <w:rsid w:val="00DA1573"/>
    <w:rsid w:val="00DA2D9A"/>
    <w:rsid w:val="00DA3478"/>
    <w:rsid w:val="00DA389B"/>
    <w:rsid w:val="00DA3E47"/>
    <w:rsid w:val="00DA7673"/>
    <w:rsid w:val="00DB0CB9"/>
    <w:rsid w:val="00DB0FD4"/>
    <w:rsid w:val="00DB2EBE"/>
    <w:rsid w:val="00DB481C"/>
    <w:rsid w:val="00DC0E96"/>
    <w:rsid w:val="00DC263E"/>
    <w:rsid w:val="00DC3406"/>
    <w:rsid w:val="00DC3C96"/>
    <w:rsid w:val="00DD1FDB"/>
    <w:rsid w:val="00DD2790"/>
    <w:rsid w:val="00DD4A91"/>
    <w:rsid w:val="00DD5236"/>
    <w:rsid w:val="00DD5CD6"/>
    <w:rsid w:val="00DD6DD0"/>
    <w:rsid w:val="00DE0ABA"/>
    <w:rsid w:val="00DE0EEC"/>
    <w:rsid w:val="00DE14DF"/>
    <w:rsid w:val="00DE2496"/>
    <w:rsid w:val="00DE3C07"/>
    <w:rsid w:val="00DE4F43"/>
    <w:rsid w:val="00DE5C0C"/>
    <w:rsid w:val="00DF0C7F"/>
    <w:rsid w:val="00DF0D73"/>
    <w:rsid w:val="00DF1568"/>
    <w:rsid w:val="00DF2A65"/>
    <w:rsid w:val="00DF2ADC"/>
    <w:rsid w:val="00DF3A72"/>
    <w:rsid w:val="00DF5136"/>
    <w:rsid w:val="00DF516F"/>
    <w:rsid w:val="00DF52A2"/>
    <w:rsid w:val="00DF5D35"/>
    <w:rsid w:val="00DF5DC9"/>
    <w:rsid w:val="00E00EF7"/>
    <w:rsid w:val="00E049C2"/>
    <w:rsid w:val="00E04FC3"/>
    <w:rsid w:val="00E06FEE"/>
    <w:rsid w:val="00E11682"/>
    <w:rsid w:val="00E11CA3"/>
    <w:rsid w:val="00E12449"/>
    <w:rsid w:val="00E129F7"/>
    <w:rsid w:val="00E15FC9"/>
    <w:rsid w:val="00E1723E"/>
    <w:rsid w:val="00E1797F"/>
    <w:rsid w:val="00E17BB4"/>
    <w:rsid w:val="00E17DE0"/>
    <w:rsid w:val="00E17F27"/>
    <w:rsid w:val="00E20E59"/>
    <w:rsid w:val="00E2522F"/>
    <w:rsid w:val="00E25293"/>
    <w:rsid w:val="00E257C5"/>
    <w:rsid w:val="00E264D5"/>
    <w:rsid w:val="00E330D4"/>
    <w:rsid w:val="00E3448B"/>
    <w:rsid w:val="00E35182"/>
    <w:rsid w:val="00E3680B"/>
    <w:rsid w:val="00E36F66"/>
    <w:rsid w:val="00E40598"/>
    <w:rsid w:val="00E41371"/>
    <w:rsid w:val="00E43FEB"/>
    <w:rsid w:val="00E46A7B"/>
    <w:rsid w:val="00E47645"/>
    <w:rsid w:val="00E53C54"/>
    <w:rsid w:val="00E559D1"/>
    <w:rsid w:val="00E55BFC"/>
    <w:rsid w:val="00E573FC"/>
    <w:rsid w:val="00E57992"/>
    <w:rsid w:val="00E604A7"/>
    <w:rsid w:val="00E612A2"/>
    <w:rsid w:val="00E63340"/>
    <w:rsid w:val="00E6567E"/>
    <w:rsid w:val="00E72D1E"/>
    <w:rsid w:val="00E74BE1"/>
    <w:rsid w:val="00E75A42"/>
    <w:rsid w:val="00E7678B"/>
    <w:rsid w:val="00E84B8B"/>
    <w:rsid w:val="00E85C5F"/>
    <w:rsid w:val="00E86580"/>
    <w:rsid w:val="00E8674D"/>
    <w:rsid w:val="00E91AF4"/>
    <w:rsid w:val="00E92093"/>
    <w:rsid w:val="00E920CC"/>
    <w:rsid w:val="00E965FC"/>
    <w:rsid w:val="00E971A6"/>
    <w:rsid w:val="00EA3D09"/>
    <w:rsid w:val="00EA6134"/>
    <w:rsid w:val="00EA72D4"/>
    <w:rsid w:val="00EB1EB4"/>
    <w:rsid w:val="00EB2233"/>
    <w:rsid w:val="00EB32B1"/>
    <w:rsid w:val="00EB700D"/>
    <w:rsid w:val="00EB7503"/>
    <w:rsid w:val="00EB75EB"/>
    <w:rsid w:val="00EB7C0C"/>
    <w:rsid w:val="00EC08ED"/>
    <w:rsid w:val="00EC0A67"/>
    <w:rsid w:val="00EC0C6A"/>
    <w:rsid w:val="00EC1D65"/>
    <w:rsid w:val="00EC2759"/>
    <w:rsid w:val="00EC3BE4"/>
    <w:rsid w:val="00EC41A7"/>
    <w:rsid w:val="00EC45E1"/>
    <w:rsid w:val="00EC4B2C"/>
    <w:rsid w:val="00EC54E3"/>
    <w:rsid w:val="00EC5A5A"/>
    <w:rsid w:val="00ED56CC"/>
    <w:rsid w:val="00ED6027"/>
    <w:rsid w:val="00ED6D41"/>
    <w:rsid w:val="00ED7C71"/>
    <w:rsid w:val="00EE01AE"/>
    <w:rsid w:val="00EE421F"/>
    <w:rsid w:val="00EE5F89"/>
    <w:rsid w:val="00EE5FDB"/>
    <w:rsid w:val="00EE669C"/>
    <w:rsid w:val="00EE692E"/>
    <w:rsid w:val="00EE6E3F"/>
    <w:rsid w:val="00EE78B8"/>
    <w:rsid w:val="00EE7979"/>
    <w:rsid w:val="00EF016E"/>
    <w:rsid w:val="00EF1BA0"/>
    <w:rsid w:val="00EF21A3"/>
    <w:rsid w:val="00EF2336"/>
    <w:rsid w:val="00EF35E3"/>
    <w:rsid w:val="00EF3758"/>
    <w:rsid w:val="00EF4026"/>
    <w:rsid w:val="00EF41A7"/>
    <w:rsid w:val="00EF4E59"/>
    <w:rsid w:val="00EF6E78"/>
    <w:rsid w:val="00F01244"/>
    <w:rsid w:val="00F02720"/>
    <w:rsid w:val="00F0285A"/>
    <w:rsid w:val="00F03177"/>
    <w:rsid w:val="00F03940"/>
    <w:rsid w:val="00F03FF8"/>
    <w:rsid w:val="00F0523E"/>
    <w:rsid w:val="00F055B5"/>
    <w:rsid w:val="00F068FE"/>
    <w:rsid w:val="00F06CFA"/>
    <w:rsid w:val="00F073DA"/>
    <w:rsid w:val="00F07570"/>
    <w:rsid w:val="00F079BE"/>
    <w:rsid w:val="00F160ED"/>
    <w:rsid w:val="00F16C68"/>
    <w:rsid w:val="00F2185C"/>
    <w:rsid w:val="00F227E0"/>
    <w:rsid w:val="00F240A4"/>
    <w:rsid w:val="00F245F6"/>
    <w:rsid w:val="00F26781"/>
    <w:rsid w:val="00F3223B"/>
    <w:rsid w:val="00F33897"/>
    <w:rsid w:val="00F348A4"/>
    <w:rsid w:val="00F361C1"/>
    <w:rsid w:val="00F3740F"/>
    <w:rsid w:val="00F40DBE"/>
    <w:rsid w:val="00F41762"/>
    <w:rsid w:val="00F432BB"/>
    <w:rsid w:val="00F44733"/>
    <w:rsid w:val="00F45B0E"/>
    <w:rsid w:val="00F45F3E"/>
    <w:rsid w:val="00F45F76"/>
    <w:rsid w:val="00F468D2"/>
    <w:rsid w:val="00F47940"/>
    <w:rsid w:val="00F53CC3"/>
    <w:rsid w:val="00F548BB"/>
    <w:rsid w:val="00F55ABF"/>
    <w:rsid w:val="00F57FA4"/>
    <w:rsid w:val="00F603D4"/>
    <w:rsid w:val="00F624C7"/>
    <w:rsid w:val="00F645D3"/>
    <w:rsid w:val="00F6474D"/>
    <w:rsid w:val="00F65888"/>
    <w:rsid w:val="00F66D5B"/>
    <w:rsid w:val="00F72059"/>
    <w:rsid w:val="00F721E3"/>
    <w:rsid w:val="00F73BC0"/>
    <w:rsid w:val="00F7795D"/>
    <w:rsid w:val="00F82552"/>
    <w:rsid w:val="00F83532"/>
    <w:rsid w:val="00F856D0"/>
    <w:rsid w:val="00F85E5E"/>
    <w:rsid w:val="00F86991"/>
    <w:rsid w:val="00F90748"/>
    <w:rsid w:val="00F9139D"/>
    <w:rsid w:val="00F94B98"/>
    <w:rsid w:val="00F967FC"/>
    <w:rsid w:val="00FA0A59"/>
    <w:rsid w:val="00FA0C45"/>
    <w:rsid w:val="00FA4312"/>
    <w:rsid w:val="00FA4A5B"/>
    <w:rsid w:val="00FA4DF7"/>
    <w:rsid w:val="00FA4E11"/>
    <w:rsid w:val="00FA60A5"/>
    <w:rsid w:val="00FA707B"/>
    <w:rsid w:val="00FA7946"/>
    <w:rsid w:val="00FB093E"/>
    <w:rsid w:val="00FB20B1"/>
    <w:rsid w:val="00FB3B83"/>
    <w:rsid w:val="00FC3102"/>
    <w:rsid w:val="00FC5B19"/>
    <w:rsid w:val="00FC78A9"/>
    <w:rsid w:val="00FD0458"/>
    <w:rsid w:val="00FD1CE9"/>
    <w:rsid w:val="00FD3C69"/>
    <w:rsid w:val="00FD4252"/>
    <w:rsid w:val="00FD76E3"/>
    <w:rsid w:val="00FE0AC7"/>
    <w:rsid w:val="00FE0D61"/>
    <w:rsid w:val="00FE1646"/>
    <w:rsid w:val="00FE3CC3"/>
    <w:rsid w:val="00FE6A20"/>
    <w:rsid w:val="00FE771D"/>
    <w:rsid w:val="00FE7BB5"/>
    <w:rsid w:val="00FF0086"/>
    <w:rsid w:val="00FF0172"/>
    <w:rsid w:val="00FF095E"/>
    <w:rsid w:val="00FF189E"/>
    <w:rsid w:val="00FF2DD0"/>
    <w:rsid w:val="00FF6135"/>
    <w:rsid w:val="00FF64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92738"/>
  <w15:chartTrackingRefBased/>
  <w15:docId w15:val="{D2D4E25D-4327-4671-9BAD-95F1A23EC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52A5"/>
    <w:pPr>
      <w:spacing w:after="0" w:line="240" w:lineRule="auto"/>
    </w:pPr>
    <w:rPr>
      <w:rFonts w:ascii="Times New Roman" w:hAnsi="Times New Roman" w:cs="Times New Roman"/>
    </w:rPr>
  </w:style>
  <w:style w:type="paragraph" w:styleId="Heading1">
    <w:name w:val="heading 1"/>
    <w:basedOn w:val="Normal"/>
    <w:next w:val="Normal"/>
    <w:link w:val="Heading1Char"/>
    <w:uiPriority w:val="9"/>
    <w:qFormat/>
    <w:rsid w:val="00DF3A72"/>
    <w:pPr>
      <w:keepNext/>
      <w:keepLines/>
      <w:pBdr>
        <w:top w:val="single" w:sz="18" w:space="1" w:color="auto"/>
        <w:bottom w:val="single" w:sz="18" w:space="1" w:color="auto"/>
      </w:pBdr>
      <w:spacing w:before="240" w:after="240"/>
      <w:outlineLvl w:val="0"/>
    </w:pPr>
    <w:rPr>
      <w:rFonts w:eastAsiaTheme="majorEastAsia"/>
      <w:b/>
      <w:sz w:val="44"/>
      <w:szCs w:val="44"/>
    </w:rPr>
  </w:style>
  <w:style w:type="paragraph" w:styleId="Heading2">
    <w:name w:val="heading 2"/>
    <w:basedOn w:val="Normal"/>
    <w:next w:val="Normal"/>
    <w:link w:val="Heading2Char"/>
    <w:uiPriority w:val="9"/>
    <w:unhideWhenUsed/>
    <w:qFormat/>
    <w:rsid w:val="005F4C54"/>
    <w:pPr>
      <w:keepNext/>
      <w:keepLines/>
      <w:pBdr>
        <w:bottom w:val="single" w:sz="18" w:space="1" w:color="auto"/>
      </w:pBdr>
      <w:spacing w:before="40" w:after="240"/>
      <w:outlineLvl w:val="1"/>
    </w:pPr>
    <w:rPr>
      <w:rFonts w:eastAsiaTheme="majorEastAsia"/>
      <w:b/>
      <w:sz w:val="36"/>
      <w:szCs w:val="32"/>
    </w:rPr>
  </w:style>
  <w:style w:type="paragraph" w:styleId="Heading3">
    <w:name w:val="heading 3"/>
    <w:basedOn w:val="Normal"/>
    <w:next w:val="Normal"/>
    <w:link w:val="Heading3Char"/>
    <w:uiPriority w:val="9"/>
    <w:unhideWhenUsed/>
    <w:qFormat/>
    <w:rsid w:val="00864375"/>
    <w:pPr>
      <w:spacing w:before="160" w:after="160"/>
      <w:outlineLvl w:val="2"/>
    </w:pPr>
    <w:rPr>
      <w:b/>
      <w:sz w:val="32"/>
      <w:szCs w:val="32"/>
    </w:rPr>
  </w:style>
  <w:style w:type="paragraph" w:styleId="Heading4">
    <w:name w:val="heading 4"/>
    <w:basedOn w:val="Normal"/>
    <w:next w:val="Normal"/>
    <w:link w:val="Heading4Char"/>
    <w:uiPriority w:val="9"/>
    <w:unhideWhenUsed/>
    <w:qFormat/>
    <w:rsid w:val="005F4C54"/>
    <w:pPr>
      <w:spacing w:after="240"/>
      <w:outlineLvl w:val="3"/>
    </w:pPr>
    <w:rPr>
      <w:b/>
      <w:sz w:val="28"/>
    </w:rPr>
  </w:style>
  <w:style w:type="paragraph" w:styleId="Heading7">
    <w:name w:val="heading 7"/>
    <w:basedOn w:val="Normal"/>
    <w:next w:val="Normal"/>
    <w:link w:val="Heading7Char"/>
    <w:uiPriority w:val="9"/>
    <w:semiHidden/>
    <w:unhideWhenUsed/>
    <w:qFormat/>
    <w:rsid w:val="00572842"/>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A72"/>
    <w:rPr>
      <w:rFonts w:ascii="Times New Roman" w:eastAsiaTheme="majorEastAsia" w:hAnsi="Times New Roman" w:cs="Times New Roman"/>
      <w:b/>
      <w:sz w:val="44"/>
      <w:szCs w:val="44"/>
    </w:rPr>
  </w:style>
  <w:style w:type="character" w:customStyle="1" w:styleId="Heading2Char">
    <w:name w:val="Heading 2 Char"/>
    <w:basedOn w:val="DefaultParagraphFont"/>
    <w:link w:val="Heading2"/>
    <w:uiPriority w:val="9"/>
    <w:rsid w:val="005F4C54"/>
    <w:rPr>
      <w:rFonts w:ascii="Times New Roman" w:eastAsiaTheme="majorEastAsia" w:hAnsi="Times New Roman" w:cs="Times New Roman"/>
      <w:b/>
      <w:sz w:val="36"/>
      <w:szCs w:val="32"/>
    </w:rPr>
  </w:style>
  <w:style w:type="paragraph" w:styleId="NoSpacing">
    <w:name w:val="No Spacing"/>
    <w:uiPriority w:val="1"/>
    <w:rsid w:val="004152A5"/>
    <w:pPr>
      <w:spacing w:after="0" w:line="240" w:lineRule="auto"/>
    </w:pPr>
  </w:style>
  <w:style w:type="table" w:styleId="TableGrid">
    <w:name w:val="Table Grid"/>
    <w:basedOn w:val="TableNormal"/>
    <w:uiPriority w:val="39"/>
    <w:rsid w:val="005728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572842"/>
    <w:rPr>
      <w:rFonts w:asciiTheme="majorHAnsi" w:eastAsiaTheme="majorEastAsia" w:hAnsiTheme="majorHAnsi" w:cstheme="majorBidi"/>
      <w:i/>
      <w:iCs/>
      <w:color w:val="1F4D78" w:themeColor="accent1" w:themeShade="7F"/>
    </w:rPr>
  </w:style>
  <w:style w:type="paragraph" w:styleId="ListParagraph">
    <w:name w:val="List Paragraph"/>
    <w:basedOn w:val="Normal"/>
    <w:uiPriority w:val="34"/>
    <w:rsid w:val="00572842"/>
    <w:pPr>
      <w:ind w:left="720"/>
      <w:contextualSpacing/>
    </w:pPr>
  </w:style>
  <w:style w:type="paragraph" w:customStyle="1" w:styleId="Monospace">
    <w:name w:val="Monospace"/>
    <w:basedOn w:val="Normal"/>
    <w:link w:val="MonospaceChar"/>
    <w:qFormat/>
    <w:rsid w:val="00D374C3"/>
    <w:rPr>
      <w:rFonts w:ascii="Courier New" w:hAnsi="Courier New" w:cs="Courier New"/>
      <w:sz w:val="20"/>
    </w:rPr>
  </w:style>
  <w:style w:type="paragraph" w:customStyle="1" w:styleId="Attribute">
    <w:name w:val="Attribute"/>
    <w:basedOn w:val="Normal"/>
    <w:link w:val="AttributeChar"/>
    <w:qFormat/>
    <w:rsid w:val="00572842"/>
    <w:rPr>
      <w:i/>
    </w:rPr>
  </w:style>
  <w:style w:type="character" w:customStyle="1" w:styleId="MonospaceChar">
    <w:name w:val="Monospace Char"/>
    <w:basedOn w:val="DefaultParagraphFont"/>
    <w:link w:val="Monospace"/>
    <w:rsid w:val="00D374C3"/>
    <w:rPr>
      <w:rFonts w:ascii="Courier New" w:hAnsi="Courier New" w:cs="Courier New"/>
      <w:sz w:val="20"/>
    </w:rPr>
  </w:style>
  <w:style w:type="character" w:styleId="Hyperlink">
    <w:name w:val="Hyperlink"/>
    <w:basedOn w:val="DefaultParagraphFont"/>
    <w:uiPriority w:val="99"/>
    <w:unhideWhenUsed/>
    <w:rsid w:val="00412087"/>
    <w:rPr>
      <w:color w:val="0563C1" w:themeColor="hyperlink"/>
      <w:u w:val="single"/>
    </w:rPr>
  </w:style>
  <w:style w:type="character" w:customStyle="1" w:styleId="AttributeChar">
    <w:name w:val="Attribute Char"/>
    <w:basedOn w:val="DefaultParagraphFont"/>
    <w:link w:val="Attribute"/>
    <w:rsid w:val="00572842"/>
    <w:rPr>
      <w:rFonts w:ascii="Times New Roman" w:hAnsi="Times New Roman" w:cs="Times New Roman"/>
      <w:i/>
    </w:rPr>
  </w:style>
  <w:style w:type="character" w:customStyle="1" w:styleId="Heading3Char">
    <w:name w:val="Heading 3 Char"/>
    <w:basedOn w:val="DefaultParagraphFont"/>
    <w:link w:val="Heading3"/>
    <w:uiPriority w:val="9"/>
    <w:rsid w:val="00864375"/>
    <w:rPr>
      <w:rFonts w:ascii="Times New Roman" w:hAnsi="Times New Roman" w:cs="Times New Roman"/>
      <w:b/>
      <w:sz w:val="32"/>
      <w:szCs w:val="32"/>
    </w:rPr>
  </w:style>
  <w:style w:type="character" w:customStyle="1" w:styleId="Heading4Char">
    <w:name w:val="Heading 4 Char"/>
    <w:basedOn w:val="DefaultParagraphFont"/>
    <w:link w:val="Heading4"/>
    <w:uiPriority w:val="9"/>
    <w:rsid w:val="005F4C54"/>
    <w:rPr>
      <w:rFonts w:ascii="Times New Roman" w:hAnsi="Times New Roman" w:cs="Times New Roman"/>
      <w:b/>
      <w:sz w:val="28"/>
    </w:rPr>
  </w:style>
  <w:style w:type="paragraph" w:styleId="TOCHeading">
    <w:name w:val="TOC Heading"/>
    <w:basedOn w:val="Heading1"/>
    <w:next w:val="Normal"/>
    <w:uiPriority w:val="39"/>
    <w:unhideWhenUsed/>
    <w:qFormat/>
    <w:rsid w:val="009D5074"/>
    <w:pPr>
      <w:pBdr>
        <w:top w:val="none" w:sz="0" w:space="0" w:color="auto"/>
        <w:bottom w:val="none" w:sz="0" w:space="0" w:color="auto"/>
      </w:pBdr>
      <w:spacing w:after="0" w:line="259" w:lineRule="auto"/>
      <w:outlineLvl w:val="9"/>
    </w:pPr>
    <w:rPr>
      <w:rFonts w:asciiTheme="majorHAnsi"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C46C1B"/>
    <w:pPr>
      <w:tabs>
        <w:tab w:val="right" w:leader="dot" w:pos="9016"/>
      </w:tabs>
      <w:spacing w:after="100"/>
    </w:pPr>
    <w:rPr>
      <w:b/>
      <w:noProof/>
    </w:rPr>
  </w:style>
  <w:style w:type="paragraph" w:styleId="TOC2">
    <w:name w:val="toc 2"/>
    <w:basedOn w:val="Normal"/>
    <w:next w:val="Normal"/>
    <w:autoRedefine/>
    <w:uiPriority w:val="39"/>
    <w:unhideWhenUsed/>
    <w:rsid w:val="009D5074"/>
    <w:pPr>
      <w:spacing w:after="100"/>
      <w:ind w:left="220"/>
    </w:pPr>
  </w:style>
  <w:style w:type="paragraph" w:styleId="TOC3">
    <w:name w:val="toc 3"/>
    <w:basedOn w:val="Normal"/>
    <w:next w:val="Normal"/>
    <w:autoRedefine/>
    <w:uiPriority w:val="39"/>
    <w:unhideWhenUsed/>
    <w:rsid w:val="009D5074"/>
    <w:pPr>
      <w:spacing w:after="100"/>
      <w:ind w:left="440"/>
    </w:pPr>
  </w:style>
  <w:style w:type="paragraph" w:styleId="Header">
    <w:name w:val="header"/>
    <w:basedOn w:val="Normal"/>
    <w:link w:val="HeaderChar"/>
    <w:uiPriority w:val="99"/>
    <w:unhideWhenUsed/>
    <w:rsid w:val="00EF4E59"/>
    <w:pPr>
      <w:tabs>
        <w:tab w:val="center" w:pos="4513"/>
        <w:tab w:val="right" w:pos="9026"/>
      </w:tabs>
    </w:pPr>
  </w:style>
  <w:style w:type="character" w:customStyle="1" w:styleId="HeaderChar">
    <w:name w:val="Header Char"/>
    <w:basedOn w:val="DefaultParagraphFont"/>
    <w:link w:val="Header"/>
    <w:uiPriority w:val="99"/>
    <w:rsid w:val="00EF4E59"/>
    <w:rPr>
      <w:rFonts w:ascii="Times New Roman" w:hAnsi="Times New Roman" w:cs="Times New Roman"/>
    </w:rPr>
  </w:style>
  <w:style w:type="paragraph" w:styleId="Footer">
    <w:name w:val="footer"/>
    <w:basedOn w:val="Normal"/>
    <w:link w:val="FooterChar"/>
    <w:uiPriority w:val="99"/>
    <w:unhideWhenUsed/>
    <w:rsid w:val="00EF4E59"/>
    <w:pPr>
      <w:tabs>
        <w:tab w:val="center" w:pos="4513"/>
        <w:tab w:val="right" w:pos="9026"/>
      </w:tabs>
    </w:pPr>
  </w:style>
  <w:style w:type="character" w:customStyle="1" w:styleId="FooterChar">
    <w:name w:val="Footer Char"/>
    <w:basedOn w:val="DefaultParagraphFont"/>
    <w:link w:val="Footer"/>
    <w:uiPriority w:val="99"/>
    <w:rsid w:val="00EF4E59"/>
    <w:rPr>
      <w:rFonts w:ascii="Times New Roman" w:hAnsi="Times New Roman" w:cs="Times New Roman"/>
    </w:rPr>
  </w:style>
  <w:style w:type="paragraph" w:styleId="NormalWeb">
    <w:name w:val="Normal (Web)"/>
    <w:basedOn w:val="Normal"/>
    <w:uiPriority w:val="99"/>
    <w:semiHidden/>
    <w:unhideWhenUsed/>
    <w:rsid w:val="00811234"/>
    <w:pPr>
      <w:spacing w:before="100" w:beforeAutospacing="1" w:after="100" w:afterAutospacing="1"/>
    </w:pPr>
    <w:rPr>
      <w:rFonts w:eastAsia="Times New Roman"/>
      <w:sz w:val="24"/>
      <w:szCs w:val="24"/>
      <w:lang w:eastAsia="en-GB"/>
    </w:rPr>
  </w:style>
  <w:style w:type="character" w:styleId="CommentReference">
    <w:name w:val="annotation reference"/>
    <w:basedOn w:val="DefaultParagraphFont"/>
    <w:uiPriority w:val="99"/>
    <w:semiHidden/>
    <w:unhideWhenUsed/>
    <w:rsid w:val="00196072"/>
    <w:rPr>
      <w:sz w:val="16"/>
      <w:szCs w:val="16"/>
    </w:rPr>
  </w:style>
  <w:style w:type="paragraph" w:styleId="CommentText">
    <w:name w:val="annotation text"/>
    <w:basedOn w:val="Normal"/>
    <w:link w:val="CommentTextChar"/>
    <w:uiPriority w:val="99"/>
    <w:semiHidden/>
    <w:unhideWhenUsed/>
    <w:rsid w:val="00196072"/>
    <w:rPr>
      <w:sz w:val="20"/>
      <w:szCs w:val="20"/>
    </w:rPr>
  </w:style>
  <w:style w:type="character" w:customStyle="1" w:styleId="CommentTextChar">
    <w:name w:val="Comment Text Char"/>
    <w:basedOn w:val="DefaultParagraphFont"/>
    <w:link w:val="CommentText"/>
    <w:uiPriority w:val="99"/>
    <w:semiHidden/>
    <w:rsid w:val="0019607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96072"/>
    <w:rPr>
      <w:b/>
      <w:bCs/>
    </w:rPr>
  </w:style>
  <w:style w:type="character" w:customStyle="1" w:styleId="CommentSubjectChar">
    <w:name w:val="Comment Subject Char"/>
    <w:basedOn w:val="CommentTextChar"/>
    <w:link w:val="CommentSubject"/>
    <w:uiPriority w:val="99"/>
    <w:semiHidden/>
    <w:rsid w:val="00196072"/>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1960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6072"/>
    <w:rPr>
      <w:rFonts w:ascii="Segoe UI" w:hAnsi="Segoe UI" w:cs="Segoe UI"/>
      <w:sz w:val="18"/>
      <w:szCs w:val="18"/>
    </w:rPr>
  </w:style>
  <w:style w:type="paragraph" w:styleId="TOC4">
    <w:name w:val="toc 4"/>
    <w:basedOn w:val="Normal"/>
    <w:next w:val="Normal"/>
    <w:autoRedefine/>
    <w:uiPriority w:val="39"/>
    <w:unhideWhenUsed/>
    <w:rsid w:val="00D00F28"/>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D00F28"/>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D00F28"/>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D00F28"/>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D00F28"/>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D00F28"/>
    <w:pPr>
      <w:spacing w:after="100" w:line="259" w:lineRule="auto"/>
      <w:ind w:left="1760"/>
    </w:pPr>
    <w:rPr>
      <w:rFonts w:asciiTheme="minorHAnsi" w:eastAsiaTheme="minorEastAsia" w:hAnsiTheme="minorHAnsi" w:cstheme="minorBidi"/>
      <w:lang w:eastAsia="en-GB"/>
    </w:rPr>
  </w:style>
  <w:style w:type="paragraph" w:styleId="Title">
    <w:name w:val="Title"/>
    <w:basedOn w:val="Normal"/>
    <w:next w:val="Normal"/>
    <w:link w:val="TitleChar"/>
    <w:uiPriority w:val="10"/>
    <w:qFormat/>
    <w:rsid w:val="00EC4B2C"/>
    <w:pPr>
      <w:contextualSpacing/>
      <w:jc w:val="center"/>
    </w:pPr>
    <w:rPr>
      <w:rFonts w:eastAsiaTheme="majorEastAsia"/>
      <w:b/>
      <w:spacing w:val="-10"/>
      <w:kern w:val="28"/>
      <w:sz w:val="56"/>
      <w:szCs w:val="56"/>
    </w:rPr>
  </w:style>
  <w:style w:type="character" w:customStyle="1" w:styleId="TitleChar">
    <w:name w:val="Title Char"/>
    <w:basedOn w:val="DefaultParagraphFont"/>
    <w:link w:val="Title"/>
    <w:uiPriority w:val="10"/>
    <w:rsid w:val="00EC4B2C"/>
    <w:rPr>
      <w:rFonts w:ascii="Times New Roman" w:eastAsiaTheme="majorEastAsia" w:hAnsi="Times New Roman" w:cs="Times New Roman"/>
      <w:b/>
      <w:spacing w:val="-10"/>
      <w:kern w:val="28"/>
      <w:sz w:val="56"/>
      <w:szCs w:val="56"/>
    </w:rPr>
  </w:style>
  <w:style w:type="paragraph" w:customStyle="1" w:styleId="Body">
    <w:name w:val="Body"/>
    <w:rsid w:val="00504057"/>
    <w:pPr>
      <w:spacing w:after="0" w:line="300" w:lineRule="exact"/>
    </w:pPr>
    <w:rPr>
      <w:rFonts w:ascii="Calibri" w:eastAsia="Times New Roman" w:hAnsi="Calibri" w:cs="Arial"/>
      <w:lang w:eastAsia="en-GB"/>
    </w:rPr>
  </w:style>
  <w:style w:type="paragraph" w:customStyle="1" w:styleId="TableBullet">
    <w:name w:val="TableBullet"/>
    <w:basedOn w:val="Normal"/>
    <w:qFormat/>
    <w:rsid w:val="00504057"/>
    <w:pPr>
      <w:numPr>
        <w:numId w:val="57"/>
      </w:numPr>
      <w:tabs>
        <w:tab w:val="left" w:pos="170"/>
      </w:tabs>
      <w:spacing w:after="40" w:line="280" w:lineRule="exact"/>
      <w:ind w:left="170" w:hanging="170"/>
    </w:pPr>
    <w:rPr>
      <w:rFonts w:ascii="Calibri" w:eastAsia="Times New Roman" w:hAnsi="Calibri" w:cs="Arial"/>
      <w:lang w:eastAsia="en-GB"/>
    </w:rPr>
  </w:style>
  <w:style w:type="paragraph" w:customStyle="1" w:styleId="TableNumber1">
    <w:name w:val="TableNumber1"/>
    <w:basedOn w:val="Normal"/>
    <w:qFormat/>
    <w:rsid w:val="00504057"/>
    <w:pPr>
      <w:numPr>
        <w:numId w:val="58"/>
      </w:numPr>
      <w:tabs>
        <w:tab w:val="left" w:pos="113"/>
      </w:tabs>
      <w:spacing w:after="40" w:line="280" w:lineRule="exact"/>
      <w:ind w:left="170" w:hanging="170"/>
    </w:pPr>
    <w:rPr>
      <w:rFonts w:ascii="Calibri" w:eastAsia="Times New Roman" w:hAnsi="Calibri" w:cs="Arial"/>
      <w:lang w:eastAsia="en-GB"/>
    </w:rPr>
  </w:style>
  <w:style w:type="paragraph" w:styleId="FootnoteText">
    <w:name w:val="footnote text"/>
    <w:basedOn w:val="Normal"/>
    <w:link w:val="FootnoteTextChar"/>
    <w:uiPriority w:val="99"/>
    <w:semiHidden/>
    <w:unhideWhenUsed/>
    <w:rsid w:val="009F23C6"/>
    <w:rPr>
      <w:sz w:val="20"/>
      <w:szCs w:val="20"/>
    </w:rPr>
  </w:style>
  <w:style w:type="character" w:customStyle="1" w:styleId="FootnoteTextChar">
    <w:name w:val="Footnote Text Char"/>
    <w:basedOn w:val="DefaultParagraphFont"/>
    <w:link w:val="FootnoteText"/>
    <w:uiPriority w:val="99"/>
    <w:semiHidden/>
    <w:rsid w:val="009F23C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9F23C6"/>
    <w:rPr>
      <w:vertAlign w:val="superscript"/>
    </w:rPr>
  </w:style>
  <w:style w:type="paragraph" w:styleId="Revision">
    <w:name w:val="Revision"/>
    <w:hidden/>
    <w:uiPriority w:val="99"/>
    <w:semiHidden/>
    <w:rsid w:val="00A24D2C"/>
    <w:pPr>
      <w:spacing w:after="0" w:line="240" w:lineRule="auto"/>
    </w:pPr>
    <w:rPr>
      <w:rFonts w:ascii="Times New Roman" w:hAnsi="Times New Roman" w:cs="Times New Roman"/>
    </w:rPr>
  </w:style>
  <w:style w:type="character" w:styleId="FollowedHyperlink">
    <w:name w:val="FollowedHyperlink"/>
    <w:basedOn w:val="DefaultParagraphFont"/>
    <w:uiPriority w:val="99"/>
    <w:semiHidden/>
    <w:unhideWhenUsed/>
    <w:rsid w:val="009274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699351">
      <w:bodyDiv w:val="1"/>
      <w:marLeft w:val="0"/>
      <w:marRight w:val="0"/>
      <w:marTop w:val="0"/>
      <w:marBottom w:val="0"/>
      <w:divBdr>
        <w:top w:val="none" w:sz="0" w:space="0" w:color="auto"/>
        <w:left w:val="none" w:sz="0" w:space="0" w:color="auto"/>
        <w:bottom w:val="none" w:sz="0" w:space="0" w:color="auto"/>
        <w:right w:val="none" w:sz="0" w:space="0" w:color="auto"/>
      </w:divBdr>
    </w:div>
    <w:div w:id="619918019">
      <w:bodyDiv w:val="1"/>
      <w:marLeft w:val="0"/>
      <w:marRight w:val="0"/>
      <w:marTop w:val="0"/>
      <w:marBottom w:val="0"/>
      <w:divBdr>
        <w:top w:val="none" w:sz="0" w:space="0" w:color="auto"/>
        <w:left w:val="none" w:sz="0" w:space="0" w:color="auto"/>
        <w:bottom w:val="none" w:sz="0" w:space="0" w:color="auto"/>
        <w:right w:val="none" w:sz="0" w:space="0" w:color="auto"/>
      </w:divBdr>
    </w:div>
    <w:div w:id="932513524">
      <w:bodyDiv w:val="1"/>
      <w:marLeft w:val="0"/>
      <w:marRight w:val="0"/>
      <w:marTop w:val="0"/>
      <w:marBottom w:val="0"/>
      <w:divBdr>
        <w:top w:val="none" w:sz="0" w:space="0" w:color="auto"/>
        <w:left w:val="none" w:sz="0" w:space="0" w:color="auto"/>
        <w:bottom w:val="none" w:sz="0" w:space="0" w:color="auto"/>
        <w:right w:val="none" w:sz="0" w:space="0" w:color="auto"/>
      </w:divBdr>
      <w:divsChild>
        <w:div w:id="800071710">
          <w:marLeft w:val="0"/>
          <w:marRight w:val="0"/>
          <w:marTop w:val="0"/>
          <w:marBottom w:val="0"/>
          <w:divBdr>
            <w:top w:val="none" w:sz="0" w:space="0" w:color="auto"/>
            <w:left w:val="none" w:sz="0" w:space="0" w:color="auto"/>
            <w:bottom w:val="none" w:sz="0" w:space="0" w:color="auto"/>
            <w:right w:val="none" w:sz="0" w:space="0" w:color="auto"/>
          </w:divBdr>
        </w:div>
      </w:divsChild>
    </w:div>
    <w:div w:id="1154100052">
      <w:bodyDiv w:val="1"/>
      <w:marLeft w:val="0"/>
      <w:marRight w:val="0"/>
      <w:marTop w:val="0"/>
      <w:marBottom w:val="0"/>
      <w:divBdr>
        <w:top w:val="none" w:sz="0" w:space="0" w:color="auto"/>
        <w:left w:val="none" w:sz="0" w:space="0" w:color="auto"/>
        <w:bottom w:val="none" w:sz="0" w:space="0" w:color="auto"/>
        <w:right w:val="none" w:sz="0" w:space="0" w:color="auto"/>
      </w:divBdr>
    </w:div>
    <w:div w:id="1759327830">
      <w:bodyDiv w:val="1"/>
      <w:marLeft w:val="0"/>
      <w:marRight w:val="0"/>
      <w:marTop w:val="0"/>
      <w:marBottom w:val="0"/>
      <w:divBdr>
        <w:top w:val="none" w:sz="0" w:space="0" w:color="auto"/>
        <w:left w:val="none" w:sz="0" w:space="0" w:color="auto"/>
        <w:bottom w:val="none" w:sz="0" w:space="0" w:color="auto"/>
        <w:right w:val="none" w:sz="0" w:space="0" w:color="auto"/>
      </w:divBdr>
      <w:divsChild>
        <w:div w:id="276181168">
          <w:marLeft w:val="0"/>
          <w:marRight w:val="0"/>
          <w:marTop w:val="0"/>
          <w:marBottom w:val="0"/>
          <w:divBdr>
            <w:top w:val="none" w:sz="0" w:space="0" w:color="auto"/>
            <w:left w:val="none" w:sz="0" w:space="0" w:color="auto"/>
            <w:bottom w:val="none" w:sz="0" w:space="0" w:color="auto"/>
            <w:right w:val="none" w:sz="0" w:space="0" w:color="auto"/>
          </w:divBdr>
        </w:div>
      </w:divsChild>
    </w:div>
    <w:div w:id="1862163707">
      <w:bodyDiv w:val="1"/>
      <w:marLeft w:val="0"/>
      <w:marRight w:val="0"/>
      <w:marTop w:val="0"/>
      <w:marBottom w:val="0"/>
      <w:divBdr>
        <w:top w:val="none" w:sz="0" w:space="0" w:color="auto"/>
        <w:left w:val="none" w:sz="0" w:space="0" w:color="auto"/>
        <w:bottom w:val="none" w:sz="0" w:space="0" w:color="auto"/>
        <w:right w:val="none" w:sz="0" w:space="0" w:color="auto"/>
      </w:divBdr>
    </w:div>
    <w:div w:id="210321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dita.xml.org" TargetMode="Externa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F3E82-B400-4030-BBFD-325568B92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11117</TotalTime>
  <Pages>1</Pages>
  <Words>34295</Words>
  <Characters>195488</Characters>
  <Application>Microsoft Office Word</Application>
  <DocSecurity>0</DocSecurity>
  <Lines>1629</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Katajisto</dc:creator>
  <cp:keywords/>
  <dc:description/>
  <cp:lastModifiedBy>Alan Cropley</cp:lastModifiedBy>
  <cp:revision>463</cp:revision>
  <cp:lastPrinted>2016-12-02T13:27:00Z</cp:lastPrinted>
  <dcterms:created xsi:type="dcterms:W3CDTF">2016-10-12T08:33:00Z</dcterms:created>
  <dcterms:modified xsi:type="dcterms:W3CDTF">2018-08-28T15:03:00Z</dcterms:modified>
</cp:coreProperties>
</file>